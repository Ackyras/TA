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7DACA" w14:textId="7EBCDF40" w:rsidR="00734F45" w:rsidRPr="00B53138" w:rsidRDefault="00D02249">
      <w:pPr>
        <w:ind w:firstLine="0"/>
        <w:jc w:val="center"/>
        <w:rPr>
          <w:b/>
          <w:sz w:val="32"/>
          <w:szCs w:val="32"/>
          <w:lang w:val="id-ID"/>
        </w:rPr>
      </w:pPr>
      <w:bookmarkStart w:id="0" w:name="_Hlk152772343"/>
      <w:bookmarkEnd w:id="0"/>
      <w:r w:rsidRPr="00B53138">
        <w:rPr>
          <w:b/>
          <w:sz w:val="30"/>
          <w:szCs w:val="30"/>
          <w:lang w:val="id-ID"/>
        </w:rPr>
        <w:t xml:space="preserve"> </w:t>
      </w:r>
      <w:r w:rsidR="0038637B" w:rsidRPr="00B53138">
        <w:rPr>
          <w:b/>
          <w:sz w:val="30"/>
          <w:szCs w:val="30"/>
          <w:lang w:val="id-ID"/>
        </w:rPr>
        <w:t xml:space="preserve">RANCANG BANGUN SISTEM MANAJEMEN PENDATAAN PENGADAAN BANTUAN UNTUK KELOMPOK TANI BERBASIS WEB MENGGUNAKAN METODE </w:t>
      </w:r>
      <w:r w:rsidR="0038637B" w:rsidRPr="00B53138">
        <w:rPr>
          <w:b/>
          <w:i/>
          <w:iCs/>
          <w:sz w:val="30"/>
          <w:szCs w:val="30"/>
          <w:lang w:val="id-ID"/>
        </w:rPr>
        <w:t>PERSONAL EXTREME PROGRAMMING</w:t>
      </w:r>
      <w:r w:rsidR="0038637B" w:rsidRPr="00B53138">
        <w:rPr>
          <w:b/>
          <w:sz w:val="30"/>
          <w:szCs w:val="30"/>
          <w:lang w:val="id-ID"/>
        </w:rPr>
        <w:t xml:space="preserve"> (PXP</w:t>
      </w:r>
      <w:r w:rsidR="0038637B" w:rsidRPr="00B53138">
        <w:rPr>
          <w:b/>
          <w:sz w:val="32"/>
          <w:szCs w:val="32"/>
          <w:lang w:val="id-ID"/>
        </w:rPr>
        <w:t>)</w:t>
      </w:r>
    </w:p>
    <w:p w14:paraId="74D14A1A" w14:textId="11BBA398" w:rsidR="00734F45" w:rsidRPr="00B53138" w:rsidRDefault="0038637B">
      <w:pPr>
        <w:ind w:firstLine="0"/>
        <w:jc w:val="center"/>
        <w:rPr>
          <w:b/>
          <w:sz w:val="30"/>
          <w:szCs w:val="30"/>
          <w:lang w:val="id-ID"/>
        </w:rPr>
      </w:pPr>
      <w:r w:rsidRPr="00B53138">
        <w:rPr>
          <w:b/>
          <w:sz w:val="30"/>
          <w:szCs w:val="30"/>
          <w:lang w:val="id-ID"/>
        </w:rPr>
        <w:t>(Studi Kasus : Dinas Pertanian Kabupaten Toba)</w:t>
      </w:r>
    </w:p>
    <w:p w14:paraId="1C14B5AB" w14:textId="77777777" w:rsidR="00734F45" w:rsidRPr="00B53138" w:rsidRDefault="00734F45">
      <w:pPr>
        <w:ind w:firstLine="0"/>
        <w:jc w:val="center"/>
        <w:rPr>
          <w:b/>
          <w:sz w:val="36"/>
          <w:szCs w:val="36"/>
          <w:lang w:val="id-ID"/>
        </w:rPr>
      </w:pPr>
    </w:p>
    <w:p w14:paraId="618A1C17" w14:textId="77777777" w:rsidR="00734F45" w:rsidRPr="00B53138" w:rsidRDefault="0038637B">
      <w:pPr>
        <w:ind w:firstLine="0"/>
        <w:jc w:val="center"/>
        <w:rPr>
          <w:b/>
          <w:sz w:val="28"/>
          <w:szCs w:val="28"/>
          <w:lang w:val="id-ID"/>
        </w:rPr>
      </w:pPr>
      <w:r w:rsidRPr="00B53138">
        <w:rPr>
          <w:b/>
          <w:sz w:val="28"/>
          <w:szCs w:val="28"/>
          <w:lang w:val="id-ID"/>
        </w:rPr>
        <w:t>TUGAS AKHIR</w:t>
      </w:r>
    </w:p>
    <w:p w14:paraId="0A647653" w14:textId="77777777" w:rsidR="00734F45" w:rsidRPr="00B53138" w:rsidRDefault="0038637B">
      <w:pPr>
        <w:spacing w:line="240" w:lineRule="auto"/>
        <w:ind w:firstLine="0"/>
        <w:jc w:val="center"/>
        <w:rPr>
          <w:sz w:val="26"/>
          <w:szCs w:val="26"/>
          <w:lang w:val="id-ID"/>
        </w:rPr>
      </w:pPr>
      <w:r w:rsidRPr="00B53138">
        <w:rPr>
          <w:sz w:val="26"/>
          <w:szCs w:val="26"/>
          <w:lang w:val="id-ID"/>
        </w:rPr>
        <w:t>Diajukan sebagai syarat menyelesaikan jenjang strata Satu (S-1) di Program Studi Teknik Informatika, Jurusan Teknologi, Produksi dan Industri, Institut Teknologi Sumatera</w:t>
      </w:r>
    </w:p>
    <w:p w14:paraId="4B1C0B12" w14:textId="77777777" w:rsidR="00734F45" w:rsidRPr="00B53138" w:rsidRDefault="00734F45">
      <w:pPr>
        <w:spacing w:before="120"/>
        <w:ind w:firstLine="0"/>
        <w:rPr>
          <w:b/>
          <w:sz w:val="28"/>
          <w:szCs w:val="28"/>
          <w:lang w:val="id-ID"/>
        </w:rPr>
      </w:pPr>
    </w:p>
    <w:p w14:paraId="0DE17EDE" w14:textId="77777777" w:rsidR="00734F45" w:rsidRPr="00B53138" w:rsidRDefault="0038637B">
      <w:pPr>
        <w:ind w:firstLine="0"/>
        <w:jc w:val="center"/>
        <w:rPr>
          <w:lang w:val="id-ID"/>
        </w:rPr>
      </w:pPr>
      <w:r w:rsidRPr="00B53138">
        <w:rPr>
          <w:lang w:val="id-ID"/>
        </w:rPr>
        <w:t>Oleh:</w:t>
      </w:r>
    </w:p>
    <w:p w14:paraId="1ECCCF83" w14:textId="77777777" w:rsidR="00734F45" w:rsidRPr="00B53138" w:rsidRDefault="0038637B">
      <w:pPr>
        <w:ind w:firstLine="0"/>
        <w:jc w:val="center"/>
        <w:rPr>
          <w:b/>
          <w:lang w:val="id-ID"/>
        </w:rPr>
      </w:pPr>
      <w:r w:rsidRPr="00B53138">
        <w:rPr>
          <w:b/>
          <w:lang w:val="id-ID"/>
        </w:rPr>
        <w:t>ACKYRA A. M. SIBARANI</w:t>
      </w:r>
    </w:p>
    <w:p w14:paraId="16A36AA3" w14:textId="1A1234F8" w:rsidR="00734F45" w:rsidRPr="00B53138" w:rsidRDefault="0038637B" w:rsidP="006E0FF3">
      <w:pPr>
        <w:spacing w:after="120"/>
        <w:ind w:firstLine="0"/>
        <w:jc w:val="center"/>
        <w:rPr>
          <w:b/>
          <w:lang w:val="id-ID"/>
        </w:rPr>
      </w:pPr>
      <w:r w:rsidRPr="00B53138">
        <w:rPr>
          <w:b/>
          <w:lang w:val="id-ID"/>
        </w:rPr>
        <w:t>118140160</w:t>
      </w:r>
    </w:p>
    <w:p w14:paraId="163EA145" w14:textId="77777777" w:rsidR="00734F45" w:rsidRPr="00B53138" w:rsidRDefault="00734F45">
      <w:pPr>
        <w:ind w:firstLine="0"/>
        <w:jc w:val="center"/>
        <w:rPr>
          <w:b/>
          <w:lang w:val="id-ID"/>
        </w:rPr>
      </w:pPr>
    </w:p>
    <w:p w14:paraId="7BBD946D" w14:textId="77777777" w:rsidR="00734F45" w:rsidRPr="00B53138" w:rsidRDefault="0038637B">
      <w:pPr>
        <w:ind w:firstLine="0"/>
        <w:jc w:val="center"/>
        <w:rPr>
          <w:b/>
          <w:lang w:val="id-ID"/>
        </w:rPr>
      </w:pPr>
      <w:r w:rsidRPr="00B53138">
        <w:rPr>
          <w:b/>
          <w:noProof/>
          <w:sz w:val="32"/>
          <w:szCs w:val="32"/>
        </w:rPr>
        <w:drawing>
          <wp:inline distT="0" distB="0" distL="0" distR="0" wp14:anchorId="7BFB66CF" wp14:editId="76A405FA">
            <wp:extent cx="1800000" cy="2185416"/>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1800000" cy="2185416"/>
                    </a:xfrm>
                    <a:prstGeom prst="rect">
                      <a:avLst/>
                    </a:prstGeom>
                    <a:ln/>
                  </pic:spPr>
                </pic:pic>
              </a:graphicData>
            </a:graphic>
          </wp:inline>
        </w:drawing>
      </w:r>
    </w:p>
    <w:p w14:paraId="32F41AED" w14:textId="77777777" w:rsidR="00734F45" w:rsidRPr="00B53138" w:rsidRDefault="00734F45">
      <w:pPr>
        <w:ind w:firstLine="0"/>
        <w:jc w:val="center"/>
        <w:rPr>
          <w:b/>
          <w:sz w:val="32"/>
          <w:szCs w:val="32"/>
          <w:lang w:val="id-ID"/>
        </w:rPr>
      </w:pPr>
    </w:p>
    <w:p w14:paraId="59B9BD5A" w14:textId="77777777" w:rsidR="00734F45" w:rsidRPr="00B53138" w:rsidRDefault="0038637B">
      <w:pPr>
        <w:ind w:firstLine="0"/>
        <w:jc w:val="center"/>
        <w:rPr>
          <w:b/>
          <w:lang w:val="id-ID"/>
        </w:rPr>
      </w:pPr>
      <w:r w:rsidRPr="00B53138">
        <w:rPr>
          <w:b/>
          <w:lang w:val="id-ID"/>
        </w:rPr>
        <w:t>PROGRAM STUDI TEKNIK INFORMATIKA</w:t>
      </w:r>
    </w:p>
    <w:p w14:paraId="45A21BEF" w14:textId="77777777" w:rsidR="00734F45" w:rsidRPr="00B53138" w:rsidRDefault="0038637B">
      <w:pPr>
        <w:ind w:firstLine="0"/>
        <w:jc w:val="center"/>
        <w:rPr>
          <w:b/>
          <w:lang w:val="id-ID"/>
        </w:rPr>
      </w:pPr>
      <w:r w:rsidRPr="00B53138">
        <w:rPr>
          <w:b/>
          <w:lang w:val="id-ID"/>
        </w:rPr>
        <w:t>JURUSAN TEKNOLOGI, PRODUKSI DAN INDUSTRI</w:t>
      </w:r>
    </w:p>
    <w:p w14:paraId="77166B6D" w14:textId="77777777" w:rsidR="00734F45" w:rsidRPr="00B53138" w:rsidRDefault="0038637B">
      <w:pPr>
        <w:ind w:firstLine="0"/>
        <w:jc w:val="center"/>
        <w:rPr>
          <w:b/>
          <w:lang w:val="id-ID"/>
        </w:rPr>
      </w:pPr>
      <w:r w:rsidRPr="00B53138">
        <w:rPr>
          <w:b/>
          <w:lang w:val="id-ID"/>
        </w:rPr>
        <w:t>INSTITUT TEKNOLOGI SUMATERA</w:t>
      </w:r>
    </w:p>
    <w:p w14:paraId="32241901" w14:textId="77777777" w:rsidR="00734F45" w:rsidRPr="00B53138" w:rsidRDefault="0038637B">
      <w:pPr>
        <w:ind w:firstLine="0"/>
        <w:jc w:val="center"/>
        <w:rPr>
          <w:b/>
          <w:lang w:val="id-ID"/>
        </w:rPr>
      </w:pPr>
      <w:r w:rsidRPr="00B53138">
        <w:rPr>
          <w:b/>
          <w:lang w:val="id-ID"/>
        </w:rPr>
        <w:t>LAMPUNG SELATAN</w:t>
      </w:r>
    </w:p>
    <w:p w14:paraId="72E0E63B" w14:textId="18A012C9" w:rsidR="007B5827" w:rsidRPr="00B53138" w:rsidRDefault="0038637B" w:rsidP="007B5827">
      <w:pPr>
        <w:ind w:firstLine="0"/>
        <w:jc w:val="center"/>
        <w:rPr>
          <w:b/>
          <w:lang w:val="id-ID"/>
        </w:rPr>
      </w:pPr>
      <w:r w:rsidRPr="00B53138">
        <w:rPr>
          <w:b/>
          <w:lang w:val="id-ID"/>
        </w:rPr>
        <w:t>2022</w:t>
      </w:r>
      <w:r w:rsidR="007B5827" w:rsidRPr="00B53138">
        <w:rPr>
          <w:b/>
          <w:lang w:val="id-ID"/>
        </w:rPr>
        <w:br w:type="page"/>
      </w:r>
    </w:p>
    <w:p w14:paraId="228EF11D" w14:textId="77777777" w:rsidR="00734F45" w:rsidRPr="00B53138" w:rsidRDefault="00734F45">
      <w:pPr>
        <w:ind w:firstLine="0"/>
        <w:jc w:val="center"/>
        <w:rPr>
          <w:b/>
          <w:lang w:val="id-ID"/>
        </w:rPr>
        <w:sectPr w:rsidR="00734F45" w:rsidRPr="00B53138">
          <w:headerReference w:type="default" r:id="rId10"/>
          <w:footerReference w:type="default" r:id="rId11"/>
          <w:footerReference w:type="first" r:id="rId12"/>
          <w:pgSz w:w="11909" w:h="16834"/>
          <w:pgMar w:top="1701" w:right="1701" w:bottom="1701" w:left="1985" w:header="720" w:footer="720" w:gutter="0"/>
          <w:pgNumType w:start="1"/>
          <w:cols w:space="720"/>
          <w:titlePg/>
        </w:sectPr>
      </w:pPr>
    </w:p>
    <w:p w14:paraId="0524E566" w14:textId="08A3A57D" w:rsidR="00734F45" w:rsidRPr="00B53138" w:rsidRDefault="0038637B" w:rsidP="007B5827">
      <w:pPr>
        <w:pStyle w:val="Heading1"/>
        <w:numPr>
          <w:ilvl w:val="0"/>
          <w:numId w:val="0"/>
        </w:numPr>
        <w:rPr>
          <w:lang w:val="id-ID"/>
        </w:rPr>
      </w:pPr>
      <w:bookmarkStart w:id="1" w:name="_Toc152684718"/>
      <w:r w:rsidRPr="00B53138">
        <w:rPr>
          <w:lang w:val="id-ID"/>
        </w:rPr>
        <w:lastRenderedPageBreak/>
        <w:t>LEMBAR PENGESAHAN</w:t>
      </w:r>
      <w:bookmarkEnd w:id="1"/>
      <w:r w:rsidRPr="00B53138">
        <w:rPr>
          <w:lang w:val="id-ID"/>
        </w:rPr>
        <w:t xml:space="preserve"> </w:t>
      </w:r>
    </w:p>
    <w:p w14:paraId="73813060" w14:textId="77777777" w:rsidR="00734F45" w:rsidRPr="00B53138" w:rsidRDefault="0038637B">
      <w:pPr>
        <w:widowControl w:val="0"/>
        <w:pBdr>
          <w:top w:val="nil"/>
          <w:left w:val="nil"/>
          <w:bottom w:val="nil"/>
          <w:right w:val="nil"/>
          <w:between w:val="nil"/>
        </w:pBdr>
        <w:spacing w:before="360" w:line="346" w:lineRule="auto"/>
        <w:ind w:firstLine="0"/>
        <w:rPr>
          <w:rFonts w:ascii="Times" w:eastAsia="Times" w:hAnsi="Times" w:cs="Times"/>
          <w:color w:val="000000"/>
          <w:lang w:val="id-ID"/>
        </w:rPr>
      </w:pPr>
      <w:r w:rsidRPr="00B53138">
        <w:rPr>
          <w:rFonts w:ascii="Times" w:eastAsia="Times" w:hAnsi="Times" w:cs="Times"/>
          <w:color w:val="000000"/>
          <w:lang w:val="id-ID"/>
        </w:rPr>
        <w:t>Tugas Akhir dengan judul “</w:t>
      </w:r>
      <w:r w:rsidRPr="00B53138">
        <w:rPr>
          <w:rFonts w:ascii="Times" w:eastAsia="Times" w:hAnsi="Times" w:cs="Times"/>
          <w:color w:val="FF0000"/>
          <w:lang w:val="id-ID"/>
        </w:rPr>
        <w:t xml:space="preserve">Tulis Judul </w:t>
      </w:r>
      <w:proofErr w:type="spellStart"/>
      <w:r w:rsidRPr="00B53138">
        <w:rPr>
          <w:rFonts w:ascii="Times" w:eastAsia="Times" w:hAnsi="Times" w:cs="Times"/>
          <w:color w:val="FF0000"/>
          <w:lang w:val="id-ID"/>
        </w:rPr>
        <w:t>Disini</w:t>
      </w:r>
      <w:proofErr w:type="spellEnd"/>
      <w:r w:rsidRPr="00B53138">
        <w:rPr>
          <w:rFonts w:ascii="Times" w:eastAsia="Times" w:hAnsi="Times" w:cs="Times"/>
          <w:color w:val="000000"/>
          <w:lang w:val="id-ID"/>
        </w:rPr>
        <w:t xml:space="preserve">” adalah benar dibuat oleh saya sendiri dan belum pernah dibuat dan diserahkan sebelumnya, baik sebagian ataupun seluruhnya, baik oleh saya ataupun orang lain, baik di Institut Teknologi Sumatera maupun di institusi pendidikan lainnya. </w:t>
      </w:r>
    </w:p>
    <w:p w14:paraId="3E29C72A" w14:textId="77777777" w:rsidR="00734F45" w:rsidRPr="00B53138" w:rsidRDefault="00734F45">
      <w:pPr>
        <w:widowControl w:val="0"/>
        <w:pBdr>
          <w:top w:val="nil"/>
          <w:left w:val="nil"/>
          <w:bottom w:val="nil"/>
          <w:right w:val="nil"/>
          <w:between w:val="nil"/>
        </w:pBdr>
        <w:spacing w:line="240" w:lineRule="auto"/>
        <w:rPr>
          <w:rFonts w:ascii="Times" w:eastAsia="Times" w:hAnsi="Times" w:cs="Times"/>
          <w:color w:val="000000"/>
          <w:lang w:val="id-ID"/>
        </w:rPr>
      </w:pPr>
    </w:p>
    <w:tbl>
      <w:tblPr>
        <w:tblStyle w:val="a"/>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734F45" w:rsidRPr="00B53138" w14:paraId="60E98CA3" w14:textId="77777777">
        <w:trPr>
          <w:trHeight w:val="1502"/>
        </w:trPr>
        <w:tc>
          <w:tcPr>
            <w:tcW w:w="6592" w:type="dxa"/>
            <w:tcBorders>
              <w:top w:val="nil"/>
              <w:left w:val="nil"/>
              <w:bottom w:val="nil"/>
              <w:right w:val="single" w:sz="4" w:space="0" w:color="000000"/>
            </w:tcBorders>
          </w:tcPr>
          <w:p w14:paraId="63CA6C80" w14:textId="77777777" w:rsidR="00734F45" w:rsidRPr="00B53138" w:rsidRDefault="0038637B">
            <w:pPr>
              <w:widowControl w:val="0"/>
              <w:spacing w:before="27"/>
              <w:ind w:firstLine="0"/>
              <w:jc w:val="left"/>
              <w:rPr>
                <w:color w:val="000000"/>
                <w:lang w:val="id-ID"/>
              </w:rPr>
            </w:pPr>
            <w:r w:rsidRPr="00B53138">
              <w:rPr>
                <w:color w:val="000000"/>
                <w:lang w:val="id-ID"/>
              </w:rPr>
              <w:t xml:space="preserve">Lampung Selatan, </w:t>
            </w:r>
            <w:r w:rsidRPr="00B53138">
              <w:rPr>
                <w:color w:val="FF0000"/>
                <w:lang w:val="id-ID"/>
              </w:rPr>
              <w:t>DD-MM-YYYY</w:t>
            </w:r>
          </w:p>
          <w:p w14:paraId="67B146F6" w14:textId="77777777" w:rsidR="00734F45" w:rsidRPr="00B53138" w:rsidRDefault="0038637B">
            <w:pPr>
              <w:widowControl w:val="0"/>
              <w:spacing w:before="27"/>
              <w:ind w:firstLine="0"/>
              <w:jc w:val="left"/>
              <w:rPr>
                <w:color w:val="000000"/>
                <w:lang w:val="id-ID"/>
              </w:rPr>
            </w:pPr>
            <w:r w:rsidRPr="00B53138">
              <w:rPr>
                <w:color w:val="000000"/>
                <w:lang w:val="id-ID"/>
              </w:rPr>
              <w:t>Penulis,</w:t>
            </w:r>
          </w:p>
          <w:p w14:paraId="16FC2AC1" w14:textId="77777777" w:rsidR="00734F45" w:rsidRPr="00B53138" w:rsidRDefault="00734F45">
            <w:pPr>
              <w:widowControl w:val="0"/>
              <w:spacing w:before="27"/>
              <w:ind w:firstLine="0"/>
              <w:jc w:val="left"/>
              <w:rPr>
                <w:color w:val="000000"/>
                <w:lang w:val="id-ID"/>
              </w:rPr>
            </w:pPr>
          </w:p>
          <w:p w14:paraId="6300EA5B" w14:textId="77777777" w:rsidR="00734F45" w:rsidRPr="00B53138" w:rsidRDefault="0038637B">
            <w:pPr>
              <w:widowControl w:val="0"/>
              <w:pBdr>
                <w:top w:val="nil"/>
                <w:left w:val="nil"/>
                <w:bottom w:val="nil"/>
                <w:right w:val="nil"/>
                <w:between w:val="nil"/>
              </w:pBdr>
              <w:spacing w:before="36"/>
              <w:ind w:firstLine="0"/>
              <w:rPr>
                <w:rFonts w:ascii="Times" w:eastAsia="Times" w:hAnsi="Times" w:cs="Times"/>
                <w:color w:val="000000"/>
                <w:lang w:val="id-ID"/>
              </w:rPr>
            </w:pPr>
            <w:r w:rsidRPr="00B53138">
              <w:rPr>
                <w:rFonts w:ascii="Times" w:eastAsia="Times" w:hAnsi="Times" w:cs="Times"/>
                <w:color w:val="000000"/>
                <w:lang w:val="id-ID"/>
              </w:rPr>
              <w:t xml:space="preserve"> </w:t>
            </w:r>
          </w:p>
        </w:tc>
        <w:tc>
          <w:tcPr>
            <w:tcW w:w="1361" w:type="dxa"/>
            <w:tcBorders>
              <w:left w:val="single" w:sz="4" w:space="0" w:color="000000"/>
              <w:bottom w:val="single" w:sz="4" w:space="0" w:color="000000"/>
            </w:tcBorders>
            <w:vAlign w:val="center"/>
          </w:tcPr>
          <w:p w14:paraId="352B8066" w14:textId="77777777" w:rsidR="00734F45" w:rsidRPr="00B53138" w:rsidRDefault="0038637B">
            <w:pPr>
              <w:widowControl w:val="0"/>
              <w:spacing w:before="27"/>
              <w:ind w:firstLine="0"/>
              <w:jc w:val="center"/>
              <w:rPr>
                <w:rFonts w:ascii="Times" w:eastAsia="Times" w:hAnsi="Times" w:cs="Times"/>
                <w:color w:val="000000"/>
                <w:lang w:val="id-ID"/>
              </w:rPr>
            </w:pPr>
            <w:r w:rsidRPr="00B53138">
              <w:rPr>
                <w:rFonts w:ascii="Times" w:eastAsia="Times" w:hAnsi="Times" w:cs="Times"/>
                <w:color w:val="000000"/>
                <w:sz w:val="20"/>
                <w:szCs w:val="20"/>
                <w:lang w:val="id-ID"/>
              </w:rPr>
              <w:t>PHOTO</w:t>
            </w:r>
            <w:r w:rsidRPr="00B53138">
              <w:rPr>
                <w:rFonts w:ascii="Times" w:eastAsia="Times" w:hAnsi="Times" w:cs="Times"/>
                <w:color w:val="000000"/>
                <w:sz w:val="20"/>
                <w:szCs w:val="20"/>
                <w:lang w:val="id-ID"/>
              </w:rPr>
              <w:br/>
              <w:t>BERWARNA</w:t>
            </w:r>
          </w:p>
        </w:tc>
      </w:tr>
      <w:tr w:rsidR="00734F45" w:rsidRPr="00B53138" w14:paraId="56229223" w14:textId="77777777">
        <w:trPr>
          <w:trHeight w:val="512"/>
        </w:trPr>
        <w:tc>
          <w:tcPr>
            <w:tcW w:w="6592" w:type="dxa"/>
            <w:tcBorders>
              <w:top w:val="nil"/>
              <w:left w:val="nil"/>
              <w:bottom w:val="nil"/>
              <w:right w:val="nil"/>
            </w:tcBorders>
          </w:tcPr>
          <w:p w14:paraId="7AC54345" w14:textId="77777777" w:rsidR="00734F45" w:rsidRPr="00B53138" w:rsidRDefault="0038637B">
            <w:pPr>
              <w:widowControl w:val="0"/>
              <w:pBdr>
                <w:top w:val="nil"/>
                <w:left w:val="nil"/>
                <w:bottom w:val="nil"/>
                <w:right w:val="nil"/>
                <w:between w:val="nil"/>
              </w:pBdr>
              <w:spacing w:before="111"/>
              <w:ind w:firstLine="0"/>
              <w:rPr>
                <w:rFonts w:ascii="Times" w:eastAsia="Times" w:hAnsi="Times" w:cs="Times"/>
                <w:color w:val="000000"/>
                <w:lang w:val="id-ID"/>
              </w:rPr>
            </w:pPr>
            <w:r w:rsidRPr="00B53138">
              <w:rPr>
                <w:rFonts w:ascii="Times" w:eastAsia="Times" w:hAnsi="Times" w:cs="Times"/>
                <w:color w:val="000000"/>
                <w:lang w:val="id-ID"/>
              </w:rPr>
              <w:t xml:space="preserve">Nama Mahasiswa </w:t>
            </w:r>
          </w:p>
          <w:p w14:paraId="7CB2AA25" w14:textId="77777777" w:rsidR="00734F45" w:rsidRPr="00B53138" w:rsidRDefault="0038637B">
            <w:pPr>
              <w:widowControl w:val="0"/>
              <w:spacing w:before="27"/>
              <w:ind w:firstLine="0"/>
              <w:jc w:val="left"/>
              <w:rPr>
                <w:color w:val="000000"/>
                <w:lang w:val="id-ID"/>
              </w:rPr>
            </w:pPr>
            <w:r w:rsidRPr="00B53138">
              <w:rPr>
                <w:rFonts w:ascii="Times" w:eastAsia="Times" w:hAnsi="Times" w:cs="Times"/>
                <w:color w:val="000000"/>
                <w:lang w:val="id-ID"/>
              </w:rPr>
              <w:t>NIM. XXXXXX</w:t>
            </w:r>
          </w:p>
        </w:tc>
        <w:tc>
          <w:tcPr>
            <w:tcW w:w="1361" w:type="dxa"/>
            <w:tcBorders>
              <w:top w:val="single" w:sz="4" w:space="0" w:color="000000"/>
              <w:left w:val="nil"/>
              <w:bottom w:val="nil"/>
              <w:right w:val="nil"/>
            </w:tcBorders>
            <w:vAlign w:val="center"/>
          </w:tcPr>
          <w:p w14:paraId="6D3645D9" w14:textId="77777777" w:rsidR="00734F45" w:rsidRPr="00B53138" w:rsidRDefault="00734F45">
            <w:pPr>
              <w:widowControl w:val="0"/>
              <w:spacing w:before="27"/>
              <w:ind w:firstLine="0"/>
              <w:jc w:val="center"/>
              <w:rPr>
                <w:rFonts w:ascii="Times" w:eastAsia="Times" w:hAnsi="Times" w:cs="Times"/>
                <w:color w:val="000000"/>
                <w:sz w:val="20"/>
                <w:szCs w:val="20"/>
                <w:lang w:val="id-ID"/>
              </w:rPr>
            </w:pPr>
          </w:p>
        </w:tc>
      </w:tr>
    </w:tbl>
    <w:p w14:paraId="074D2FBF" w14:textId="77777777" w:rsidR="00734F45" w:rsidRPr="00B53138" w:rsidRDefault="00734F45">
      <w:pPr>
        <w:widowControl w:val="0"/>
        <w:pBdr>
          <w:top w:val="nil"/>
          <w:left w:val="nil"/>
          <w:bottom w:val="nil"/>
          <w:right w:val="nil"/>
          <w:between w:val="nil"/>
        </w:pBdr>
        <w:spacing w:before="36" w:line="240" w:lineRule="auto"/>
        <w:ind w:firstLine="0"/>
        <w:rPr>
          <w:rFonts w:ascii="Times" w:eastAsia="Times" w:hAnsi="Times" w:cs="Times"/>
          <w:color w:val="000000"/>
          <w:lang w:val="id-ID"/>
        </w:rPr>
      </w:pPr>
    </w:p>
    <w:p w14:paraId="372D5C7F" w14:textId="77777777" w:rsidR="00734F45" w:rsidRPr="00B53138"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Diperiksa dan disetujui oleh, </w:t>
      </w:r>
    </w:p>
    <w:p w14:paraId="6242511F" w14:textId="77777777" w:rsidR="00734F45" w:rsidRPr="00B53138" w:rsidRDefault="0038637B">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lang w:val="id-ID"/>
        </w:rPr>
      </w:pPr>
      <w:r w:rsidRPr="00B53138">
        <w:rPr>
          <w:rFonts w:ascii="Times" w:eastAsia="Times" w:hAnsi="Times" w:cs="Times"/>
          <w:color w:val="000000"/>
          <w:lang w:val="id-ID"/>
        </w:rPr>
        <w:t xml:space="preserve">Pembimbing </w:t>
      </w:r>
      <w:r w:rsidRPr="00B53138">
        <w:rPr>
          <w:rFonts w:ascii="Times" w:eastAsia="Times" w:hAnsi="Times" w:cs="Times"/>
          <w:color w:val="000000"/>
          <w:lang w:val="id-ID"/>
        </w:rPr>
        <w:tab/>
        <w:t xml:space="preserve">Tanda Tangan </w:t>
      </w:r>
    </w:p>
    <w:p w14:paraId="252EFC10" w14:textId="77777777" w:rsidR="00734F45" w:rsidRPr="00B53138" w:rsidRDefault="0038637B">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lang w:val="id-ID"/>
        </w:rPr>
      </w:pPr>
      <w:r w:rsidRPr="00B53138">
        <w:rPr>
          <w:rFonts w:ascii="Times" w:eastAsia="Times" w:hAnsi="Times" w:cs="Times"/>
          <w:color w:val="000000"/>
          <w:lang w:val="id-ID"/>
        </w:rPr>
        <w:t xml:space="preserve">1. Nama Pembimbing 1 + Gelar </w:t>
      </w:r>
    </w:p>
    <w:p w14:paraId="1688B793" w14:textId="77777777" w:rsidR="00734F45" w:rsidRPr="00B53138"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B53138">
        <w:rPr>
          <w:rFonts w:ascii="Times" w:eastAsia="Times" w:hAnsi="Times" w:cs="Times"/>
          <w:color w:val="000000"/>
          <w:lang w:val="id-ID"/>
        </w:rPr>
        <w:t>NIP. XXXXXX</w:t>
      </w:r>
      <w:r w:rsidRPr="00B53138">
        <w:rPr>
          <w:rFonts w:ascii="Times" w:eastAsia="Times" w:hAnsi="Times" w:cs="Times"/>
          <w:color w:val="000000"/>
          <w:lang w:val="id-ID"/>
        </w:rPr>
        <w:tab/>
        <w:t xml:space="preserve">……………… </w:t>
      </w:r>
    </w:p>
    <w:p w14:paraId="15F73A01" w14:textId="77777777" w:rsidR="00734F45" w:rsidRPr="00B53138" w:rsidRDefault="00734F45">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p>
    <w:p w14:paraId="4878E34C" w14:textId="77777777" w:rsidR="00734F45" w:rsidRPr="00B53138" w:rsidRDefault="0038637B">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lang w:val="id-ID"/>
        </w:rPr>
      </w:pPr>
      <w:r w:rsidRPr="00B53138">
        <w:rPr>
          <w:rFonts w:ascii="Times" w:eastAsia="Times" w:hAnsi="Times" w:cs="Times"/>
          <w:color w:val="000000"/>
          <w:lang w:val="id-ID"/>
        </w:rPr>
        <w:t xml:space="preserve">2. Nama Pembimbing 2 + Gelar </w:t>
      </w:r>
    </w:p>
    <w:p w14:paraId="60B4B785" w14:textId="77777777" w:rsidR="00734F45" w:rsidRPr="00B53138"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B53138">
        <w:rPr>
          <w:rFonts w:ascii="Times" w:eastAsia="Times" w:hAnsi="Times" w:cs="Times"/>
          <w:color w:val="000000"/>
          <w:lang w:val="id-ID"/>
        </w:rPr>
        <w:t xml:space="preserve">NIP. XXXXXX </w:t>
      </w:r>
      <w:r w:rsidRPr="00B53138">
        <w:rPr>
          <w:rFonts w:ascii="Times" w:eastAsia="Times" w:hAnsi="Times" w:cs="Times"/>
          <w:color w:val="000000"/>
          <w:lang w:val="id-ID"/>
        </w:rPr>
        <w:tab/>
        <w:t xml:space="preserve">……………… </w:t>
      </w:r>
    </w:p>
    <w:p w14:paraId="0FF14C26" w14:textId="77777777" w:rsidR="00734F45" w:rsidRPr="00B53138" w:rsidRDefault="0038637B">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lang w:val="id-ID"/>
        </w:rPr>
      </w:pPr>
      <w:r w:rsidRPr="00B53138">
        <w:rPr>
          <w:rFonts w:ascii="Times" w:eastAsia="Times" w:hAnsi="Times" w:cs="Times"/>
          <w:color w:val="000000"/>
          <w:lang w:val="id-ID"/>
        </w:rPr>
        <w:t xml:space="preserve">Penguji </w:t>
      </w:r>
      <w:r w:rsidRPr="00B53138">
        <w:rPr>
          <w:rFonts w:ascii="Times" w:eastAsia="Times" w:hAnsi="Times" w:cs="Times"/>
          <w:color w:val="000000"/>
          <w:lang w:val="id-ID"/>
        </w:rPr>
        <w:tab/>
        <w:t xml:space="preserve">Tanda Tangan </w:t>
      </w:r>
    </w:p>
    <w:p w14:paraId="370317AF" w14:textId="77777777" w:rsidR="00734F45" w:rsidRPr="00B53138" w:rsidRDefault="0038637B">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lang w:val="id-ID"/>
        </w:rPr>
      </w:pPr>
      <w:r w:rsidRPr="00B53138">
        <w:rPr>
          <w:rFonts w:ascii="Times" w:eastAsia="Times" w:hAnsi="Times" w:cs="Times"/>
          <w:color w:val="000000"/>
          <w:lang w:val="id-ID"/>
        </w:rPr>
        <w:t xml:space="preserve">1. Nama Penguji 1 + Gelar </w:t>
      </w:r>
    </w:p>
    <w:p w14:paraId="0CB0722A" w14:textId="77777777" w:rsidR="00734F45" w:rsidRPr="00B53138"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B53138">
        <w:rPr>
          <w:rFonts w:ascii="Times" w:eastAsia="Times" w:hAnsi="Times" w:cs="Times"/>
          <w:color w:val="000000"/>
          <w:lang w:val="id-ID"/>
        </w:rPr>
        <w:t xml:space="preserve">NIP. XXXXXXXXXXXX </w:t>
      </w:r>
      <w:r w:rsidRPr="00B53138">
        <w:rPr>
          <w:rFonts w:ascii="Times" w:eastAsia="Times" w:hAnsi="Times" w:cs="Times"/>
          <w:color w:val="000000"/>
          <w:lang w:val="id-ID"/>
        </w:rPr>
        <w:tab/>
        <w:t xml:space="preserve">……………… </w:t>
      </w:r>
    </w:p>
    <w:p w14:paraId="681863B6" w14:textId="77777777" w:rsidR="00734F45" w:rsidRPr="00B53138" w:rsidRDefault="00734F45">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p>
    <w:p w14:paraId="0AB62EA3" w14:textId="77777777" w:rsidR="00734F45" w:rsidRPr="00B53138" w:rsidRDefault="0038637B">
      <w:pPr>
        <w:widowControl w:val="0"/>
        <w:pBdr>
          <w:top w:val="nil"/>
          <w:left w:val="nil"/>
          <w:bottom w:val="nil"/>
          <w:right w:val="nil"/>
          <w:between w:val="nil"/>
        </w:pBdr>
        <w:tabs>
          <w:tab w:val="left" w:pos="6390"/>
        </w:tabs>
        <w:spacing w:before="40" w:line="240" w:lineRule="auto"/>
        <w:rPr>
          <w:rFonts w:ascii="Times" w:eastAsia="Times" w:hAnsi="Times" w:cs="Times"/>
          <w:color w:val="000000"/>
          <w:lang w:val="id-ID"/>
        </w:rPr>
      </w:pPr>
      <w:r w:rsidRPr="00B53138">
        <w:rPr>
          <w:rFonts w:ascii="Times" w:eastAsia="Times" w:hAnsi="Times" w:cs="Times"/>
          <w:color w:val="000000"/>
          <w:lang w:val="id-ID"/>
        </w:rPr>
        <w:t xml:space="preserve">2. Nama Penguji 2+ Gelar </w:t>
      </w:r>
    </w:p>
    <w:p w14:paraId="0A27DDD0" w14:textId="77777777" w:rsidR="00734F45" w:rsidRPr="00B53138"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B53138">
        <w:rPr>
          <w:rFonts w:ascii="Times" w:eastAsia="Times" w:hAnsi="Times" w:cs="Times"/>
          <w:color w:val="000000"/>
          <w:lang w:val="id-ID"/>
        </w:rPr>
        <w:t xml:space="preserve">NIP. XXXXXXXXXXXX </w:t>
      </w:r>
      <w:r w:rsidRPr="00B53138">
        <w:rPr>
          <w:rFonts w:ascii="Times" w:eastAsia="Times" w:hAnsi="Times" w:cs="Times"/>
          <w:color w:val="000000"/>
          <w:lang w:val="id-ID"/>
        </w:rPr>
        <w:tab/>
        <w:t xml:space="preserve">……………… </w:t>
      </w:r>
    </w:p>
    <w:p w14:paraId="367529B0" w14:textId="77777777" w:rsidR="00734F45" w:rsidRPr="00B53138" w:rsidRDefault="0038637B">
      <w:pPr>
        <w:widowControl w:val="0"/>
        <w:pBdr>
          <w:top w:val="nil"/>
          <w:left w:val="nil"/>
          <w:bottom w:val="nil"/>
          <w:right w:val="nil"/>
          <w:between w:val="nil"/>
        </w:pBdr>
        <w:spacing w:before="355"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Disahkan oleh, </w:t>
      </w:r>
    </w:p>
    <w:p w14:paraId="47CD1676" w14:textId="77777777" w:rsidR="00734F45" w:rsidRPr="00B53138"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Koordinator Program Studi Teknik Informatika </w:t>
      </w:r>
    </w:p>
    <w:p w14:paraId="21E37852" w14:textId="77777777" w:rsidR="00734F45" w:rsidRPr="00B53138"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B53138">
        <w:rPr>
          <w:rFonts w:ascii="Times" w:eastAsia="Times" w:hAnsi="Times" w:cs="Times"/>
          <w:color w:val="000000"/>
          <w:lang w:val="id-ID"/>
        </w:rPr>
        <w:t>Jurusan Teknologi, Produksi dan Industri</w:t>
      </w:r>
    </w:p>
    <w:p w14:paraId="2E8BB842" w14:textId="77777777" w:rsidR="00734F45" w:rsidRPr="00B53138"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Institut Teknologi Sumatera </w:t>
      </w:r>
    </w:p>
    <w:p w14:paraId="412886FB" w14:textId="77777777" w:rsidR="00734F45" w:rsidRPr="00B53138" w:rsidRDefault="00734F45">
      <w:pPr>
        <w:widowControl w:val="0"/>
        <w:pBdr>
          <w:top w:val="nil"/>
          <w:left w:val="nil"/>
          <w:bottom w:val="nil"/>
          <w:right w:val="nil"/>
          <w:between w:val="nil"/>
        </w:pBdr>
        <w:spacing w:before="36" w:line="240" w:lineRule="auto"/>
        <w:jc w:val="center"/>
        <w:rPr>
          <w:rFonts w:ascii="Times" w:eastAsia="Times" w:hAnsi="Times" w:cs="Times"/>
          <w:color w:val="000000"/>
          <w:lang w:val="id-ID"/>
        </w:rPr>
      </w:pPr>
    </w:p>
    <w:p w14:paraId="4ACF1E34" w14:textId="77777777" w:rsidR="00734F45" w:rsidRPr="00B53138" w:rsidRDefault="00734F45">
      <w:pPr>
        <w:widowControl w:val="0"/>
        <w:pBdr>
          <w:top w:val="nil"/>
          <w:left w:val="nil"/>
          <w:bottom w:val="nil"/>
          <w:right w:val="nil"/>
          <w:between w:val="nil"/>
        </w:pBdr>
        <w:spacing w:before="36" w:line="240" w:lineRule="auto"/>
        <w:jc w:val="center"/>
        <w:rPr>
          <w:rFonts w:ascii="Times" w:eastAsia="Times" w:hAnsi="Times" w:cs="Times"/>
          <w:color w:val="000000"/>
          <w:lang w:val="id-ID"/>
        </w:rPr>
      </w:pPr>
    </w:p>
    <w:p w14:paraId="06C694A0" w14:textId="77777777" w:rsidR="00734F45" w:rsidRPr="00B53138" w:rsidRDefault="00734F45">
      <w:pPr>
        <w:widowControl w:val="0"/>
        <w:pBdr>
          <w:top w:val="nil"/>
          <w:left w:val="nil"/>
          <w:bottom w:val="nil"/>
          <w:right w:val="nil"/>
          <w:between w:val="nil"/>
        </w:pBdr>
        <w:spacing w:before="36" w:line="240" w:lineRule="auto"/>
        <w:jc w:val="center"/>
        <w:rPr>
          <w:rFonts w:ascii="Times" w:eastAsia="Times" w:hAnsi="Times" w:cs="Times"/>
          <w:color w:val="000000"/>
          <w:lang w:val="id-ID"/>
        </w:rPr>
      </w:pPr>
    </w:p>
    <w:p w14:paraId="0B40688A" w14:textId="77777777" w:rsidR="00734F45" w:rsidRPr="00B53138" w:rsidRDefault="0038637B">
      <w:pPr>
        <w:widowControl w:val="0"/>
        <w:pBdr>
          <w:top w:val="nil"/>
          <w:left w:val="nil"/>
          <w:bottom w:val="nil"/>
          <w:right w:val="nil"/>
          <w:between w:val="nil"/>
        </w:pBdr>
        <w:spacing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Nama </w:t>
      </w:r>
      <w:proofErr w:type="spellStart"/>
      <w:r w:rsidRPr="00B53138">
        <w:rPr>
          <w:rFonts w:ascii="Times" w:eastAsia="Times" w:hAnsi="Times" w:cs="Times"/>
          <w:color w:val="000000"/>
          <w:lang w:val="id-ID"/>
        </w:rPr>
        <w:t>Kaprodi</w:t>
      </w:r>
      <w:proofErr w:type="spellEnd"/>
      <w:r w:rsidRPr="00B53138">
        <w:rPr>
          <w:rFonts w:ascii="Times" w:eastAsia="Times" w:hAnsi="Times" w:cs="Times"/>
          <w:color w:val="000000"/>
          <w:lang w:val="id-ID"/>
        </w:rPr>
        <w:t xml:space="preserve"> + Gelar </w:t>
      </w:r>
    </w:p>
    <w:p w14:paraId="40F72244" w14:textId="77777777" w:rsidR="00734F45" w:rsidRPr="00B53138" w:rsidRDefault="0038637B">
      <w:pPr>
        <w:widowControl w:val="0"/>
        <w:pBdr>
          <w:top w:val="nil"/>
          <w:left w:val="nil"/>
          <w:bottom w:val="nil"/>
          <w:right w:val="nil"/>
          <w:between w:val="nil"/>
        </w:pBdr>
        <w:spacing w:before="39" w:line="240" w:lineRule="auto"/>
        <w:jc w:val="center"/>
        <w:rPr>
          <w:lang w:val="id-ID"/>
        </w:rPr>
        <w:sectPr w:rsidR="00734F45" w:rsidRPr="00B53138">
          <w:pgSz w:w="11909" w:h="16834"/>
          <w:pgMar w:top="1701" w:right="1701" w:bottom="1701" w:left="1985" w:header="720" w:footer="720" w:gutter="0"/>
          <w:cols w:space="720"/>
        </w:sectPr>
      </w:pPr>
      <w:r w:rsidRPr="00B53138">
        <w:rPr>
          <w:rFonts w:ascii="Times" w:eastAsia="Times" w:hAnsi="Times" w:cs="Times"/>
          <w:color w:val="000000"/>
          <w:lang w:val="id-ID"/>
        </w:rPr>
        <w:t xml:space="preserve">NIP. XXXXXXXXXXXXXX </w:t>
      </w:r>
    </w:p>
    <w:p w14:paraId="63EA6404" w14:textId="77777777" w:rsidR="00734F45" w:rsidRPr="00B53138" w:rsidRDefault="0038637B" w:rsidP="007B5827">
      <w:pPr>
        <w:pStyle w:val="Heading1"/>
        <w:numPr>
          <w:ilvl w:val="0"/>
          <w:numId w:val="0"/>
        </w:numPr>
        <w:rPr>
          <w:lang w:val="id-ID"/>
        </w:rPr>
      </w:pPr>
      <w:bookmarkStart w:id="2" w:name="_Toc152684719"/>
      <w:r w:rsidRPr="00B53138">
        <w:rPr>
          <w:lang w:val="id-ID"/>
        </w:rPr>
        <w:lastRenderedPageBreak/>
        <w:t>HALAMAN PERNYATAAN ORISINALITAS</w:t>
      </w:r>
      <w:bookmarkEnd w:id="2"/>
      <w:r w:rsidRPr="00B53138">
        <w:rPr>
          <w:lang w:val="id-ID"/>
        </w:rPr>
        <w:t xml:space="preserve"> </w:t>
      </w:r>
    </w:p>
    <w:p w14:paraId="320BDB13" w14:textId="77777777" w:rsidR="00734F45" w:rsidRPr="00B53138" w:rsidRDefault="0038637B">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lang w:val="id-ID"/>
        </w:rPr>
      </w:pPr>
      <w:r w:rsidRPr="00B53138">
        <w:rPr>
          <w:rFonts w:ascii="Cambria" w:eastAsia="Cambria" w:hAnsi="Cambria" w:cs="Cambria"/>
          <w:b/>
          <w:color w:val="000000"/>
          <w:lang w:val="id-ID"/>
        </w:rPr>
        <w:t>Tugas Akhir dengan judul “</w:t>
      </w:r>
      <w:r w:rsidRPr="00B53138">
        <w:rPr>
          <w:rFonts w:ascii="Cambria" w:eastAsia="Cambria" w:hAnsi="Cambria" w:cs="Cambria"/>
          <w:b/>
          <w:color w:val="FF0000"/>
          <w:lang w:val="id-ID"/>
        </w:rPr>
        <w:t>TULIS JUDUL DISINI</w:t>
      </w:r>
      <w:r w:rsidRPr="00B53138">
        <w:rPr>
          <w:rFonts w:ascii="Cambria" w:eastAsia="Cambria" w:hAnsi="Cambria" w:cs="Cambria"/>
          <w:b/>
          <w:color w:val="000000"/>
          <w:lang w:val="id-ID"/>
        </w:rPr>
        <w:t xml:space="preserve">” adalah karya saya sendiri, dan semua sumber baik yang dikutip maupun dirujuk telah saya nyatakan benar. </w:t>
      </w:r>
    </w:p>
    <w:p w14:paraId="0BE037C8" w14:textId="7569FFED" w:rsidR="00734F45" w:rsidRPr="00B53138" w:rsidRDefault="0038637B">
      <w:pPr>
        <w:widowControl w:val="0"/>
        <w:pBdr>
          <w:top w:val="nil"/>
          <w:left w:val="nil"/>
          <w:bottom w:val="nil"/>
          <w:right w:val="nil"/>
          <w:between w:val="nil"/>
        </w:pBdr>
        <w:spacing w:before="1055" w:line="240" w:lineRule="auto"/>
        <w:ind w:left="1444"/>
        <w:rPr>
          <w:rFonts w:ascii="Times" w:eastAsia="Times" w:hAnsi="Times" w:cs="Times"/>
          <w:b/>
          <w:color w:val="000000"/>
          <w:lang w:val="id-ID"/>
        </w:rPr>
      </w:pPr>
      <w:r w:rsidRPr="00B53138">
        <w:rPr>
          <w:rFonts w:ascii="Times" w:eastAsia="Times" w:hAnsi="Times" w:cs="Times"/>
          <w:b/>
          <w:color w:val="000000"/>
          <w:lang w:val="id-ID"/>
        </w:rPr>
        <w:t xml:space="preserve">Nama </w:t>
      </w:r>
      <w:r w:rsidRPr="00B53138">
        <w:rPr>
          <w:rFonts w:ascii="Times" w:eastAsia="Times" w:hAnsi="Times" w:cs="Times"/>
          <w:b/>
          <w:color w:val="000000"/>
          <w:lang w:val="id-ID"/>
        </w:rPr>
        <w:tab/>
      </w:r>
      <w:r w:rsidRPr="00B53138">
        <w:rPr>
          <w:rFonts w:ascii="Times" w:eastAsia="Times" w:hAnsi="Times" w:cs="Times"/>
          <w:b/>
          <w:color w:val="000000"/>
          <w:lang w:val="id-ID"/>
        </w:rPr>
        <w:tab/>
      </w:r>
      <w:r w:rsidRPr="00B53138">
        <w:rPr>
          <w:rFonts w:ascii="Times" w:eastAsia="Times" w:hAnsi="Times" w:cs="Times"/>
          <w:b/>
          <w:color w:val="000000"/>
          <w:lang w:val="id-ID"/>
        </w:rPr>
        <w:tab/>
        <w:t xml:space="preserve">: ………………………… </w:t>
      </w:r>
    </w:p>
    <w:p w14:paraId="33C898E6" w14:textId="7E8C1FE1" w:rsidR="00734F45" w:rsidRPr="00B53138" w:rsidRDefault="0038637B">
      <w:pPr>
        <w:widowControl w:val="0"/>
        <w:pBdr>
          <w:top w:val="nil"/>
          <w:left w:val="nil"/>
          <w:bottom w:val="nil"/>
          <w:right w:val="nil"/>
          <w:between w:val="nil"/>
        </w:pBdr>
        <w:spacing w:before="334" w:line="240" w:lineRule="auto"/>
        <w:ind w:left="1444"/>
        <w:rPr>
          <w:rFonts w:ascii="Times" w:eastAsia="Times" w:hAnsi="Times" w:cs="Times"/>
          <w:b/>
          <w:color w:val="000000"/>
          <w:lang w:val="id-ID"/>
        </w:rPr>
      </w:pPr>
      <w:r w:rsidRPr="00B53138">
        <w:rPr>
          <w:rFonts w:ascii="Times" w:eastAsia="Times" w:hAnsi="Times" w:cs="Times"/>
          <w:b/>
          <w:color w:val="000000"/>
          <w:lang w:val="id-ID"/>
        </w:rPr>
        <w:t xml:space="preserve">NIM </w:t>
      </w:r>
      <w:r w:rsidRPr="00B53138">
        <w:rPr>
          <w:rFonts w:ascii="Times" w:eastAsia="Times" w:hAnsi="Times" w:cs="Times"/>
          <w:b/>
          <w:color w:val="000000"/>
          <w:lang w:val="id-ID"/>
        </w:rPr>
        <w:tab/>
      </w:r>
      <w:r w:rsidRPr="00B53138">
        <w:rPr>
          <w:rFonts w:ascii="Times" w:eastAsia="Times" w:hAnsi="Times" w:cs="Times"/>
          <w:b/>
          <w:color w:val="000000"/>
          <w:lang w:val="id-ID"/>
        </w:rPr>
        <w:tab/>
      </w:r>
      <w:r w:rsidRPr="00B53138">
        <w:rPr>
          <w:rFonts w:ascii="Times" w:eastAsia="Times" w:hAnsi="Times" w:cs="Times"/>
          <w:b/>
          <w:color w:val="000000"/>
          <w:lang w:val="id-ID"/>
        </w:rPr>
        <w:tab/>
        <w:t xml:space="preserve">: …………………………. </w:t>
      </w:r>
    </w:p>
    <w:p w14:paraId="319E6D99" w14:textId="77777777" w:rsidR="00734F45" w:rsidRPr="00B53138" w:rsidRDefault="00734F45">
      <w:pPr>
        <w:widowControl w:val="0"/>
        <w:pBdr>
          <w:top w:val="nil"/>
          <w:left w:val="nil"/>
          <w:bottom w:val="nil"/>
          <w:right w:val="nil"/>
          <w:between w:val="nil"/>
        </w:pBdr>
        <w:spacing w:before="334" w:line="240" w:lineRule="auto"/>
        <w:ind w:left="1444"/>
        <w:rPr>
          <w:rFonts w:ascii="Times" w:eastAsia="Times" w:hAnsi="Times" w:cs="Times"/>
          <w:b/>
          <w:color w:val="000000"/>
          <w:lang w:val="id-ID"/>
        </w:rPr>
      </w:pPr>
    </w:p>
    <w:p w14:paraId="25DF4958" w14:textId="77777777" w:rsidR="00734F45" w:rsidRPr="00B53138" w:rsidRDefault="0038637B">
      <w:pPr>
        <w:widowControl w:val="0"/>
        <w:pBdr>
          <w:top w:val="nil"/>
          <w:left w:val="nil"/>
          <w:bottom w:val="nil"/>
          <w:right w:val="nil"/>
          <w:between w:val="nil"/>
        </w:pBdr>
        <w:spacing w:before="334" w:line="240" w:lineRule="auto"/>
        <w:ind w:left="1447"/>
        <w:rPr>
          <w:rFonts w:ascii="Times" w:eastAsia="Times" w:hAnsi="Times" w:cs="Times"/>
          <w:b/>
          <w:color w:val="000000"/>
          <w:lang w:val="id-ID"/>
        </w:rPr>
      </w:pPr>
      <w:r w:rsidRPr="00B53138">
        <w:rPr>
          <w:rFonts w:ascii="Times" w:eastAsia="Times" w:hAnsi="Times" w:cs="Times"/>
          <w:b/>
          <w:color w:val="000000"/>
          <w:lang w:val="id-ID"/>
        </w:rPr>
        <w:t xml:space="preserve">Tanda Tangan </w:t>
      </w:r>
      <w:r w:rsidRPr="00B53138">
        <w:rPr>
          <w:rFonts w:ascii="Times" w:eastAsia="Times" w:hAnsi="Times" w:cs="Times"/>
          <w:b/>
          <w:color w:val="000000"/>
          <w:lang w:val="id-ID"/>
        </w:rPr>
        <w:tab/>
      </w:r>
      <w:r w:rsidRPr="00B53138">
        <w:rPr>
          <w:rFonts w:ascii="Times" w:eastAsia="Times" w:hAnsi="Times" w:cs="Times"/>
          <w:b/>
          <w:color w:val="000000"/>
          <w:lang w:val="id-ID"/>
        </w:rPr>
        <w:tab/>
        <w:t xml:space="preserve">: …………………………. </w:t>
      </w:r>
    </w:p>
    <w:p w14:paraId="020D88BE" w14:textId="77777777" w:rsidR="00734F45" w:rsidRPr="00B53138" w:rsidRDefault="0038637B">
      <w:pPr>
        <w:widowControl w:val="0"/>
        <w:pBdr>
          <w:top w:val="nil"/>
          <w:left w:val="nil"/>
          <w:bottom w:val="nil"/>
          <w:right w:val="nil"/>
          <w:between w:val="nil"/>
        </w:pBdr>
        <w:spacing w:before="334" w:line="240" w:lineRule="auto"/>
        <w:ind w:left="1447"/>
        <w:rPr>
          <w:rFonts w:ascii="Times" w:eastAsia="Times" w:hAnsi="Times" w:cs="Times"/>
          <w:b/>
          <w:color w:val="000000"/>
          <w:lang w:val="id-ID"/>
        </w:rPr>
      </w:pPr>
      <w:r w:rsidRPr="00B53138">
        <w:rPr>
          <w:rFonts w:ascii="Times" w:eastAsia="Times" w:hAnsi="Times" w:cs="Times"/>
          <w:b/>
          <w:color w:val="000000"/>
          <w:lang w:val="id-ID"/>
        </w:rPr>
        <w:t xml:space="preserve">Tanggal </w:t>
      </w:r>
      <w:r w:rsidRPr="00B53138">
        <w:rPr>
          <w:rFonts w:ascii="Times" w:eastAsia="Times" w:hAnsi="Times" w:cs="Times"/>
          <w:b/>
          <w:color w:val="000000"/>
          <w:lang w:val="id-ID"/>
        </w:rPr>
        <w:tab/>
      </w:r>
      <w:r w:rsidRPr="00B53138">
        <w:rPr>
          <w:rFonts w:ascii="Times" w:eastAsia="Times" w:hAnsi="Times" w:cs="Times"/>
          <w:b/>
          <w:color w:val="000000"/>
          <w:lang w:val="id-ID"/>
        </w:rPr>
        <w:tab/>
      </w:r>
      <w:r w:rsidRPr="00B53138">
        <w:rPr>
          <w:rFonts w:ascii="Times" w:eastAsia="Times" w:hAnsi="Times" w:cs="Times"/>
          <w:b/>
          <w:color w:val="000000"/>
          <w:lang w:val="id-ID"/>
        </w:rPr>
        <w:tab/>
        <w:t>: ………………………….</w:t>
      </w:r>
    </w:p>
    <w:p w14:paraId="5C439758" w14:textId="77777777" w:rsidR="00734F45" w:rsidRPr="00B53138" w:rsidRDefault="00734F45">
      <w:pPr>
        <w:rPr>
          <w:lang w:val="id-ID"/>
        </w:rPr>
      </w:pPr>
    </w:p>
    <w:p w14:paraId="2811FF43" w14:textId="77777777" w:rsidR="00734F45" w:rsidRPr="00B53138" w:rsidRDefault="00734F45">
      <w:pPr>
        <w:rPr>
          <w:lang w:val="id-ID"/>
        </w:rPr>
        <w:sectPr w:rsidR="00734F45" w:rsidRPr="00B53138">
          <w:pgSz w:w="11909" w:h="16834"/>
          <w:pgMar w:top="1701" w:right="1701" w:bottom="1701" w:left="1985" w:header="720" w:footer="720" w:gutter="0"/>
          <w:cols w:space="720"/>
        </w:sectPr>
      </w:pPr>
    </w:p>
    <w:p w14:paraId="557A7439" w14:textId="77777777" w:rsidR="00734F45" w:rsidRPr="00B53138" w:rsidRDefault="0038637B" w:rsidP="007B5827">
      <w:pPr>
        <w:pStyle w:val="Heading1"/>
        <w:numPr>
          <w:ilvl w:val="0"/>
          <w:numId w:val="0"/>
        </w:numPr>
        <w:rPr>
          <w:lang w:val="id-ID"/>
        </w:rPr>
      </w:pPr>
      <w:bookmarkStart w:id="3" w:name="_Toc152684720"/>
      <w:r w:rsidRPr="00B53138">
        <w:rPr>
          <w:lang w:val="id-ID"/>
        </w:rPr>
        <w:lastRenderedPageBreak/>
        <w:t>HALAMAN PERNYATAAN PERSETUJUAN PUBLIKASI TUGAS AKHIR UNTUK KEPENTINGAN AKADEMIS</w:t>
      </w:r>
      <w:bookmarkEnd w:id="3"/>
      <w:r w:rsidRPr="00B53138">
        <w:rPr>
          <w:lang w:val="id-ID"/>
        </w:rPr>
        <w:t xml:space="preserve"> </w:t>
      </w:r>
    </w:p>
    <w:p w14:paraId="55C9821A" w14:textId="77777777" w:rsidR="00734F45" w:rsidRPr="00B53138" w:rsidRDefault="0038637B">
      <w:pPr>
        <w:widowControl w:val="0"/>
        <w:pBdr>
          <w:top w:val="nil"/>
          <w:left w:val="nil"/>
          <w:bottom w:val="nil"/>
          <w:right w:val="nil"/>
          <w:between w:val="nil"/>
        </w:pBdr>
        <w:spacing w:before="720" w:line="240" w:lineRule="auto"/>
        <w:ind w:left="14"/>
        <w:rPr>
          <w:rFonts w:ascii="Times" w:eastAsia="Times" w:hAnsi="Times" w:cs="Times"/>
          <w:color w:val="000000"/>
          <w:lang w:val="id-ID"/>
        </w:rPr>
      </w:pPr>
      <w:r w:rsidRPr="00B53138">
        <w:rPr>
          <w:rFonts w:ascii="Times" w:eastAsia="Times" w:hAnsi="Times" w:cs="Times"/>
          <w:color w:val="000000"/>
          <w:lang w:val="id-ID"/>
        </w:rPr>
        <w:t xml:space="preserve">Sebagai </w:t>
      </w:r>
      <w:proofErr w:type="spellStart"/>
      <w:r w:rsidRPr="00B53138">
        <w:rPr>
          <w:rFonts w:ascii="Times" w:eastAsia="Times" w:hAnsi="Times" w:cs="Times"/>
          <w:color w:val="000000"/>
          <w:lang w:val="id-ID"/>
        </w:rPr>
        <w:t>civitas</w:t>
      </w:r>
      <w:proofErr w:type="spellEnd"/>
      <w:r w:rsidRPr="00B53138">
        <w:rPr>
          <w:rFonts w:ascii="Times" w:eastAsia="Times" w:hAnsi="Times" w:cs="Times"/>
          <w:color w:val="000000"/>
          <w:lang w:val="id-ID"/>
        </w:rPr>
        <w:t xml:space="preserve"> akademik Institut Teknologi Sumatera, saya yang bertanda tangan di bawah ini: </w:t>
      </w:r>
    </w:p>
    <w:p w14:paraId="2E90FFA8" w14:textId="77777777" w:rsidR="00734F45" w:rsidRPr="00B53138" w:rsidRDefault="0038637B">
      <w:pPr>
        <w:widowControl w:val="0"/>
        <w:pBdr>
          <w:top w:val="nil"/>
          <w:left w:val="nil"/>
          <w:bottom w:val="nil"/>
          <w:right w:val="nil"/>
          <w:between w:val="nil"/>
        </w:pBdr>
        <w:spacing w:before="120" w:line="240" w:lineRule="auto"/>
        <w:rPr>
          <w:rFonts w:ascii="Times" w:eastAsia="Times" w:hAnsi="Times" w:cs="Times"/>
          <w:color w:val="000000"/>
          <w:lang w:val="id-ID"/>
        </w:rPr>
      </w:pPr>
      <w:r w:rsidRPr="00B53138">
        <w:rPr>
          <w:rFonts w:ascii="Times" w:eastAsia="Times" w:hAnsi="Times" w:cs="Times"/>
          <w:color w:val="000000"/>
          <w:lang w:val="id-ID"/>
        </w:rPr>
        <w:t>Nama</w:t>
      </w:r>
      <w:r w:rsidRPr="00B53138">
        <w:rPr>
          <w:rFonts w:ascii="Times" w:eastAsia="Times" w:hAnsi="Times" w:cs="Times"/>
          <w:color w:val="000000"/>
          <w:lang w:val="id-ID"/>
        </w:rPr>
        <w:tab/>
      </w:r>
      <w:r w:rsidRPr="00B53138">
        <w:rPr>
          <w:rFonts w:ascii="Times" w:eastAsia="Times" w:hAnsi="Times" w:cs="Times"/>
          <w:color w:val="000000"/>
          <w:lang w:val="id-ID"/>
        </w:rPr>
        <w:tab/>
      </w:r>
      <w:r w:rsidRPr="00B53138">
        <w:rPr>
          <w:rFonts w:ascii="Times" w:eastAsia="Times" w:hAnsi="Times" w:cs="Times"/>
          <w:color w:val="000000"/>
          <w:lang w:val="id-ID"/>
        </w:rPr>
        <w:tab/>
      </w:r>
      <w:r w:rsidRPr="00B53138">
        <w:rPr>
          <w:rFonts w:ascii="Times" w:eastAsia="Times" w:hAnsi="Times" w:cs="Times"/>
          <w:color w:val="000000"/>
          <w:lang w:val="id-ID"/>
        </w:rPr>
        <w:tab/>
        <w:t xml:space="preserve">: ……………………….. </w:t>
      </w:r>
    </w:p>
    <w:p w14:paraId="0BAC8C34" w14:textId="4786DBB8" w:rsidR="00734F45" w:rsidRPr="00B53138" w:rsidRDefault="0038637B">
      <w:pPr>
        <w:widowControl w:val="0"/>
        <w:pBdr>
          <w:top w:val="nil"/>
          <w:left w:val="nil"/>
          <w:bottom w:val="nil"/>
          <w:right w:val="nil"/>
          <w:between w:val="nil"/>
        </w:pBdr>
        <w:spacing w:before="120" w:line="240" w:lineRule="auto"/>
        <w:ind w:left="3"/>
        <w:rPr>
          <w:rFonts w:ascii="Times" w:eastAsia="Times" w:hAnsi="Times" w:cs="Times"/>
          <w:color w:val="000000"/>
          <w:lang w:val="id-ID"/>
        </w:rPr>
      </w:pPr>
      <w:r w:rsidRPr="00B53138">
        <w:rPr>
          <w:rFonts w:ascii="Times" w:eastAsia="Times" w:hAnsi="Times" w:cs="Times"/>
          <w:color w:val="000000"/>
          <w:lang w:val="id-ID"/>
        </w:rPr>
        <w:t>NIM</w:t>
      </w:r>
      <w:r w:rsidRPr="00B53138">
        <w:rPr>
          <w:rFonts w:ascii="Times" w:eastAsia="Times" w:hAnsi="Times" w:cs="Times"/>
          <w:color w:val="000000"/>
          <w:lang w:val="id-ID"/>
        </w:rPr>
        <w:tab/>
      </w:r>
      <w:r w:rsidRPr="00B53138">
        <w:rPr>
          <w:rFonts w:ascii="Times" w:eastAsia="Times" w:hAnsi="Times" w:cs="Times"/>
          <w:color w:val="000000"/>
          <w:lang w:val="id-ID"/>
        </w:rPr>
        <w:tab/>
      </w:r>
      <w:r w:rsidRPr="00B53138">
        <w:rPr>
          <w:rFonts w:ascii="Times" w:eastAsia="Times" w:hAnsi="Times" w:cs="Times"/>
          <w:color w:val="000000"/>
          <w:lang w:val="id-ID"/>
        </w:rPr>
        <w:tab/>
      </w:r>
      <w:r w:rsidRPr="00B53138">
        <w:rPr>
          <w:rFonts w:ascii="Times" w:eastAsia="Times" w:hAnsi="Times" w:cs="Times"/>
          <w:color w:val="000000"/>
          <w:lang w:val="id-ID"/>
        </w:rPr>
        <w:tab/>
        <w:t xml:space="preserve">: ……………………….. </w:t>
      </w:r>
    </w:p>
    <w:p w14:paraId="758B54E5" w14:textId="153335BB" w:rsidR="00734F45" w:rsidRPr="00B53138" w:rsidRDefault="0038637B">
      <w:pPr>
        <w:widowControl w:val="0"/>
        <w:pBdr>
          <w:top w:val="nil"/>
          <w:left w:val="nil"/>
          <w:bottom w:val="nil"/>
          <w:right w:val="nil"/>
          <w:between w:val="nil"/>
        </w:pBdr>
        <w:spacing w:before="120" w:line="240" w:lineRule="auto"/>
        <w:ind w:left="4"/>
        <w:rPr>
          <w:rFonts w:ascii="Times" w:eastAsia="Times" w:hAnsi="Times" w:cs="Times"/>
          <w:color w:val="000000"/>
          <w:lang w:val="id-ID"/>
        </w:rPr>
      </w:pPr>
      <w:r w:rsidRPr="00B53138">
        <w:rPr>
          <w:rFonts w:ascii="Times" w:eastAsia="Times" w:hAnsi="Times" w:cs="Times"/>
          <w:color w:val="000000"/>
          <w:lang w:val="id-ID"/>
        </w:rPr>
        <w:t xml:space="preserve">Program Studi </w:t>
      </w:r>
      <w:r w:rsidRPr="00B53138">
        <w:rPr>
          <w:rFonts w:ascii="Times" w:eastAsia="Times" w:hAnsi="Times" w:cs="Times"/>
          <w:color w:val="000000"/>
          <w:lang w:val="id-ID"/>
        </w:rPr>
        <w:tab/>
      </w:r>
      <w:r w:rsidR="00BB7A6E" w:rsidRPr="00B53138">
        <w:rPr>
          <w:rFonts w:ascii="Times" w:eastAsia="Times" w:hAnsi="Times" w:cs="Times"/>
          <w:color w:val="000000"/>
          <w:lang w:val="id-ID"/>
        </w:rPr>
        <w:t xml:space="preserve">            </w:t>
      </w:r>
      <w:r w:rsidRPr="00B53138">
        <w:rPr>
          <w:rFonts w:ascii="Times" w:eastAsia="Times" w:hAnsi="Times" w:cs="Times"/>
          <w:color w:val="000000"/>
          <w:lang w:val="id-ID"/>
        </w:rPr>
        <w:t xml:space="preserve">: Teknik Informatika </w:t>
      </w:r>
    </w:p>
    <w:p w14:paraId="7D44C342" w14:textId="77777777" w:rsidR="00734F45" w:rsidRPr="00B53138" w:rsidRDefault="0038637B">
      <w:pPr>
        <w:widowControl w:val="0"/>
        <w:pBdr>
          <w:top w:val="nil"/>
          <w:left w:val="nil"/>
          <w:bottom w:val="nil"/>
          <w:right w:val="nil"/>
          <w:between w:val="nil"/>
        </w:pBdr>
        <w:spacing w:before="120" w:line="240" w:lineRule="auto"/>
        <w:ind w:left="2"/>
        <w:rPr>
          <w:rFonts w:ascii="Times" w:eastAsia="Times" w:hAnsi="Times" w:cs="Times"/>
          <w:color w:val="000000"/>
          <w:lang w:val="id-ID"/>
        </w:rPr>
      </w:pPr>
      <w:r w:rsidRPr="00B53138">
        <w:rPr>
          <w:rFonts w:ascii="Times" w:eastAsia="Times" w:hAnsi="Times" w:cs="Times"/>
          <w:color w:val="000000"/>
          <w:lang w:val="id-ID"/>
        </w:rPr>
        <w:t xml:space="preserve">Jurusan </w:t>
      </w:r>
      <w:r w:rsidRPr="00B53138">
        <w:rPr>
          <w:rFonts w:ascii="Times" w:eastAsia="Times" w:hAnsi="Times" w:cs="Times"/>
          <w:color w:val="000000"/>
          <w:lang w:val="id-ID"/>
        </w:rPr>
        <w:tab/>
      </w:r>
      <w:r w:rsidRPr="00B53138">
        <w:rPr>
          <w:rFonts w:ascii="Times" w:eastAsia="Times" w:hAnsi="Times" w:cs="Times"/>
          <w:color w:val="000000"/>
          <w:lang w:val="id-ID"/>
        </w:rPr>
        <w:tab/>
      </w:r>
      <w:r w:rsidRPr="00B53138">
        <w:rPr>
          <w:rFonts w:ascii="Times" w:eastAsia="Times" w:hAnsi="Times" w:cs="Times"/>
          <w:color w:val="000000"/>
          <w:lang w:val="id-ID"/>
        </w:rPr>
        <w:tab/>
        <w:t>: Jurusan Teknologi, Produksi dan Industri</w:t>
      </w:r>
    </w:p>
    <w:p w14:paraId="5203B4BC" w14:textId="77777777" w:rsidR="00734F45" w:rsidRPr="00B53138" w:rsidRDefault="0038637B">
      <w:pPr>
        <w:widowControl w:val="0"/>
        <w:pBdr>
          <w:top w:val="nil"/>
          <w:left w:val="nil"/>
          <w:bottom w:val="nil"/>
          <w:right w:val="nil"/>
          <w:between w:val="nil"/>
        </w:pBdr>
        <w:spacing w:before="120" w:line="240" w:lineRule="auto"/>
        <w:ind w:left="2"/>
        <w:rPr>
          <w:rFonts w:ascii="Times" w:eastAsia="Times" w:hAnsi="Times" w:cs="Times"/>
          <w:color w:val="000000"/>
          <w:lang w:val="id-ID"/>
        </w:rPr>
      </w:pPr>
      <w:r w:rsidRPr="00B53138">
        <w:rPr>
          <w:rFonts w:ascii="Times" w:eastAsia="Times" w:hAnsi="Times" w:cs="Times"/>
          <w:color w:val="000000"/>
          <w:lang w:val="id-ID"/>
        </w:rPr>
        <w:t xml:space="preserve">Jenis Karya </w:t>
      </w:r>
      <w:r w:rsidRPr="00B53138">
        <w:rPr>
          <w:rFonts w:ascii="Times" w:eastAsia="Times" w:hAnsi="Times" w:cs="Times"/>
          <w:color w:val="000000"/>
          <w:lang w:val="id-ID"/>
        </w:rPr>
        <w:tab/>
      </w:r>
      <w:r w:rsidRPr="00B53138">
        <w:rPr>
          <w:rFonts w:ascii="Times" w:eastAsia="Times" w:hAnsi="Times" w:cs="Times"/>
          <w:color w:val="000000"/>
          <w:lang w:val="id-ID"/>
        </w:rPr>
        <w:tab/>
        <w:t xml:space="preserve">: Tugas Akhir </w:t>
      </w:r>
    </w:p>
    <w:p w14:paraId="73397094" w14:textId="77777777" w:rsidR="00734F45" w:rsidRPr="00B53138" w:rsidRDefault="0038637B">
      <w:pPr>
        <w:widowControl w:val="0"/>
        <w:pBdr>
          <w:top w:val="nil"/>
          <w:left w:val="nil"/>
          <w:bottom w:val="nil"/>
          <w:right w:val="nil"/>
          <w:between w:val="nil"/>
        </w:pBdr>
        <w:spacing w:before="279" w:line="344" w:lineRule="auto"/>
        <w:ind w:left="4" w:firstLine="2"/>
        <w:rPr>
          <w:rFonts w:ascii="Times" w:eastAsia="Times" w:hAnsi="Times" w:cs="Times"/>
          <w:color w:val="000000"/>
          <w:lang w:val="id-ID"/>
        </w:rPr>
      </w:pPr>
      <w:r w:rsidRPr="00B53138">
        <w:rPr>
          <w:rFonts w:ascii="Times" w:eastAsia="Times" w:hAnsi="Times" w:cs="Times"/>
          <w:color w:val="000000"/>
          <w:lang w:val="id-ID"/>
        </w:rPr>
        <w:t xml:space="preserve">demi pengembangan ilmu pengetahuan, menyetujui untuk memberikan kepada Institut Teknologi Sumatera </w:t>
      </w:r>
      <w:r w:rsidRPr="00B53138">
        <w:rPr>
          <w:rFonts w:ascii="Times" w:eastAsia="Times" w:hAnsi="Times" w:cs="Times"/>
          <w:b/>
          <w:color w:val="000000"/>
          <w:lang w:val="id-ID"/>
        </w:rPr>
        <w:t xml:space="preserve">Hak Bebas Royalti </w:t>
      </w:r>
      <w:proofErr w:type="spellStart"/>
      <w:r w:rsidRPr="00B53138">
        <w:rPr>
          <w:rFonts w:ascii="Times" w:eastAsia="Times" w:hAnsi="Times" w:cs="Times"/>
          <w:b/>
          <w:color w:val="000000"/>
          <w:lang w:val="id-ID"/>
        </w:rPr>
        <w:t>Noneksklusif</w:t>
      </w:r>
      <w:proofErr w:type="spellEnd"/>
      <w:r w:rsidRPr="00B53138">
        <w:rPr>
          <w:rFonts w:ascii="Times" w:eastAsia="Times" w:hAnsi="Times" w:cs="Times"/>
          <w:b/>
          <w:color w:val="000000"/>
          <w:lang w:val="id-ID"/>
        </w:rPr>
        <w:t xml:space="preserve"> (</w:t>
      </w:r>
      <w:r w:rsidRPr="00B53138">
        <w:rPr>
          <w:rFonts w:ascii="Times" w:eastAsia="Times" w:hAnsi="Times" w:cs="Times"/>
          <w:b/>
          <w:i/>
          <w:color w:val="000000"/>
          <w:lang w:val="id-ID"/>
        </w:rPr>
        <w:t>Non-</w:t>
      </w:r>
      <w:proofErr w:type="spellStart"/>
      <w:r w:rsidRPr="00B53138">
        <w:rPr>
          <w:rFonts w:ascii="Times" w:eastAsia="Times" w:hAnsi="Times" w:cs="Times"/>
          <w:b/>
          <w:i/>
          <w:color w:val="000000"/>
          <w:lang w:val="id-ID"/>
        </w:rPr>
        <w:t>exclusive</w:t>
      </w:r>
      <w:proofErr w:type="spellEnd"/>
      <w:r w:rsidRPr="00B53138">
        <w:rPr>
          <w:rFonts w:ascii="Times" w:eastAsia="Times" w:hAnsi="Times" w:cs="Times"/>
          <w:b/>
          <w:i/>
          <w:color w:val="000000"/>
          <w:lang w:val="id-ID"/>
        </w:rPr>
        <w:t xml:space="preserve"> </w:t>
      </w:r>
      <w:proofErr w:type="spellStart"/>
      <w:r w:rsidRPr="00B53138">
        <w:rPr>
          <w:rFonts w:ascii="Times" w:eastAsia="Times" w:hAnsi="Times" w:cs="Times"/>
          <w:b/>
          <w:i/>
          <w:color w:val="000000"/>
          <w:lang w:val="id-ID"/>
        </w:rPr>
        <w:t>Royalty</w:t>
      </w:r>
      <w:proofErr w:type="spellEnd"/>
      <w:r w:rsidRPr="00B53138">
        <w:rPr>
          <w:rFonts w:ascii="Times" w:eastAsia="Times" w:hAnsi="Times" w:cs="Times"/>
          <w:b/>
          <w:i/>
          <w:color w:val="000000"/>
          <w:lang w:val="id-ID"/>
        </w:rPr>
        <w:t xml:space="preserve"> </w:t>
      </w:r>
      <w:proofErr w:type="spellStart"/>
      <w:r w:rsidRPr="00B53138">
        <w:rPr>
          <w:rFonts w:ascii="Times" w:eastAsia="Times" w:hAnsi="Times" w:cs="Times"/>
          <w:b/>
          <w:i/>
          <w:color w:val="000000"/>
          <w:lang w:val="id-ID"/>
        </w:rPr>
        <w:t>Free</w:t>
      </w:r>
      <w:proofErr w:type="spellEnd"/>
      <w:r w:rsidRPr="00B53138">
        <w:rPr>
          <w:rFonts w:ascii="Times" w:eastAsia="Times" w:hAnsi="Times" w:cs="Times"/>
          <w:b/>
          <w:i/>
          <w:color w:val="000000"/>
          <w:lang w:val="id-ID"/>
        </w:rPr>
        <w:t xml:space="preserve"> </w:t>
      </w:r>
      <w:proofErr w:type="spellStart"/>
      <w:r w:rsidRPr="00B53138">
        <w:rPr>
          <w:rFonts w:ascii="Times" w:eastAsia="Times" w:hAnsi="Times" w:cs="Times"/>
          <w:b/>
          <w:i/>
          <w:color w:val="000000"/>
          <w:lang w:val="id-ID"/>
        </w:rPr>
        <w:t>Right</w:t>
      </w:r>
      <w:proofErr w:type="spellEnd"/>
      <w:r w:rsidRPr="00B53138">
        <w:rPr>
          <w:rFonts w:ascii="Times" w:eastAsia="Times" w:hAnsi="Times" w:cs="Times"/>
          <w:b/>
          <w:color w:val="000000"/>
          <w:lang w:val="id-ID"/>
        </w:rPr>
        <w:t xml:space="preserve">) </w:t>
      </w:r>
      <w:r w:rsidRPr="00B53138">
        <w:rPr>
          <w:rFonts w:ascii="Times" w:eastAsia="Times" w:hAnsi="Times" w:cs="Times"/>
          <w:color w:val="000000"/>
          <w:lang w:val="id-ID"/>
        </w:rPr>
        <w:t xml:space="preserve">atas karya ilmiah saya yang berjudul: </w:t>
      </w:r>
    </w:p>
    <w:p w14:paraId="7DA0C743" w14:textId="77777777" w:rsidR="00734F45" w:rsidRPr="00B53138" w:rsidRDefault="0038637B">
      <w:pPr>
        <w:widowControl w:val="0"/>
        <w:pBdr>
          <w:top w:val="nil"/>
          <w:left w:val="nil"/>
          <w:bottom w:val="nil"/>
          <w:right w:val="nil"/>
          <w:between w:val="nil"/>
        </w:pBdr>
        <w:spacing w:before="313" w:line="240" w:lineRule="auto"/>
        <w:jc w:val="center"/>
        <w:rPr>
          <w:rFonts w:ascii="Times" w:eastAsia="Times" w:hAnsi="Times" w:cs="Times"/>
          <w:b/>
          <w:color w:val="FF0000"/>
          <w:lang w:val="id-ID"/>
        </w:rPr>
      </w:pPr>
      <w:r w:rsidRPr="00B53138">
        <w:rPr>
          <w:rFonts w:ascii="Times" w:eastAsia="Times" w:hAnsi="Times" w:cs="Times"/>
          <w:b/>
          <w:color w:val="FF0000"/>
          <w:lang w:val="id-ID"/>
        </w:rPr>
        <w:t xml:space="preserve">TULIS JUDUL DISINI </w:t>
      </w:r>
    </w:p>
    <w:p w14:paraId="1C094BF4" w14:textId="77777777" w:rsidR="00734F45" w:rsidRPr="00B53138" w:rsidRDefault="0038637B">
      <w:pPr>
        <w:widowControl w:val="0"/>
        <w:pBdr>
          <w:top w:val="nil"/>
          <w:left w:val="nil"/>
          <w:bottom w:val="nil"/>
          <w:right w:val="nil"/>
          <w:between w:val="nil"/>
        </w:pBdr>
        <w:spacing w:before="408" w:line="344" w:lineRule="auto"/>
        <w:ind w:left="1" w:right="3"/>
        <w:rPr>
          <w:rFonts w:ascii="Times" w:eastAsia="Times" w:hAnsi="Times" w:cs="Times"/>
          <w:color w:val="000000"/>
          <w:lang w:val="id-ID"/>
        </w:rPr>
      </w:pPr>
      <w:r w:rsidRPr="00B53138">
        <w:rPr>
          <w:rFonts w:ascii="Times" w:eastAsia="Times" w:hAnsi="Times" w:cs="Times"/>
          <w:color w:val="000000"/>
          <w:lang w:val="id-ID"/>
        </w:rPr>
        <w:t xml:space="preserve">beserta perangkat yang ada (jika diperlukan). Dengan Hak Bebas Royalti </w:t>
      </w:r>
      <w:proofErr w:type="spellStart"/>
      <w:r w:rsidRPr="00B53138">
        <w:rPr>
          <w:rFonts w:ascii="Times" w:eastAsia="Times" w:hAnsi="Times" w:cs="Times"/>
          <w:color w:val="000000"/>
          <w:lang w:val="id-ID"/>
        </w:rPr>
        <w:t>Noneksklusif</w:t>
      </w:r>
      <w:proofErr w:type="spellEnd"/>
      <w:r w:rsidRPr="00B53138">
        <w:rPr>
          <w:rFonts w:ascii="Times" w:eastAsia="Times" w:hAnsi="Times" w:cs="Times"/>
          <w:color w:val="000000"/>
          <w:lang w:val="id-ID"/>
        </w:rPr>
        <w:t xml:space="preserve"> ini, Institut Teknologi Sumatera berhak menyimpan, </w:t>
      </w:r>
      <w:proofErr w:type="spellStart"/>
      <w:r w:rsidRPr="00B53138">
        <w:rPr>
          <w:rFonts w:ascii="Times" w:eastAsia="Times" w:hAnsi="Times" w:cs="Times"/>
          <w:color w:val="000000"/>
          <w:lang w:val="id-ID"/>
        </w:rPr>
        <w:t>mengalihmedia</w:t>
      </w:r>
      <w:proofErr w:type="spellEnd"/>
      <w:r w:rsidRPr="00B53138">
        <w:rPr>
          <w:rFonts w:ascii="Times" w:eastAsia="Times" w:hAnsi="Times" w:cs="Times"/>
          <w:color w:val="000000"/>
          <w:lang w:val="id-ID"/>
        </w:rPr>
        <w:t>/formatkan, mengelola dalam bentuk pangkalan data (</w:t>
      </w:r>
      <w:proofErr w:type="spellStart"/>
      <w:r w:rsidRPr="00B53138">
        <w:rPr>
          <w:rFonts w:ascii="Times" w:eastAsia="Times" w:hAnsi="Times" w:cs="Times"/>
          <w:i/>
          <w:color w:val="000000"/>
          <w:lang w:val="id-ID"/>
        </w:rPr>
        <w:t>database</w:t>
      </w:r>
      <w:proofErr w:type="spellEnd"/>
      <w:r w:rsidRPr="00B53138">
        <w:rPr>
          <w:rFonts w:ascii="Times" w:eastAsia="Times" w:hAnsi="Times" w:cs="Times"/>
          <w:color w:val="000000"/>
          <w:lang w:val="id-ID"/>
        </w:rPr>
        <w:t xml:space="preserve">), merawat, dan mempublikasikan skripsi saya selama tetap mencantumkan nama saya sebagai penulis/pencipta dan sebagai pemilik Hak Cipta. </w:t>
      </w:r>
    </w:p>
    <w:p w14:paraId="2BB397CC" w14:textId="77777777" w:rsidR="00734F45" w:rsidRPr="00B53138" w:rsidRDefault="0038637B">
      <w:pPr>
        <w:widowControl w:val="0"/>
        <w:pBdr>
          <w:top w:val="nil"/>
          <w:left w:val="nil"/>
          <w:bottom w:val="nil"/>
          <w:right w:val="nil"/>
          <w:between w:val="nil"/>
        </w:pBdr>
        <w:spacing w:before="30" w:line="240" w:lineRule="auto"/>
        <w:ind w:left="4"/>
        <w:rPr>
          <w:rFonts w:ascii="Times" w:eastAsia="Times" w:hAnsi="Times" w:cs="Times"/>
          <w:color w:val="000000"/>
          <w:lang w:val="id-ID"/>
        </w:rPr>
      </w:pPr>
      <w:r w:rsidRPr="00B53138">
        <w:rPr>
          <w:rFonts w:ascii="Times" w:eastAsia="Times" w:hAnsi="Times" w:cs="Times"/>
          <w:color w:val="000000"/>
          <w:lang w:val="id-ID"/>
        </w:rPr>
        <w:t xml:space="preserve">Demikian pernyataan ini saya buat dengan sebenarnya.  </w:t>
      </w:r>
    </w:p>
    <w:p w14:paraId="23D343E1" w14:textId="77777777" w:rsidR="00734F45" w:rsidRPr="00B53138" w:rsidRDefault="0038637B">
      <w:pPr>
        <w:widowControl w:val="0"/>
        <w:pBdr>
          <w:top w:val="nil"/>
          <w:left w:val="nil"/>
          <w:bottom w:val="nil"/>
          <w:right w:val="nil"/>
          <w:between w:val="nil"/>
        </w:pBdr>
        <w:spacing w:before="548"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Dibuat di Lampung Selatan </w:t>
      </w:r>
    </w:p>
    <w:p w14:paraId="7ADFCF40" w14:textId="77777777" w:rsidR="00734F45" w:rsidRPr="00B53138" w:rsidRDefault="0038637B">
      <w:pPr>
        <w:widowControl w:val="0"/>
        <w:pBdr>
          <w:top w:val="nil"/>
          <w:left w:val="nil"/>
          <w:bottom w:val="nil"/>
          <w:right w:val="nil"/>
          <w:between w:val="nil"/>
        </w:pBdr>
        <w:spacing w:before="132" w:line="240" w:lineRule="auto"/>
        <w:jc w:val="center"/>
        <w:rPr>
          <w:rFonts w:ascii="Times" w:eastAsia="Times" w:hAnsi="Times" w:cs="Times"/>
          <w:color w:val="FF0000"/>
          <w:lang w:val="id-ID"/>
        </w:rPr>
      </w:pPr>
      <w:r w:rsidRPr="00B53138">
        <w:rPr>
          <w:rFonts w:ascii="Times" w:eastAsia="Times" w:hAnsi="Times" w:cs="Times"/>
          <w:color w:val="000000"/>
          <w:lang w:val="id-ID"/>
        </w:rPr>
        <w:t xml:space="preserve">Pada tanggal </w:t>
      </w:r>
      <w:r w:rsidRPr="00B53138">
        <w:rPr>
          <w:rFonts w:ascii="Times" w:eastAsia="Times" w:hAnsi="Times" w:cs="Times"/>
          <w:color w:val="FF0000"/>
          <w:lang w:val="id-ID"/>
        </w:rPr>
        <w:t xml:space="preserve">DD Bulan YYYY </w:t>
      </w:r>
    </w:p>
    <w:p w14:paraId="771EB326" w14:textId="77777777" w:rsidR="00734F45" w:rsidRPr="00B53138" w:rsidRDefault="00734F45">
      <w:pPr>
        <w:widowControl w:val="0"/>
        <w:pBdr>
          <w:top w:val="nil"/>
          <w:left w:val="nil"/>
          <w:bottom w:val="nil"/>
          <w:right w:val="nil"/>
          <w:between w:val="nil"/>
        </w:pBdr>
        <w:spacing w:before="132" w:line="240" w:lineRule="auto"/>
        <w:jc w:val="center"/>
        <w:rPr>
          <w:rFonts w:ascii="Times" w:eastAsia="Times" w:hAnsi="Times" w:cs="Times"/>
          <w:color w:val="000000"/>
          <w:lang w:val="id-ID"/>
        </w:rPr>
      </w:pPr>
    </w:p>
    <w:p w14:paraId="6FCB9E08" w14:textId="77777777" w:rsidR="00734F45" w:rsidRPr="00B53138" w:rsidRDefault="0038637B">
      <w:pPr>
        <w:widowControl w:val="0"/>
        <w:pBdr>
          <w:top w:val="nil"/>
          <w:left w:val="nil"/>
          <w:bottom w:val="nil"/>
          <w:right w:val="nil"/>
          <w:between w:val="nil"/>
        </w:pBdr>
        <w:spacing w:before="135" w:line="240" w:lineRule="auto"/>
        <w:jc w:val="center"/>
        <w:rPr>
          <w:rFonts w:ascii="Times" w:eastAsia="Times" w:hAnsi="Times" w:cs="Times"/>
          <w:color w:val="000000"/>
          <w:lang w:val="id-ID"/>
        </w:rPr>
      </w:pPr>
      <w:r w:rsidRPr="00B53138">
        <w:rPr>
          <w:rFonts w:ascii="Times" w:eastAsia="Times" w:hAnsi="Times" w:cs="Times"/>
          <w:color w:val="000000"/>
          <w:lang w:val="id-ID"/>
        </w:rPr>
        <w:t>Yang menyatakan,</w:t>
      </w:r>
    </w:p>
    <w:p w14:paraId="717A8207" w14:textId="77777777" w:rsidR="00734F45" w:rsidRPr="00B53138" w:rsidRDefault="00734F45">
      <w:pPr>
        <w:widowControl w:val="0"/>
        <w:pBdr>
          <w:top w:val="nil"/>
          <w:left w:val="nil"/>
          <w:bottom w:val="nil"/>
          <w:right w:val="nil"/>
          <w:between w:val="nil"/>
        </w:pBdr>
        <w:spacing w:before="135" w:line="240" w:lineRule="auto"/>
        <w:jc w:val="center"/>
        <w:rPr>
          <w:rFonts w:ascii="Times" w:eastAsia="Times" w:hAnsi="Times" w:cs="Times"/>
          <w:color w:val="000000"/>
          <w:lang w:val="id-ID"/>
        </w:rPr>
      </w:pPr>
    </w:p>
    <w:p w14:paraId="03DB40C1" w14:textId="77777777" w:rsidR="00734F45" w:rsidRPr="00B53138" w:rsidRDefault="0038637B">
      <w:pPr>
        <w:widowControl w:val="0"/>
        <w:pBdr>
          <w:top w:val="nil"/>
          <w:left w:val="nil"/>
          <w:bottom w:val="nil"/>
          <w:right w:val="nil"/>
          <w:between w:val="nil"/>
        </w:pBdr>
        <w:spacing w:before="135"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  </w:t>
      </w:r>
    </w:p>
    <w:p w14:paraId="0D4FE97C" w14:textId="77777777" w:rsidR="00734F45" w:rsidRPr="00B53138" w:rsidRDefault="0038637B">
      <w:pPr>
        <w:jc w:val="center"/>
        <w:rPr>
          <w:lang w:val="id-ID"/>
        </w:rPr>
      </w:pPr>
      <w:r w:rsidRPr="00B53138">
        <w:rPr>
          <w:rFonts w:ascii="Times" w:eastAsia="Times" w:hAnsi="Times" w:cs="Times"/>
          <w:color w:val="000000"/>
          <w:lang w:val="id-ID"/>
        </w:rPr>
        <w:t>Nama Mahasiswa</w:t>
      </w:r>
    </w:p>
    <w:p w14:paraId="4DBCE475" w14:textId="77777777" w:rsidR="00734F45" w:rsidRPr="00B53138" w:rsidRDefault="0038637B">
      <w:pPr>
        <w:rPr>
          <w:lang w:val="id-ID"/>
        </w:rPr>
        <w:sectPr w:rsidR="00734F45" w:rsidRPr="00B53138">
          <w:pgSz w:w="11909" w:h="16834"/>
          <w:pgMar w:top="1701" w:right="1701" w:bottom="1701" w:left="1985" w:header="720" w:footer="720" w:gutter="0"/>
          <w:cols w:space="720"/>
        </w:sectPr>
      </w:pPr>
      <w:r w:rsidRPr="00B53138">
        <w:rPr>
          <w:lang w:val="id-ID"/>
        </w:rPr>
        <w:t xml:space="preserve">  </w:t>
      </w:r>
    </w:p>
    <w:p w14:paraId="62952F00" w14:textId="77777777" w:rsidR="00734F45" w:rsidRPr="00B53138" w:rsidRDefault="0038637B" w:rsidP="007B5827">
      <w:pPr>
        <w:pStyle w:val="Heading1"/>
        <w:numPr>
          <w:ilvl w:val="0"/>
          <w:numId w:val="0"/>
        </w:numPr>
        <w:rPr>
          <w:lang w:val="id-ID"/>
        </w:rPr>
      </w:pPr>
      <w:bookmarkStart w:id="4" w:name="_Toc152684721"/>
      <w:r w:rsidRPr="00B53138">
        <w:rPr>
          <w:lang w:val="id-ID"/>
        </w:rPr>
        <w:lastRenderedPageBreak/>
        <w:t>KATA PENGANTAR</w:t>
      </w:r>
      <w:bookmarkEnd w:id="4"/>
    </w:p>
    <w:p w14:paraId="1038EC51" w14:textId="77777777" w:rsidR="00734F45" w:rsidRPr="00B53138" w:rsidRDefault="00734F45">
      <w:pPr>
        <w:spacing w:line="240" w:lineRule="auto"/>
        <w:rPr>
          <w:lang w:val="id-ID"/>
        </w:rPr>
      </w:pPr>
    </w:p>
    <w:p w14:paraId="72CEA6AE" w14:textId="77777777" w:rsidR="00734F45" w:rsidRPr="00B53138" w:rsidRDefault="0038637B">
      <w:pPr>
        <w:rPr>
          <w:lang w:val="id-ID"/>
        </w:rPr>
      </w:pPr>
      <w:r w:rsidRPr="00B53138">
        <w:rPr>
          <w:lang w:val="id-ID"/>
        </w:rPr>
        <w:t xml:space="preserve">Puji syukur </w:t>
      </w:r>
      <w:proofErr w:type="spellStart"/>
      <w:r w:rsidRPr="00B53138">
        <w:rPr>
          <w:lang w:val="id-ID"/>
        </w:rPr>
        <w:t>kehadirat</w:t>
      </w:r>
      <w:proofErr w:type="spellEnd"/>
      <w:r w:rsidRPr="00B53138">
        <w:rPr>
          <w:lang w:val="id-ID"/>
        </w:rPr>
        <w:t xml:space="preserve">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w:t>
      </w:r>
      <w:proofErr w:type="spellStart"/>
      <w:r w:rsidRPr="00B53138">
        <w:rPr>
          <w:lang w:val="id-ID"/>
        </w:rPr>
        <w:t>mengucapan</w:t>
      </w:r>
      <w:proofErr w:type="spellEnd"/>
      <w:r w:rsidRPr="00B53138">
        <w:rPr>
          <w:lang w:val="id-ID"/>
        </w:rPr>
        <w:t xml:space="preserve"> terima kasih kepada:</w:t>
      </w:r>
    </w:p>
    <w:p w14:paraId="7CDD5772"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&lt;isi dengan nama Rektor ITERA&gt;</w:t>
      </w:r>
    </w:p>
    <w:p w14:paraId="5270A287"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 xml:space="preserve">&lt;isi dengan nama </w:t>
      </w:r>
      <w:proofErr w:type="spellStart"/>
      <w:r w:rsidRPr="00B53138">
        <w:rPr>
          <w:color w:val="000000"/>
          <w:lang w:val="id-ID"/>
        </w:rPr>
        <w:t>Kajur</w:t>
      </w:r>
      <w:proofErr w:type="spellEnd"/>
      <w:r w:rsidRPr="00B53138">
        <w:rPr>
          <w:color w:val="000000"/>
          <w:lang w:val="id-ID"/>
        </w:rPr>
        <w:t xml:space="preserve"> JTPI&gt;</w:t>
      </w:r>
    </w:p>
    <w:p w14:paraId="46180775"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 xml:space="preserve">&lt;isi dengan nama </w:t>
      </w:r>
      <w:proofErr w:type="spellStart"/>
      <w:r w:rsidRPr="00B53138">
        <w:rPr>
          <w:color w:val="000000"/>
          <w:lang w:val="id-ID"/>
        </w:rPr>
        <w:t>Kaprodi</w:t>
      </w:r>
      <w:proofErr w:type="spellEnd"/>
      <w:r w:rsidRPr="00B53138">
        <w:rPr>
          <w:color w:val="000000"/>
          <w:lang w:val="id-ID"/>
        </w:rPr>
        <w:t xml:space="preserve"> IF&gt;</w:t>
      </w:r>
    </w:p>
    <w:p w14:paraId="22E2FB5B"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 xml:space="preserve">&lt;isi dengan nama </w:t>
      </w:r>
      <w:proofErr w:type="spellStart"/>
      <w:r w:rsidRPr="00B53138">
        <w:rPr>
          <w:color w:val="000000"/>
          <w:lang w:val="id-ID"/>
        </w:rPr>
        <w:t>Sesprodi</w:t>
      </w:r>
      <w:proofErr w:type="spellEnd"/>
      <w:r w:rsidRPr="00B53138">
        <w:rPr>
          <w:color w:val="000000"/>
          <w:lang w:val="id-ID"/>
        </w:rPr>
        <w:t xml:space="preserve"> IF&gt;</w:t>
      </w:r>
    </w:p>
    <w:p w14:paraId="78D1A274"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&lt;isi dengan nama Koordinator TA&gt;</w:t>
      </w:r>
    </w:p>
    <w:p w14:paraId="1D523886"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&lt;isi dengan nama Dosen Pembimbing&gt;</w:t>
      </w:r>
    </w:p>
    <w:p w14:paraId="764F343C"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 xml:space="preserve">Kedua Orang Tua, kakak dan adik yang selalu memberikan arahan selama belajar dan menyelesaikan tugas akhir ini. </w:t>
      </w:r>
    </w:p>
    <w:p w14:paraId="5793CD8B"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&lt;isi dengan nama orang lainnya&gt;</w:t>
      </w:r>
    </w:p>
    <w:p w14:paraId="5C412F20" w14:textId="77777777" w:rsidR="00734F45" w:rsidRPr="00B53138" w:rsidRDefault="00734F45">
      <w:pPr>
        <w:rPr>
          <w:lang w:val="id-ID"/>
        </w:rPr>
      </w:pPr>
    </w:p>
    <w:p w14:paraId="4BB9D277" w14:textId="77777777" w:rsidR="00734F45" w:rsidRPr="00B53138" w:rsidRDefault="0038637B">
      <w:pPr>
        <w:rPr>
          <w:lang w:val="id-ID"/>
        </w:rPr>
        <w:sectPr w:rsidR="00734F45" w:rsidRPr="00B53138">
          <w:pgSz w:w="11909" w:h="16834"/>
          <w:pgMar w:top="1701" w:right="1701" w:bottom="1701" w:left="1985" w:header="720" w:footer="720" w:gutter="0"/>
          <w:cols w:space="720"/>
        </w:sectPr>
      </w:pPr>
      <w:r w:rsidRPr="00B53138">
        <w:rPr>
          <w:lang w:val="id-ID"/>
        </w:rPr>
        <w:t>Akhir kata penulis berharap semoga tugas akhir ini dapat memberikan manfaat bagi kita semua, amin. [Contoh]</w:t>
      </w:r>
    </w:p>
    <w:p w14:paraId="32CBF207" w14:textId="77777777" w:rsidR="00734F45" w:rsidRPr="00B53138" w:rsidRDefault="0038637B" w:rsidP="007B5827">
      <w:pPr>
        <w:pStyle w:val="Heading1"/>
        <w:numPr>
          <w:ilvl w:val="0"/>
          <w:numId w:val="0"/>
        </w:numPr>
        <w:rPr>
          <w:lang w:val="id-ID"/>
        </w:rPr>
      </w:pPr>
      <w:bookmarkStart w:id="5" w:name="_Toc152684722"/>
      <w:r w:rsidRPr="00B53138">
        <w:rPr>
          <w:lang w:val="id-ID"/>
        </w:rPr>
        <w:lastRenderedPageBreak/>
        <w:t>RINGKASAN</w:t>
      </w:r>
      <w:bookmarkEnd w:id="5"/>
    </w:p>
    <w:p w14:paraId="5510C55E" w14:textId="77777777" w:rsidR="00734F45" w:rsidRPr="00B53138" w:rsidRDefault="0038637B">
      <w:pPr>
        <w:ind w:firstLine="0"/>
        <w:jc w:val="center"/>
        <w:rPr>
          <w:lang w:val="id-ID"/>
        </w:rPr>
      </w:pPr>
      <w:r w:rsidRPr="00B53138">
        <w:rPr>
          <w:lang w:val="id-ID"/>
        </w:rPr>
        <w:t>Judul TA</w:t>
      </w:r>
    </w:p>
    <w:p w14:paraId="7F708448" w14:textId="77777777" w:rsidR="00734F45" w:rsidRPr="00B53138" w:rsidRDefault="0038637B">
      <w:pPr>
        <w:ind w:firstLine="0"/>
        <w:jc w:val="center"/>
        <w:rPr>
          <w:b/>
          <w:lang w:val="id-ID"/>
        </w:rPr>
      </w:pPr>
      <w:r w:rsidRPr="00B53138">
        <w:rPr>
          <w:lang w:val="id-ID"/>
        </w:rPr>
        <w:t>Nama Mahasiswa</w:t>
      </w:r>
    </w:p>
    <w:p w14:paraId="1A8FB5E5" w14:textId="77777777" w:rsidR="00734F45" w:rsidRPr="00B53138" w:rsidRDefault="00734F45">
      <w:pPr>
        <w:rPr>
          <w:lang w:val="id-ID"/>
        </w:rPr>
      </w:pPr>
    </w:p>
    <w:p w14:paraId="2A4A15A0" w14:textId="77777777" w:rsidR="007B5827" w:rsidRPr="00B53138" w:rsidRDefault="0038637B">
      <w:pPr>
        <w:spacing w:line="480" w:lineRule="auto"/>
        <w:ind w:left="101" w:right="72" w:firstLine="562"/>
        <w:rPr>
          <w:lang w:val="id-ID"/>
        </w:rPr>
      </w:pPr>
      <w:r w:rsidRPr="00B53138">
        <w:rPr>
          <w:lang w:val="id-ID"/>
        </w:rPr>
        <w:t>Halaman Ringkasan berisi uraian singkat tentang latar belakang masalah, rumusan masalah, tujuan, metodologi penelitian, hasil dan analisis data, serta kesimpulan dan saran. Isi ringkasan tidak lebih dari 1500 kata (sekitar 3 halaman).</w:t>
      </w:r>
    </w:p>
    <w:p w14:paraId="7EB2A35B" w14:textId="77777777" w:rsidR="007B5827" w:rsidRPr="00B53138" w:rsidRDefault="007B5827">
      <w:pPr>
        <w:spacing w:line="480" w:lineRule="auto"/>
        <w:ind w:left="101" w:right="72" w:firstLine="562"/>
        <w:rPr>
          <w:lang w:val="id-ID"/>
        </w:rPr>
      </w:pPr>
    </w:p>
    <w:p w14:paraId="63103CC1" w14:textId="77777777" w:rsidR="007B5827" w:rsidRPr="00B53138" w:rsidRDefault="007B5827">
      <w:pPr>
        <w:spacing w:line="480" w:lineRule="auto"/>
        <w:ind w:left="101" w:right="72" w:firstLine="562"/>
        <w:rPr>
          <w:lang w:val="id-ID"/>
        </w:rPr>
      </w:pPr>
    </w:p>
    <w:p w14:paraId="1641CFDC" w14:textId="2631E44E" w:rsidR="00734F45" w:rsidRPr="00B53138" w:rsidRDefault="0038637B">
      <w:pPr>
        <w:spacing w:line="480" w:lineRule="auto"/>
        <w:ind w:left="101" w:right="72" w:firstLine="562"/>
        <w:rPr>
          <w:lang w:val="id-ID"/>
        </w:rPr>
      </w:pPr>
      <w:r w:rsidRPr="00B53138">
        <w:rPr>
          <w:lang w:val="id-ID"/>
        </w:rPr>
        <w:br w:type="page"/>
      </w:r>
    </w:p>
    <w:p w14:paraId="75CFF134" w14:textId="77777777" w:rsidR="00734F45" w:rsidRPr="00B53138" w:rsidRDefault="0038637B" w:rsidP="007B5827">
      <w:pPr>
        <w:pStyle w:val="Heading1"/>
        <w:numPr>
          <w:ilvl w:val="0"/>
          <w:numId w:val="0"/>
        </w:numPr>
        <w:rPr>
          <w:lang w:val="id-ID"/>
        </w:rPr>
      </w:pPr>
      <w:bookmarkStart w:id="6" w:name="_Toc152684723"/>
      <w:r w:rsidRPr="00B53138">
        <w:rPr>
          <w:lang w:val="id-ID"/>
        </w:rPr>
        <w:lastRenderedPageBreak/>
        <w:t>ABSTRAK</w:t>
      </w:r>
      <w:bookmarkEnd w:id="6"/>
    </w:p>
    <w:p w14:paraId="45654044" w14:textId="77777777" w:rsidR="00734F45" w:rsidRPr="00B53138" w:rsidRDefault="0038637B">
      <w:pPr>
        <w:ind w:firstLine="0"/>
        <w:jc w:val="center"/>
        <w:rPr>
          <w:lang w:val="id-ID"/>
        </w:rPr>
      </w:pPr>
      <w:r w:rsidRPr="00B53138">
        <w:rPr>
          <w:lang w:val="id-ID"/>
        </w:rPr>
        <w:t>Judul TA</w:t>
      </w:r>
    </w:p>
    <w:p w14:paraId="585F4B97" w14:textId="77777777" w:rsidR="00734F45" w:rsidRPr="00B53138" w:rsidRDefault="0038637B">
      <w:pPr>
        <w:ind w:firstLine="0"/>
        <w:jc w:val="center"/>
        <w:rPr>
          <w:lang w:val="id-ID"/>
        </w:rPr>
      </w:pPr>
      <w:r w:rsidRPr="00B53138">
        <w:rPr>
          <w:lang w:val="id-ID"/>
        </w:rPr>
        <w:t>Nama Mahasiswa</w:t>
      </w:r>
    </w:p>
    <w:p w14:paraId="5AE3C65B" w14:textId="77777777" w:rsidR="00734F45" w:rsidRPr="00B53138" w:rsidRDefault="00734F45">
      <w:pPr>
        <w:jc w:val="center"/>
        <w:rPr>
          <w:lang w:val="id-ID"/>
        </w:rPr>
      </w:pPr>
    </w:p>
    <w:p w14:paraId="6F3D7D7A" w14:textId="77777777" w:rsidR="00734F45" w:rsidRPr="00B53138" w:rsidRDefault="0038637B">
      <w:pPr>
        <w:spacing w:line="240" w:lineRule="auto"/>
        <w:rPr>
          <w:lang w:val="id-ID"/>
        </w:rPr>
      </w:pPr>
      <w:r w:rsidRPr="00B53138">
        <w:rPr>
          <w:lang w:val="id-ID"/>
        </w:rPr>
        <w:t>Halaman ABSTRAK berisi uraian tentang latar belakang, tujuan, metodologi penelitian, hasil / kesimpulan. Ditulis dalam BAHASA INDONESIA tidak lebih dari 250 kata, dengan jarak antar baris satu spasi.</w:t>
      </w:r>
    </w:p>
    <w:p w14:paraId="2503AB28" w14:textId="77777777" w:rsidR="00734F45" w:rsidRPr="00B53138" w:rsidRDefault="0038637B">
      <w:pPr>
        <w:spacing w:line="240" w:lineRule="auto"/>
        <w:rPr>
          <w:lang w:val="id-ID"/>
        </w:rPr>
      </w:pPr>
      <w:r w:rsidRPr="00B53138">
        <w:rPr>
          <w:lang w:val="id-ID"/>
        </w:rPr>
        <w:t>Pada akhir abstrak ditulis kata “Kata Kunci” yang dicetak tebal, diikuti tanda titik dua dan kata kunci yang tidak lebih dari 5 kata. Kata kunci terdiri dari kata-kata yang khusus menunjukkan dan berkaitan dengan bahan yang diteliti, metode/instrumen yang digunakan, topik penelitian. Kata kunci diketik pada jarak dua spasi dari baris akhir isi abstrak.</w:t>
      </w:r>
    </w:p>
    <w:p w14:paraId="18C9DE7F" w14:textId="77777777" w:rsidR="00734F45" w:rsidRPr="00B53138" w:rsidRDefault="00734F45">
      <w:pPr>
        <w:spacing w:line="240" w:lineRule="auto"/>
        <w:rPr>
          <w:lang w:val="id-ID"/>
        </w:rPr>
      </w:pPr>
    </w:p>
    <w:p w14:paraId="1369741F" w14:textId="77777777" w:rsidR="00734F45" w:rsidRPr="00B53138" w:rsidRDefault="00734F45">
      <w:pPr>
        <w:spacing w:line="240" w:lineRule="auto"/>
        <w:rPr>
          <w:lang w:val="id-ID"/>
        </w:rPr>
      </w:pPr>
    </w:p>
    <w:p w14:paraId="4F9895C3" w14:textId="77777777" w:rsidR="00734F45" w:rsidRPr="00B53138" w:rsidRDefault="0038637B">
      <w:pPr>
        <w:rPr>
          <w:b/>
          <w:lang w:val="id-ID"/>
        </w:rPr>
      </w:pPr>
      <w:r w:rsidRPr="00B53138">
        <w:rPr>
          <w:b/>
          <w:lang w:val="id-ID"/>
        </w:rPr>
        <w:t>Kata Kunci : Penambangan Data, Kecerdasan Buatan, Lampung Selatan</w:t>
      </w:r>
    </w:p>
    <w:p w14:paraId="2BB64524" w14:textId="77777777" w:rsidR="00734F45" w:rsidRPr="00B53138" w:rsidRDefault="00734F45">
      <w:pPr>
        <w:rPr>
          <w:b/>
          <w:lang w:val="id-ID"/>
        </w:rPr>
      </w:pPr>
    </w:p>
    <w:p w14:paraId="0A872DC1" w14:textId="77777777" w:rsidR="00734F45" w:rsidRPr="00B53138" w:rsidRDefault="00734F45">
      <w:pPr>
        <w:rPr>
          <w:b/>
          <w:lang w:val="id-ID"/>
        </w:rPr>
        <w:sectPr w:rsidR="00734F45" w:rsidRPr="00B53138">
          <w:pgSz w:w="11909" w:h="16834"/>
          <w:pgMar w:top="1701" w:right="1701" w:bottom="1701" w:left="1985" w:header="720" w:footer="720" w:gutter="0"/>
          <w:cols w:space="720"/>
        </w:sectPr>
      </w:pPr>
    </w:p>
    <w:p w14:paraId="7EF2F703" w14:textId="77777777" w:rsidR="00734F45" w:rsidRPr="00B53138" w:rsidRDefault="0038637B" w:rsidP="007B5827">
      <w:pPr>
        <w:pStyle w:val="Heading1"/>
        <w:numPr>
          <w:ilvl w:val="0"/>
          <w:numId w:val="0"/>
        </w:numPr>
        <w:rPr>
          <w:lang w:val="id-ID"/>
        </w:rPr>
      </w:pPr>
      <w:bookmarkStart w:id="7" w:name="_Toc152684724"/>
      <w:r w:rsidRPr="00B53138">
        <w:rPr>
          <w:lang w:val="id-ID"/>
        </w:rPr>
        <w:lastRenderedPageBreak/>
        <w:t>ABSTRACT</w:t>
      </w:r>
      <w:bookmarkEnd w:id="7"/>
    </w:p>
    <w:p w14:paraId="49FB2D3E" w14:textId="77777777" w:rsidR="00734F45" w:rsidRPr="00B53138" w:rsidRDefault="0038637B">
      <w:pPr>
        <w:ind w:firstLine="0"/>
        <w:jc w:val="center"/>
        <w:rPr>
          <w:lang w:val="id-ID"/>
        </w:rPr>
      </w:pPr>
      <w:r w:rsidRPr="00B53138">
        <w:rPr>
          <w:lang w:val="id-ID"/>
        </w:rPr>
        <w:t>Judul TA (Bahasa Inggris)</w:t>
      </w:r>
    </w:p>
    <w:p w14:paraId="440386CE" w14:textId="77777777" w:rsidR="00734F45" w:rsidRPr="00B53138" w:rsidRDefault="0038637B">
      <w:pPr>
        <w:ind w:firstLine="0"/>
        <w:jc w:val="center"/>
        <w:rPr>
          <w:lang w:val="id-ID"/>
        </w:rPr>
      </w:pPr>
      <w:r w:rsidRPr="00B53138">
        <w:rPr>
          <w:lang w:val="id-ID"/>
        </w:rPr>
        <w:t>Nama Mahasiswa</w:t>
      </w:r>
    </w:p>
    <w:p w14:paraId="56575A29" w14:textId="77777777" w:rsidR="00734F45" w:rsidRPr="00B53138" w:rsidRDefault="00734F45">
      <w:pPr>
        <w:ind w:firstLine="0"/>
        <w:jc w:val="center"/>
        <w:rPr>
          <w:lang w:val="id-ID"/>
        </w:rPr>
      </w:pPr>
    </w:p>
    <w:p w14:paraId="702AC21D" w14:textId="77777777" w:rsidR="00734F45" w:rsidRPr="00B53138" w:rsidRDefault="0038637B">
      <w:pPr>
        <w:spacing w:line="240" w:lineRule="auto"/>
        <w:rPr>
          <w:lang w:val="id-ID"/>
        </w:rPr>
      </w:pPr>
      <w:r w:rsidRPr="00B53138">
        <w:rPr>
          <w:lang w:val="id-ID"/>
        </w:rPr>
        <w:t xml:space="preserve">Halaman ABSTRACT berisi uraian tentang latar belakang, tujuan, metodologi penelitian, hasil / kesimpulan. Ditulis dalam BAHASA INGGRIS tidak lebih dari 250 kata, dengan jarak antar baris satu spasi. Secara khusus, kata dan kalimat pada halaman ini tidak perlu ditulis dengan huruf miring meskipun menggunakan Bahasa Inggris, kecuali terdapat huruf asing lain yang ditulis dengan huruf miring (misalnya huruf Latin atau </w:t>
      </w:r>
      <w:proofErr w:type="spellStart"/>
      <w:r w:rsidRPr="00B53138">
        <w:rPr>
          <w:lang w:val="id-ID"/>
        </w:rPr>
        <w:t>Greek</w:t>
      </w:r>
      <w:proofErr w:type="spellEnd"/>
      <w:r w:rsidRPr="00B53138">
        <w:rPr>
          <w:lang w:val="id-ID"/>
        </w:rPr>
        <w:t xml:space="preserve">, </w:t>
      </w:r>
      <w:proofErr w:type="spellStart"/>
      <w:r w:rsidRPr="00B53138">
        <w:rPr>
          <w:lang w:val="id-ID"/>
        </w:rPr>
        <w:t>dll</w:t>
      </w:r>
      <w:proofErr w:type="spellEnd"/>
      <w:r w:rsidRPr="00B53138">
        <w:rPr>
          <w:lang w:val="id-ID"/>
        </w:rPr>
        <w:t>).</w:t>
      </w:r>
    </w:p>
    <w:p w14:paraId="3365CFF7" w14:textId="77777777" w:rsidR="00734F45" w:rsidRPr="00B53138" w:rsidRDefault="0038637B">
      <w:pPr>
        <w:spacing w:line="240" w:lineRule="auto"/>
        <w:rPr>
          <w:lang w:val="id-ID"/>
        </w:rPr>
      </w:pPr>
      <w:r w:rsidRPr="00B53138">
        <w:rPr>
          <w:lang w:val="id-ID"/>
        </w:rPr>
        <w:t xml:space="preserve">Pada akhir </w:t>
      </w:r>
      <w:proofErr w:type="spellStart"/>
      <w:r w:rsidRPr="00B53138">
        <w:rPr>
          <w:lang w:val="id-ID"/>
        </w:rPr>
        <w:t>abstract</w:t>
      </w:r>
      <w:proofErr w:type="spellEnd"/>
      <w:r w:rsidRPr="00B53138">
        <w:rPr>
          <w:lang w:val="id-ID"/>
        </w:rPr>
        <w:t xml:space="preserve"> ditulis kata “</w:t>
      </w:r>
      <w:proofErr w:type="spellStart"/>
      <w:r w:rsidRPr="00B53138">
        <w:rPr>
          <w:lang w:val="id-ID"/>
        </w:rPr>
        <w:t>Keywords</w:t>
      </w:r>
      <w:proofErr w:type="spellEnd"/>
      <w:r w:rsidRPr="00B53138">
        <w:rPr>
          <w:lang w:val="id-ID"/>
        </w:rPr>
        <w:t xml:space="preserve">” yang dicetak tebal, diikuti tanda titik dua dan kata kunci yang tidak lebih dari 5 kata. </w:t>
      </w:r>
      <w:proofErr w:type="spellStart"/>
      <w:r w:rsidRPr="00B53138">
        <w:rPr>
          <w:lang w:val="id-ID"/>
        </w:rPr>
        <w:t>Keywords</w:t>
      </w:r>
      <w:proofErr w:type="spellEnd"/>
      <w:r w:rsidRPr="00B53138">
        <w:rPr>
          <w:lang w:val="id-ID"/>
        </w:rPr>
        <w:t xml:space="preserve"> terdiri dari kata-kata yang khusus menunjukkan dan berkaitan dengan bahan yang diteliti, metode/instrumen yang digunakan, topik penelitian. </w:t>
      </w:r>
      <w:proofErr w:type="spellStart"/>
      <w:r w:rsidRPr="00B53138">
        <w:rPr>
          <w:lang w:val="id-ID"/>
        </w:rPr>
        <w:t>Keywords</w:t>
      </w:r>
      <w:proofErr w:type="spellEnd"/>
      <w:r w:rsidRPr="00B53138">
        <w:rPr>
          <w:lang w:val="id-ID"/>
        </w:rPr>
        <w:t xml:space="preserve"> diketik pada jarak dua spasi dari baris akhir isi abstrak.</w:t>
      </w:r>
    </w:p>
    <w:p w14:paraId="63E81344" w14:textId="77777777" w:rsidR="00734F45" w:rsidRPr="00B53138" w:rsidRDefault="00734F45">
      <w:pPr>
        <w:spacing w:line="240" w:lineRule="auto"/>
        <w:rPr>
          <w:lang w:val="id-ID"/>
        </w:rPr>
      </w:pPr>
    </w:p>
    <w:p w14:paraId="5937FE0E" w14:textId="77777777" w:rsidR="00734F45" w:rsidRPr="00B53138" w:rsidRDefault="00734F45">
      <w:pPr>
        <w:spacing w:line="240" w:lineRule="auto"/>
        <w:rPr>
          <w:lang w:val="id-ID"/>
        </w:rPr>
      </w:pPr>
    </w:p>
    <w:p w14:paraId="541A3D92" w14:textId="77777777" w:rsidR="00734F45" w:rsidRPr="00B53138" w:rsidRDefault="0038637B">
      <w:pPr>
        <w:rPr>
          <w:b/>
          <w:lang w:val="id-ID"/>
        </w:rPr>
      </w:pPr>
      <w:proofErr w:type="spellStart"/>
      <w:r w:rsidRPr="00B53138">
        <w:rPr>
          <w:b/>
          <w:lang w:val="id-ID"/>
        </w:rPr>
        <w:t>Keywords</w:t>
      </w:r>
      <w:proofErr w:type="spellEnd"/>
      <w:r w:rsidRPr="00B53138">
        <w:rPr>
          <w:b/>
          <w:lang w:val="id-ID"/>
        </w:rPr>
        <w:t xml:space="preserve"> : Data Mining, </w:t>
      </w:r>
      <w:proofErr w:type="spellStart"/>
      <w:r w:rsidRPr="00B53138">
        <w:rPr>
          <w:b/>
          <w:lang w:val="id-ID"/>
        </w:rPr>
        <w:t>Artificial</w:t>
      </w:r>
      <w:proofErr w:type="spellEnd"/>
      <w:r w:rsidRPr="00B53138">
        <w:rPr>
          <w:b/>
          <w:lang w:val="id-ID"/>
        </w:rPr>
        <w:t xml:space="preserve"> </w:t>
      </w:r>
      <w:proofErr w:type="spellStart"/>
      <w:r w:rsidRPr="00B53138">
        <w:rPr>
          <w:b/>
          <w:lang w:val="id-ID"/>
        </w:rPr>
        <w:t>Intelligence</w:t>
      </w:r>
      <w:proofErr w:type="spellEnd"/>
      <w:r w:rsidRPr="00B53138">
        <w:rPr>
          <w:b/>
          <w:lang w:val="id-ID"/>
        </w:rPr>
        <w:t>, Lampung Selatan</w:t>
      </w:r>
    </w:p>
    <w:p w14:paraId="0DB8E5C1" w14:textId="77777777" w:rsidR="00734F45" w:rsidRPr="00B53138" w:rsidRDefault="00734F45">
      <w:pPr>
        <w:rPr>
          <w:b/>
          <w:lang w:val="id-ID"/>
        </w:rPr>
        <w:sectPr w:rsidR="00734F45" w:rsidRPr="00B53138">
          <w:pgSz w:w="11909" w:h="16834"/>
          <w:pgMar w:top="1701" w:right="1701" w:bottom="1701" w:left="1985" w:header="720" w:footer="720" w:gutter="0"/>
          <w:cols w:space="720"/>
        </w:sectPr>
      </w:pPr>
    </w:p>
    <w:p w14:paraId="250CA233" w14:textId="20D00C43" w:rsidR="003F317B" w:rsidRPr="003F317B" w:rsidRDefault="0038637B" w:rsidP="003F317B">
      <w:pPr>
        <w:pStyle w:val="Heading1"/>
        <w:numPr>
          <w:ilvl w:val="0"/>
          <w:numId w:val="0"/>
        </w:numPr>
        <w:rPr>
          <w:lang w:val="id-ID"/>
        </w:rPr>
      </w:pPr>
      <w:bookmarkStart w:id="8" w:name="_Toc152684725"/>
      <w:r w:rsidRPr="00B53138">
        <w:rPr>
          <w:lang w:val="id-ID"/>
        </w:rPr>
        <w:lastRenderedPageBreak/>
        <w:t>DAFTAR ISI</w:t>
      </w:r>
      <w:bookmarkEnd w:id="8"/>
    </w:p>
    <w:p w14:paraId="4AFBECCD" w14:textId="77777777" w:rsidR="00734F45" w:rsidRPr="00B53138" w:rsidRDefault="00734F45">
      <w:pPr>
        <w:rPr>
          <w:color w:val="0563C1"/>
          <w:u w:val="single"/>
          <w:lang w:val="id-ID"/>
        </w:rPr>
      </w:pPr>
    </w:p>
    <w:sdt>
      <w:sdtPr>
        <w:rPr>
          <w:lang w:val="id-ID"/>
        </w:rPr>
        <w:id w:val="-876929678"/>
        <w:docPartObj>
          <w:docPartGallery w:val="Table of Contents"/>
          <w:docPartUnique/>
        </w:docPartObj>
      </w:sdtPr>
      <w:sdtContent>
        <w:p w14:paraId="6684D253" w14:textId="3DBCD781" w:rsidR="003F317B" w:rsidRDefault="003F317B">
          <w:pPr>
            <w:pStyle w:val="TOC1"/>
            <w:rPr>
              <w:rFonts w:asciiTheme="minorHAnsi" w:eastAsiaTheme="minorEastAsia" w:hAnsiTheme="minorHAnsi" w:cstheme="minorBidi"/>
              <w:noProof/>
              <w:kern w:val="2"/>
              <w:sz w:val="22"/>
              <w:szCs w:val="22"/>
              <w:lang w:val="id-ID" w:eastAsia="id-ID"/>
              <w14:ligatures w14:val="standardContextual"/>
            </w:rPr>
          </w:pPr>
          <w:r>
            <w:rPr>
              <w:lang w:val="id-ID"/>
            </w:rPr>
            <w:fldChar w:fldCharType="begin"/>
          </w:r>
          <w:r>
            <w:rPr>
              <w:lang w:val="id-ID"/>
            </w:rPr>
            <w:instrText xml:space="preserve"> TOC \o "1-3" \h \z \u </w:instrText>
          </w:r>
          <w:r>
            <w:rPr>
              <w:lang w:val="id-ID"/>
            </w:rPr>
            <w:fldChar w:fldCharType="separate"/>
          </w:r>
          <w:hyperlink w:anchor="_Toc152684718" w:history="1">
            <w:r w:rsidRPr="00117406">
              <w:rPr>
                <w:rStyle w:val="Hyperlink"/>
                <w:rFonts w:eastAsiaTheme="majorEastAsia"/>
                <w:noProof/>
                <w:lang w:val="id-ID"/>
              </w:rPr>
              <w:t>LEMBAR PENGESAHAN</w:t>
            </w:r>
            <w:r>
              <w:rPr>
                <w:noProof/>
                <w:webHidden/>
              </w:rPr>
              <w:tab/>
            </w:r>
            <w:r>
              <w:rPr>
                <w:noProof/>
                <w:webHidden/>
              </w:rPr>
              <w:fldChar w:fldCharType="begin"/>
            </w:r>
            <w:r>
              <w:rPr>
                <w:noProof/>
                <w:webHidden/>
              </w:rPr>
              <w:instrText xml:space="preserve"> PAGEREF _Toc152684718 \h </w:instrText>
            </w:r>
            <w:r>
              <w:rPr>
                <w:noProof/>
                <w:webHidden/>
              </w:rPr>
            </w:r>
            <w:r>
              <w:rPr>
                <w:noProof/>
                <w:webHidden/>
              </w:rPr>
              <w:fldChar w:fldCharType="separate"/>
            </w:r>
            <w:r>
              <w:rPr>
                <w:noProof/>
                <w:webHidden/>
              </w:rPr>
              <w:t>2</w:t>
            </w:r>
            <w:r>
              <w:rPr>
                <w:noProof/>
                <w:webHidden/>
              </w:rPr>
              <w:fldChar w:fldCharType="end"/>
            </w:r>
          </w:hyperlink>
        </w:p>
        <w:p w14:paraId="10859DCF" w14:textId="30A16B24"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19" w:history="1">
            <w:r w:rsidR="003F317B" w:rsidRPr="00117406">
              <w:rPr>
                <w:rStyle w:val="Hyperlink"/>
                <w:rFonts w:eastAsiaTheme="majorEastAsia"/>
                <w:noProof/>
                <w:lang w:val="id-ID"/>
              </w:rPr>
              <w:t>HALAMAN PERNYATAAN ORISINALITAS</w:t>
            </w:r>
            <w:r w:rsidR="003F317B">
              <w:rPr>
                <w:noProof/>
                <w:webHidden/>
              </w:rPr>
              <w:tab/>
            </w:r>
            <w:r w:rsidR="003F317B">
              <w:rPr>
                <w:noProof/>
                <w:webHidden/>
              </w:rPr>
              <w:fldChar w:fldCharType="begin"/>
            </w:r>
            <w:r w:rsidR="003F317B">
              <w:rPr>
                <w:noProof/>
                <w:webHidden/>
              </w:rPr>
              <w:instrText xml:space="preserve"> PAGEREF _Toc152684719 \h </w:instrText>
            </w:r>
            <w:r w:rsidR="003F317B">
              <w:rPr>
                <w:noProof/>
                <w:webHidden/>
              </w:rPr>
            </w:r>
            <w:r w:rsidR="003F317B">
              <w:rPr>
                <w:noProof/>
                <w:webHidden/>
              </w:rPr>
              <w:fldChar w:fldCharType="separate"/>
            </w:r>
            <w:r w:rsidR="003F317B">
              <w:rPr>
                <w:noProof/>
                <w:webHidden/>
              </w:rPr>
              <w:t>3</w:t>
            </w:r>
            <w:r w:rsidR="003F317B">
              <w:rPr>
                <w:noProof/>
                <w:webHidden/>
              </w:rPr>
              <w:fldChar w:fldCharType="end"/>
            </w:r>
          </w:hyperlink>
        </w:p>
        <w:p w14:paraId="7103D800" w14:textId="098AF804"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0" w:history="1">
            <w:r w:rsidR="003F317B" w:rsidRPr="00117406">
              <w:rPr>
                <w:rStyle w:val="Hyperlink"/>
                <w:rFonts w:eastAsiaTheme="majorEastAsia"/>
                <w:noProof/>
                <w:lang w:val="id-ID"/>
              </w:rPr>
              <w:t>HALAMAN PERNYATAAN PERSETUJUAN PUBLIKASI TUGAS AKHIR UNTUK KEPENTINGAN AKADEMIS</w:t>
            </w:r>
            <w:r w:rsidR="003F317B">
              <w:rPr>
                <w:noProof/>
                <w:webHidden/>
              </w:rPr>
              <w:tab/>
            </w:r>
            <w:r w:rsidR="003F317B">
              <w:rPr>
                <w:noProof/>
                <w:webHidden/>
              </w:rPr>
              <w:fldChar w:fldCharType="begin"/>
            </w:r>
            <w:r w:rsidR="003F317B">
              <w:rPr>
                <w:noProof/>
                <w:webHidden/>
              </w:rPr>
              <w:instrText xml:space="preserve"> PAGEREF _Toc152684720 \h </w:instrText>
            </w:r>
            <w:r w:rsidR="003F317B">
              <w:rPr>
                <w:noProof/>
                <w:webHidden/>
              </w:rPr>
            </w:r>
            <w:r w:rsidR="003F317B">
              <w:rPr>
                <w:noProof/>
                <w:webHidden/>
              </w:rPr>
              <w:fldChar w:fldCharType="separate"/>
            </w:r>
            <w:r w:rsidR="003F317B">
              <w:rPr>
                <w:noProof/>
                <w:webHidden/>
              </w:rPr>
              <w:t>4</w:t>
            </w:r>
            <w:r w:rsidR="003F317B">
              <w:rPr>
                <w:noProof/>
                <w:webHidden/>
              </w:rPr>
              <w:fldChar w:fldCharType="end"/>
            </w:r>
          </w:hyperlink>
        </w:p>
        <w:p w14:paraId="3B8274FB" w14:textId="0210ADE9"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1" w:history="1">
            <w:r w:rsidR="003F317B" w:rsidRPr="00117406">
              <w:rPr>
                <w:rStyle w:val="Hyperlink"/>
                <w:rFonts w:eastAsiaTheme="majorEastAsia"/>
                <w:noProof/>
                <w:lang w:val="id-ID"/>
              </w:rPr>
              <w:t>KATA PENGANTAR</w:t>
            </w:r>
            <w:r w:rsidR="003F317B">
              <w:rPr>
                <w:noProof/>
                <w:webHidden/>
              </w:rPr>
              <w:tab/>
            </w:r>
            <w:r w:rsidR="003F317B">
              <w:rPr>
                <w:noProof/>
                <w:webHidden/>
              </w:rPr>
              <w:fldChar w:fldCharType="begin"/>
            </w:r>
            <w:r w:rsidR="003F317B">
              <w:rPr>
                <w:noProof/>
                <w:webHidden/>
              </w:rPr>
              <w:instrText xml:space="preserve"> PAGEREF _Toc152684721 \h </w:instrText>
            </w:r>
            <w:r w:rsidR="003F317B">
              <w:rPr>
                <w:noProof/>
                <w:webHidden/>
              </w:rPr>
            </w:r>
            <w:r w:rsidR="003F317B">
              <w:rPr>
                <w:noProof/>
                <w:webHidden/>
              </w:rPr>
              <w:fldChar w:fldCharType="separate"/>
            </w:r>
            <w:r w:rsidR="003F317B">
              <w:rPr>
                <w:noProof/>
                <w:webHidden/>
              </w:rPr>
              <w:t>5</w:t>
            </w:r>
            <w:r w:rsidR="003F317B">
              <w:rPr>
                <w:noProof/>
                <w:webHidden/>
              </w:rPr>
              <w:fldChar w:fldCharType="end"/>
            </w:r>
          </w:hyperlink>
        </w:p>
        <w:p w14:paraId="16CE9A20" w14:textId="3C163DF3"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2" w:history="1">
            <w:r w:rsidR="003F317B" w:rsidRPr="00117406">
              <w:rPr>
                <w:rStyle w:val="Hyperlink"/>
                <w:rFonts w:eastAsiaTheme="majorEastAsia"/>
                <w:noProof/>
                <w:lang w:val="id-ID"/>
              </w:rPr>
              <w:t>RINGKASAN</w:t>
            </w:r>
            <w:r w:rsidR="003F317B">
              <w:rPr>
                <w:noProof/>
                <w:webHidden/>
              </w:rPr>
              <w:tab/>
            </w:r>
            <w:r w:rsidR="003F317B">
              <w:rPr>
                <w:noProof/>
                <w:webHidden/>
              </w:rPr>
              <w:fldChar w:fldCharType="begin"/>
            </w:r>
            <w:r w:rsidR="003F317B">
              <w:rPr>
                <w:noProof/>
                <w:webHidden/>
              </w:rPr>
              <w:instrText xml:space="preserve"> PAGEREF _Toc152684722 \h </w:instrText>
            </w:r>
            <w:r w:rsidR="003F317B">
              <w:rPr>
                <w:noProof/>
                <w:webHidden/>
              </w:rPr>
            </w:r>
            <w:r w:rsidR="003F317B">
              <w:rPr>
                <w:noProof/>
                <w:webHidden/>
              </w:rPr>
              <w:fldChar w:fldCharType="separate"/>
            </w:r>
            <w:r w:rsidR="003F317B">
              <w:rPr>
                <w:noProof/>
                <w:webHidden/>
              </w:rPr>
              <w:t>6</w:t>
            </w:r>
            <w:r w:rsidR="003F317B">
              <w:rPr>
                <w:noProof/>
                <w:webHidden/>
              </w:rPr>
              <w:fldChar w:fldCharType="end"/>
            </w:r>
          </w:hyperlink>
        </w:p>
        <w:p w14:paraId="0EFB8868" w14:textId="42C9EC48"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3" w:history="1">
            <w:r w:rsidR="003F317B" w:rsidRPr="00117406">
              <w:rPr>
                <w:rStyle w:val="Hyperlink"/>
                <w:rFonts w:eastAsiaTheme="majorEastAsia"/>
                <w:noProof/>
                <w:lang w:val="id-ID"/>
              </w:rPr>
              <w:t>ABSTRAK</w:t>
            </w:r>
            <w:r w:rsidR="003F317B">
              <w:rPr>
                <w:noProof/>
                <w:webHidden/>
              </w:rPr>
              <w:tab/>
            </w:r>
            <w:r w:rsidR="003F317B">
              <w:rPr>
                <w:noProof/>
                <w:webHidden/>
              </w:rPr>
              <w:fldChar w:fldCharType="begin"/>
            </w:r>
            <w:r w:rsidR="003F317B">
              <w:rPr>
                <w:noProof/>
                <w:webHidden/>
              </w:rPr>
              <w:instrText xml:space="preserve"> PAGEREF _Toc152684723 \h </w:instrText>
            </w:r>
            <w:r w:rsidR="003F317B">
              <w:rPr>
                <w:noProof/>
                <w:webHidden/>
              </w:rPr>
            </w:r>
            <w:r w:rsidR="003F317B">
              <w:rPr>
                <w:noProof/>
                <w:webHidden/>
              </w:rPr>
              <w:fldChar w:fldCharType="separate"/>
            </w:r>
            <w:r w:rsidR="003F317B">
              <w:rPr>
                <w:noProof/>
                <w:webHidden/>
              </w:rPr>
              <w:t>7</w:t>
            </w:r>
            <w:r w:rsidR="003F317B">
              <w:rPr>
                <w:noProof/>
                <w:webHidden/>
              </w:rPr>
              <w:fldChar w:fldCharType="end"/>
            </w:r>
          </w:hyperlink>
        </w:p>
        <w:p w14:paraId="62ACBBE5" w14:textId="27A16255"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4" w:history="1">
            <w:r w:rsidR="003F317B" w:rsidRPr="00117406">
              <w:rPr>
                <w:rStyle w:val="Hyperlink"/>
                <w:rFonts w:eastAsiaTheme="majorEastAsia"/>
                <w:noProof/>
                <w:lang w:val="id-ID"/>
              </w:rPr>
              <w:t>ABSTRACT</w:t>
            </w:r>
            <w:r w:rsidR="003F317B">
              <w:rPr>
                <w:noProof/>
                <w:webHidden/>
              </w:rPr>
              <w:tab/>
            </w:r>
            <w:r w:rsidR="003F317B">
              <w:rPr>
                <w:noProof/>
                <w:webHidden/>
              </w:rPr>
              <w:fldChar w:fldCharType="begin"/>
            </w:r>
            <w:r w:rsidR="003F317B">
              <w:rPr>
                <w:noProof/>
                <w:webHidden/>
              </w:rPr>
              <w:instrText xml:space="preserve"> PAGEREF _Toc152684724 \h </w:instrText>
            </w:r>
            <w:r w:rsidR="003F317B">
              <w:rPr>
                <w:noProof/>
                <w:webHidden/>
              </w:rPr>
            </w:r>
            <w:r w:rsidR="003F317B">
              <w:rPr>
                <w:noProof/>
                <w:webHidden/>
              </w:rPr>
              <w:fldChar w:fldCharType="separate"/>
            </w:r>
            <w:r w:rsidR="003F317B">
              <w:rPr>
                <w:noProof/>
                <w:webHidden/>
              </w:rPr>
              <w:t>8</w:t>
            </w:r>
            <w:r w:rsidR="003F317B">
              <w:rPr>
                <w:noProof/>
                <w:webHidden/>
              </w:rPr>
              <w:fldChar w:fldCharType="end"/>
            </w:r>
          </w:hyperlink>
        </w:p>
        <w:p w14:paraId="17B13049" w14:textId="702A189E"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5" w:history="1">
            <w:r w:rsidR="003F317B" w:rsidRPr="00117406">
              <w:rPr>
                <w:rStyle w:val="Hyperlink"/>
                <w:rFonts w:eastAsiaTheme="majorEastAsia"/>
                <w:noProof/>
                <w:lang w:val="id-ID"/>
              </w:rPr>
              <w:t>DAFTAR ISI</w:t>
            </w:r>
            <w:r w:rsidR="003F317B">
              <w:rPr>
                <w:noProof/>
                <w:webHidden/>
              </w:rPr>
              <w:tab/>
            </w:r>
            <w:r w:rsidR="003F317B">
              <w:rPr>
                <w:noProof/>
                <w:webHidden/>
              </w:rPr>
              <w:fldChar w:fldCharType="begin"/>
            </w:r>
            <w:r w:rsidR="003F317B">
              <w:rPr>
                <w:noProof/>
                <w:webHidden/>
              </w:rPr>
              <w:instrText xml:space="preserve"> PAGEREF _Toc152684725 \h </w:instrText>
            </w:r>
            <w:r w:rsidR="003F317B">
              <w:rPr>
                <w:noProof/>
                <w:webHidden/>
              </w:rPr>
            </w:r>
            <w:r w:rsidR="003F317B">
              <w:rPr>
                <w:noProof/>
                <w:webHidden/>
              </w:rPr>
              <w:fldChar w:fldCharType="separate"/>
            </w:r>
            <w:r w:rsidR="003F317B">
              <w:rPr>
                <w:noProof/>
                <w:webHidden/>
              </w:rPr>
              <w:t>9</w:t>
            </w:r>
            <w:r w:rsidR="003F317B">
              <w:rPr>
                <w:noProof/>
                <w:webHidden/>
              </w:rPr>
              <w:fldChar w:fldCharType="end"/>
            </w:r>
          </w:hyperlink>
        </w:p>
        <w:p w14:paraId="0396302C" w14:textId="371B5F53"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6" w:history="1">
            <w:r w:rsidR="003F317B" w:rsidRPr="00117406">
              <w:rPr>
                <w:rStyle w:val="Hyperlink"/>
                <w:rFonts w:eastAsiaTheme="majorEastAsia"/>
                <w:noProof/>
                <w:lang w:val="id-ID"/>
              </w:rPr>
              <w:t>DAFTAR TABEL</w:t>
            </w:r>
            <w:r w:rsidR="003F317B">
              <w:rPr>
                <w:noProof/>
                <w:webHidden/>
              </w:rPr>
              <w:tab/>
            </w:r>
            <w:r w:rsidR="003F317B">
              <w:rPr>
                <w:noProof/>
                <w:webHidden/>
              </w:rPr>
              <w:fldChar w:fldCharType="begin"/>
            </w:r>
            <w:r w:rsidR="003F317B">
              <w:rPr>
                <w:noProof/>
                <w:webHidden/>
              </w:rPr>
              <w:instrText xml:space="preserve"> PAGEREF _Toc152684726 \h </w:instrText>
            </w:r>
            <w:r w:rsidR="003F317B">
              <w:rPr>
                <w:noProof/>
                <w:webHidden/>
              </w:rPr>
            </w:r>
            <w:r w:rsidR="003F317B">
              <w:rPr>
                <w:noProof/>
                <w:webHidden/>
              </w:rPr>
              <w:fldChar w:fldCharType="separate"/>
            </w:r>
            <w:r w:rsidR="003F317B">
              <w:rPr>
                <w:noProof/>
                <w:webHidden/>
              </w:rPr>
              <w:t>12</w:t>
            </w:r>
            <w:r w:rsidR="003F317B">
              <w:rPr>
                <w:noProof/>
                <w:webHidden/>
              </w:rPr>
              <w:fldChar w:fldCharType="end"/>
            </w:r>
          </w:hyperlink>
        </w:p>
        <w:p w14:paraId="33C2BEAF" w14:textId="79280B0A"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7" w:history="1">
            <w:r w:rsidR="003F317B" w:rsidRPr="00117406">
              <w:rPr>
                <w:rStyle w:val="Hyperlink"/>
                <w:rFonts w:eastAsiaTheme="majorEastAsia"/>
                <w:noProof/>
                <w:lang w:val="id-ID"/>
              </w:rPr>
              <w:t>DAFTAR GAMBAR</w:t>
            </w:r>
            <w:r w:rsidR="003F317B">
              <w:rPr>
                <w:noProof/>
                <w:webHidden/>
              </w:rPr>
              <w:tab/>
            </w:r>
            <w:r w:rsidR="003F317B">
              <w:rPr>
                <w:noProof/>
                <w:webHidden/>
              </w:rPr>
              <w:fldChar w:fldCharType="begin"/>
            </w:r>
            <w:r w:rsidR="003F317B">
              <w:rPr>
                <w:noProof/>
                <w:webHidden/>
              </w:rPr>
              <w:instrText xml:space="preserve"> PAGEREF _Toc152684727 \h </w:instrText>
            </w:r>
            <w:r w:rsidR="003F317B">
              <w:rPr>
                <w:noProof/>
                <w:webHidden/>
              </w:rPr>
            </w:r>
            <w:r w:rsidR="003F317B">
              <w:rPr>
                <w:noProof/>
                <w:webHidden/>
              </w:rPr>
              <w:fldChar w:fldCharType="separate"/>
            </w:r>
            <w:r w:rsidR="003F317B">
              <w:rPr>
                <w:noProof/>
                <w:webHidden/>
              </w:rPr>
              <w:t>13</w:t>
            </w:r>
            <w:r w:rsidR="003F317B">
              <w:rPr>
                <w:noProof/>
                <w:webHidden/>
              </w:rPr>
              <w:fldChar w:fldCharType="end"/>
            </w:r>
          </w:hyperlink>
        </w:p>
        <w:p w14:paraId="511A09FA" w14:textId="42647397" w:rsidR="003F317B"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28" w:history="1">
            <w:r w:rsidR="003F317B" w:rsidRPr="00117406">
              <w:rPr>
                <w:rStyle w:val="Hyperlink"/>
                <w:rFonts w:eastAsiaTheme="majorEastAsia"/>
                <w:noProof/>
              </w:rPr>
              <w:t>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rPr>
              <w:t>BAB I PENDAHULUAN</w:t>
            </w:r>
            <w:r w:rsidR="003F317B">
              <w:rPr>
                <w:noProof/>
                <w:webHidden/>
              </w:rPr>
              <w:tab/>
            </w:r>
            <w:r w:rsidR="003F317B">
              <w:rPr>
                <w:noProof/>
                <w:webHidden/>
              </w:rPr>
              <w:fldChar w:fldCharType="begin"/>
            </w:r>
            <w:r w:rsidR="003F317B">
              <w:rPr>
                <w:noProof/>
                <w:webHidden/>
              </w:rPr>
              <w:instrText xml:space="preserve"> PAGEREF _Toc152684728 \h </w:instrText>
            </w:r>
            <w:r w:rsidR="003F317B">
              <w:rPr>
                <w:noProof/>
                <w:webHidden/>
              </w:rPr>
            </w:r>
            <w:r w:rsidR="003F317B">
              <w:rPr>
                <w:noProof/>
                <w:webHidden/>
              </w:rPr>
              <w:fldChar w:fldCharType="separate"/>
            </w:r>
            <w:r w:rsidR="003F317B">
              <w:rPr>
                <w:noProof/>
                <w:webHidden/>
              </w:rPr>
              <w:t>16</w:t>
            </w:r>
            <w:r w:rsidR="003F317B">
              <w:rPr>
                <w:noProof/>
                <w:webHidden/>
              </w:rPr>
              <w:fldChar w:fldCharType="end"/>
            </w:r>
          </w:hyperlink>
        </w:p>
        <w:p w14:paraId="6EFDA3D1" w14:textId="2B1337E1"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29" w:history="1">
            <w:r w:rsidR="003F317B" w:rsidRPr="00117406">
              <w:rPr>
                <w:rStyle w:val="Hyperlink"/>
                <w:rFonts w:eastAsiaTheme="majorEastAsia"/>
                <w:noProof/>
                <w:lang w:val="id-ID"/>
              </w:rPr>
              <w:t>1.1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Latar Belakang</w:t>
            </w:r>
            <w:r w:rsidR="003F317B">
              <w:rPr>
                <w:noProof/>
                <w:webHidden/>
              </w:rPr>
              <w:tab/>
            </w:r>
            <w:r w:rsidR="003F317B">
              <w:rPr>
                <w:noProof/>
                <w:webHidden/>
              </w:rPr>
              <w:fldChar w:fldCharType="begin"/>
            </w:r>
            <w:r w:rsidR="003F317B">
              <w:rPr>
                <w:noProof/>
                <w:webHidden/>
              </w:rPr>
              <w:instrText xml:space="preserve"> PAGEREF _Toc152684729 \h </w:instrText>
            </w:r>
            <w:r w:rsidR="003F317B">
              <w:rPr>
                <w:noProof/>
                <w:webHidden/>
              </w:rPr>
            </w:r>
            <w:r w:rsidR="003F317B">
              <w:rPr>
                <w:noProof/>
                <w:webHidden/>
              </w:rPr>
              <w:fldChar w:fldCharType="separate"/>
            </w:r>
            <w:r w:rsidR="003F317B">
              <w:rPr>
                <w:noProof/>
                <w:webHidden/>
              </w:rPr>
              <w:t>16</w:t>
            </w:r>
            <w:r w:rsidR="003F317B">
              <w:rPr>
                <w:noProof/>
                <w:webHidden/>
              </w:rPr>
              <w:fldChar w:fldCharType="end"/>
            </w:r>
          </w:hyperlink>
        </w:p>
        <w:p w14:paraId="13828DA0" w14:textId="4DCD3946"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0" w:history="1">
            <w:r w:rsidR="003F317B" w:rsidRPr="00117406">
              <w:rPr>
                <w:rStyle w:val="Hyperlink"/>
                <w:rFonts w:eastAsiaTheme="majorEastAsia"/>
                <w:noProof/>
                <w:lang w:val="id-ID"/>
              </w:rPr>
              <w:t>1.2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Rumusan Masalah</w:t>
            </w:r>
            <w:r w:rsidR="003F317B">
              <w:rPr>
                <w:noProof/>
                <w:webHidden/>
              </w:rPr>
              <w:tab/>
            </w:r>
            <w:r w:rsidR="003F317B">
              <w:rPr>
                <w:noProof/>
                <w:webHidden/>
              </w:rPr>
              <w:fldChar w:fldCharType="begin"/>
            </w:r>
            <w:r w:rsidR="003F317B">
              <w:rPr>
                <w:noProof/>
                <w:webHidden/>
              </w:rPr>
              <w:instrText xml:space="preserve"> PAGEREF _Toc152684730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128000FB" w14:textId="18FF8FCC"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1" w:history="1">
            <w:r w:rsidR="003F317B" w:rsidRPr="00117406">
              <w:rPr>
                <w:rStyle w:val="Hyperlink"/>
                <w:rFonts w:eastAsiaTheme="majorEastAsia"/>
                <w:noProof/>
                <w:lang w:val="id-ID"/>
              </w:rPr>
              <w:t>1.3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Tujuan Penelitian</w:t>
            </w:r>
            <w:r w:rsidR="003F317B">
              <w:rPr>
                <w:noProof/>
                <w:webHidden/>
              </w:rPr>
              <w:tab/>
            </w:r>
            <w:r w:rsidR="003F317B">
              <w:rPr>
                <w:noProof/>
                <w:webHidden/>
              </w:rPr>
              <w:fldChar w:fldCharType="begin"/>
            </w:r>
            <w:r w:rsidR="003F317B">
              <w:rPr>
                <w:noProof/>
                <w:webHidden/>
              </w:rPr>
              <w:instrText xml:space="preserve"> PAGEREF _Toc152684731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53B24618" w14:textId="26C95A5C"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2" w:history="1">
            <w:r w:rsidR="003F317B" w:rsidRPr="00117406">
              <w:rPr>
                <w:rStyle w:val="Hyperlink"/>
                <w:rFonts w:eastAsiaTheme="majorEastAsia"/>
                <w:noProof/>
                <w:lang w:val="id-ID"/>
              </w:rPr>
              <w:t>1.4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Batasan Masalah</w:t>
            </w:r>
            <w:r w:rsidR="003F317B">
              <w:rPr>
                <w:noProof/>
                <w:webHidden/>
              </w:rPr>
              <w:tab/>
            </w:r>
            <w:r w:rsidR="003F317B">
              <w:rPr>
                <w:noProof/>
                <w:webHidden/>
              </w:rPr>
              <w:fldChar w:fldCharType="begin"/>
            </w:r>
            <w:r w:rsidR="003F317B">
              <w:rPr>
                <w:noProof/>
                <w:webHidden/>
              </w:rPr>
              <w:instrText xml:space="preserve"> PAGEREF _Toc152684732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7937E74C" w14:textId="312370EF"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3" w:history="1">
            <w:r w:rsidR="003F317B" w:rsidRPr="00117406">
              <w:rPr>
                <w:rStyle w:val="Hyperlink"/>
                <w:rFonts w:eastAsiaTheme="majorEastAsia"/>
                <w:noProof/>
                <w:lang w:val="id-ID"/>
              </w:rPr>
              <w:t>1.5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Manfaat Penelitian</w:t>
            </w:r>
            <w:r w:rsidR="003F317B">
              <w:rPr>
                <w:noProof/>
                <w:webHidden/>
              </w:rPr>
              <w:tab/>
            </w:r>
            <w:r w:rsidR="003F317B">
              <w:rPr>
                <w:noProof/>
                <w:webHidden/>
              </w:rPr>
              <w:fldChar w:fldCharType="begin"/>
            </w:r>
            <w:r w:rsidR="003F317B">
              <w:rPr>
                <w:noProof/>
                <w:webHidden/>
              </w:rPr>
              <w:instrText xml:space="preserve"> PAGEREF _Toc152684733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70B153FB" w14:textId="66E0AAA2"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4" w:history="1">
            <w:r w:rsidR="003F317B" w:rsidRPr="00117406">
              <w:rPr>
                <w:rStyle w:val="Hyperlink"/>
                <w:rFonts w:eastAsiaTheme="majorEastAsia"/>
                <w:noProof/>
                <w:lang w:val="id-ID"/>
              </w:rPr>
              <w:t>1.6</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Sistematika Penulisan</w:t>
            </w:r>
            <w:r w:rsidR="003F317B">
              <w:rPr>
                <w:noProof/>
                <w:webHidden/>
              </w:rPr>
              <w:tab/>
            </w:r>
            <w:r w:rsidR="003F317B">
              <w:rPr>
                <w:noProof/>
                <w:webHidden/>
              </w:rPr>
              <w:fldChar w:fldCharType="begin"/>
            </w:r>
            <w:r w:rsidR="003F317B">
              <w:rPr>
                <w:noProof/>
                <w:webHidden/>
              </w:rPr>
              <w:instrText xml:space="preserve"> PAGEREF _Toc152684734 \h </w:instrText>
            </w:r>
            <w:r w:rsidR="003F317B">
              <w:rPr>
                <w:noProof/>
                <w:webHidden/>
              </w:rPr>
            </w:r>
            <w:r w:rsidR="003F317B">
              <w:rPr>
                <w:noProof/>
                <w:webHidden/>
              </w:rPr>
              <w:fldChar w:fldCharType="separate"/>
            </w:r>
            <w:r w:rsidR="003F317B">
              <w:rPr>
                <w:noProof/>
                <w:webHidden/>
              </w:rPr>
              <w:t>20</w:t>
            </w:r>
            <w:r w:rsidR="003F317B">
              <w:rPr>
                <w:noProof/>
                <w:webHidden/>
              </w:rPr>
              <w:fldChar w:fldCharType="end"/>
            </w:r>
          </w:hyperlink>
        </w:p>
        <w:p w14:paraId="5DEFAA4F" w14:textId="62D22384" w:rsidR="003F317B"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35" w:history="1">
            <w:r w:rsidR="003F317B" w:rsidRPr="00117406">
              <w:rPr>
                <w:rStyle w:val="Hyperlink"/>
                <w:rFonts w:eastAsiaTheme="majorEastAsia"/>
                <w:noProof/>
              </w:rPr>
              <w:t>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rPr>
              <w:t>BAB II TINJAUAN PUSTAKA</w:t>
            </w:r>
            <w:r w:rsidR="003F317B">
              <w:rPr>
                <w:noProof/>
                <w:webHidden/>
              </w:rPr>
              <w:tab/>
            </w:r>
            <w:r w:rsidR="003F317B">
              <w:rPr>
                <w:noProof/>
                <w:webHidden/>
              </w:rPr>
              <w:fldChar w:fldCharType="begin"/>
            </w:r>
            <w:r w:rsidR="003F317B">
              <w:rPr>
                <w:noProof/>
                <w:webHidden/>
              </w:rPr>
              <w:instrText xml:space="preserve"> PAGEREF _Toc152684735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4E6588B7" w14:textId="51B61E94"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8" w:history="1">
            <w:r w:rsidR="003F317B" w:rsidRPr="00117406">
              <w:rPr>
                <w:rStyle w:val="Hyperlink"/>
                <w:rFonts w:eastAsiaTheme="majorEastAsia"/>
                <w:noProof/>
                <w:lang w:val="id-ID"/>
              </w:rPr>
              <w:t>2.1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Tinjauan Pustaka</w:t>
            </w:r>
            <w:r w:rsidR="003F317B">
              <w:rPr>
                <w:noProof/>
                <w:webHidden/>
              </w:rPr>
              <w:tab/>
            </w:r>
            <w:r w:rsidR="003F317B">
              <w:rPr>
                <w:noProof/>
                <w:webHidden/>
              </w:rPr>
              <w:fldChar w:fldCharType="begin"/>
            </w:r>
            <w:r w:rsidR="003F317B">
              <w:rPr>
                <w:noProof/>
                <w:webHidden/>
              </w:rPr>
              <w:instrText xml:space="preserve"> PAGEREF _Toc152684738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283AC387" w14:textId="54A88E16"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9" w:history="1">
            <w:r w:rsidR="003F317B" w:rsidRPr="00117406">
              <w:rPr>
                <w:rStyle w:val="Hyperlink"/>
                <w:rFonts w:eastAsiaTheme="majorEastAsia"/>
                <w:noProof/>
                <w:lang w:val="id-ID"/>
              </w:rPr>
              <w:t>2.2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Dasar Teori</w:t>
            </w:r>
            <w:r w:rsidR="003F317B">
              <w:rPr>
                <w:noProof/>
                <w:webHidden/>
              </w:rPr>
              <w:tab/>
            </w:r>
            <w:r w:rsidR="003F317B">
              <w:rPr>
                <w:noProof/>
                <w:webHidden/>
              </w:rPr>
              <w:fldChar w:fldCharType="begin"/>
            </w:r>
            <w:r w:rsidR="003F317B">
              <w:rPr>
                <w:noProof/>
                <w:webHidden/>
              </w:rPr>
              <w:instrText xml:space="preserve"> PAGEREF _Toc152684739 \h </w:instrText>
            </w:r>
            <w:r w:rsidR="003F317B">
              <w:rPr>
                <w:noProof/>
                <w:webHidden/>
              </w:rPr>
            </w:r>
            <w:r w:rsidR="003F317B">
              <w:rPr>
                <w:noProof/>
                <w:webHidden/>
              </w:rPr>
              <w:fldChar w:fldCharType="separate"/>
            </w:r>
            <w:r w:rsidR="003F317B">
              <w:rPr>
                <w:noProof/>
                <w:webHidden/>
              </w:rPr>
              <w:t>24</w:t>
            </w:r>
            <w:r w:rsidR="003F317B">
              <w:rPr>
                <w:noProof/>
                <w:webHidden/>
              </w:rPr>
              <w:fldChar w:fldCharType="end"/>
            </w:r>
          </w:hyperlink>
        </w:p>
        <w:p w14:paraId="716BCCDC" w14:textId="2B2204A4"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0" w:history="1">
            <w:r w:rsidR="003F317B" w:rsidRPr="00117406">
              <w:rPr>
                <w:rStyle w:val="Hyperlink"/>
                <w:rFonts w:eastAsiaTheme="majorEastAsia"/>
                <w:noProof/>
              </w:rPr>
              <w:t>2.2.1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Website</w:t>
            </w:r>
            <w:r w:rsidR="003F317B">
              <w:rPr>
                <w:noProof/>
                <w:webHidden/>
              </w:rPr>
              <w:tab/>
            </w:r>
            <w:r w:rsidR="003F317B">
              <w:rPr>
                <w:noProof/>
                <w:webHidden/>
              </w:rPr>
              <w:fldChar w:fldCharType="begin"/>
            </w:r>
            <w:r w:rsidR="003F317B">
              <w:rPr>
                <w:noProof/>
                <w:webHidden/>
              </w:rPr>
              <w:instrText xml:space="preserve"> PAGEREF _Toc152684740 \h </w:instrText>
            </w:r>
            <w:r w:rsidR="003F317B">
              <w:rPr>
                <w:noProof/>
                <w:webHidden/>
              </w:rPr>
            </w:r>
            <w:r w:rsidR="003F317B">
              <w:rPr>
                <w:noProof/>
                <w:webHidden/>
              </w:rPr>
              <w:fldChar w:fldCharType="separate"/>
            </w:r>
            <w:r w:rsidR="003F317B">
              <w:rPr>
                <w:noProof/>
                <w:webHidden/>
              </w:rPr>
              <w:t>24</w:t>
            </w:r>
            <w:r w:rsidR="003F317B">
              <w:rPr>
                <w:noProof/>
                <w:webHidden/>
              </w:rPr>
              <w:fldChar w:fldCharType="end"/>
            </w:r>
          </w:hyperlink>
        </w:p>
        <w:p w14:paraId="4F9F0450" w14:textId="018AE27F"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1" w:history="1">
            <w:r w:rsidR="003F317B" w:rsidRPr="00117406">
              <w:rPr>
                <w:rStyle w:val="Hyperlink"/>
                <w:rFonts w:eastAsiaTheme="majorEastAsia"/>
                <w:noProof/>
              </w:rPr>
              <w:t>2.2.2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Sistem Informasi</w:t>
            </w:r>
            <w:r w:rsidR="003F317B">
              <w:rPr>
                <w:noProof/>
                <w:webHidden/>
              </w:rPr>
              <w:tab/>
            </w:r>
            <w:r w:rsidR="003F317B">
              <w:rPr>
                <w:noProof/>
                <w:webHidden/>
              </w:rPr>
              <w:fldChar w:fldCharType="begin"/>
            </w:r>
            <w:r w:rsidR="003F317B">
              <w:rPr>
                <w:noProof/>
                <w:webHidden/>
              </w:rPr>
              <w:instrText xml:space="preserve"> PAGEREF _Toc152684741 \h </w:instrText>
            </w:r>
            <w:r w:rsidR="003F317B">
              <w:rPr>
                <w:noProof/>
                <w:webHidden/>
              </w:rPr>
            </w:r>
            <w:r w:rsidR="003F317B">
              <w:rPr>
                <w:noProof/>
                <w:webHidden/>
              </w:rPr>
              <w:fldChar w:fldCharType="separate"/>
            </w:r>
            <w:r w:rsidR="003F317B">
              <w:rPr>
                <w:noProof/>
                <w:webHidden/>
              </w:rPr>
              <w:t>24</w:t>
            </w:r>
            <w:r w:rsidR="003F317B">
              <w:rPr>
                <w:noProof/>
                <w:webHidden/>
              </w:rPr>
              <w:fldChar w:fldCharType="end"/>
            </w:r>
          </w:hyperlink>
        </w:p>
        <w:p w14:paraId="22755C96" w14:textId="1D7AA49E"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2" w:history="1">
            <w:r w:rsidR="003F317B" w:rsidRPr="00117406">
              <w:rPr>
                <w:rStyle w:val="Hyperlink"/>
                <w:rFonts w:eastAsiaTheme="majorEastAsia"/>
                <w:noProof/>
              </w:rPr>
              <w:t>2.2.3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Sistem Informasi Manajemen</w:t>
            </w:r>
            <w:r w:rsidR="003F317B">
              <w:rPr>
                <w:noProof/>
                <w:webHidden/>
              </w:rPr>
              <w:tab/>
            </w:r>
            <w:r w:rsidR="003F317B">
              <w:rPr>
                <w:noProof/>
                <w:webHidden/>
              </w:rPr>
              <w:fldChar w:fldCharType="begin"/>
            </w:r>
            <w:r w:rsidR="003F317B">
              <w:rPr>
                <w:noProof/>
                <w:webHidden/>
              </w:rPr>
              <w:instrText xml:space="preserve"> PAGEREF _Toc152684742 \h </w:instrText>
            </w:r>
            <w:r w:rsidR="003F317B">
              <w:rPr>
                <w:noProof/>
                <w:webHidden/>
              </w:rPr>
            </w:r>
            <w:r w:rsidR="003F317B">
              <w:rPr>
                <w:noProof/>
                <w:webHidden/>
              </w:rPr>
              <w:fldChar w:fldCharType="separate"/>
            </w:r>
            <w:r w:rsidR="003F317B">
              <w:rPr>
                <w:noProof/>
                <w:webHidden/>
              </w:rPr>
              <w:t>25</w:t>
            </w:r>
            <w:r w:rsidR="003F317B">
              <w:rPr>
                <w:noProof/>
                <w:webHidden/>
              </w:rPr>
              <w:fldChar w:fldCharType="end"/>
            </w:r>
          </w:hyperlink>
        </w:p>
        <w:p w14:paraId="0B6DB313" w14:textId="56B82069"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3" w:history="1">
            <w:r w:rsidR="003F317B" w:rsidRPr="00117406">
              <w:rPr>
                <w:rStyle w:val="Hyperlink"/>
                <w:rFonts w:eastAsiaTheme="majorEastAsia"/>
                <w:noProof/>
              </w:rPr>
              <w:t>2.2.4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Agile Software Development Method</w:t>
            </w:r>
            <w:r w:rsidR="003F317B">
              <w:rPr>
                <w:noProof/>
                <w:webHidden/>
              </w:rPr>
              <w:tab/>
            </w:r>
            <w:r w:rsidR="003F317B">
              <w:rPr>
                <w:noProof/>
                <w:webHidden/>
              </w:rPr>
              <w:fldChar w:fldCharType="begin"/>
            </w:r>
            <w:r w:rsidR="003F317B">
              <w:rPr>
                <w:noProof/>
                <w:webHidden/>
              </w:rPr>
              <w:instrText xml:space="preserve"> PAGEREF _Toc152684743 \h </w:instrText>
            </w:r>
            <w:r w:rsidR="003F317B">
              <w:rPr>
                <w:noProof/>
                <w:webHidden/>
              </w:rPr>
            </w:r>
            <w:r w:rsidR="003F317B">
              <w:rPr>
                <w:noProof/>
                <w:webHidden/>
              </w:rPr>
              <w:fldChar w:fldCharType="separate"/>
            </w:r>
            <w:r w:rsidR="003F317B">
              <w:rPr>
                <w:noProof/>
                <w:webHidden/>
              </w:rPr>
              <w:t>25</w:t>
            </w:r>
            <w:r w:rsidR="003F317B">
              <w:rPr>
                <w:noProof/>
                <w:webHidden/>
              </w:rPr>
              <w:fldChar w:fldCharType="end"/>
            </w:r>
          </w:hyperlink>
        </w:p>
        <w:p w14:paraId="0A7B8572" w14:textId="303B2F05"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4" w:history="1">
            <w:r w:rsidR="003F317B" w:rsidRPr="00117406">
              <w:rPr>
                <w:rStyle w:val="Hyperlink"/>
                <w:rFonts w:eastAsiaTheme="majorEastAsia"/>
                <w:noProof/>
              </w:rPr>
              <w:t>2.2.5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Personal Extreme Programming</w:t>
            </w:r>
            <w:r w:rsidR="003F317B">
              <w:rPr>
                <w:noProof/>
                <w:webHidden/>
              </w:rPr>
              <w:tab/>
            </w:r>
            <w:r w:rsidR="003F317B">
              <w:rPr>
                <w:noProof/>
                <w:webHidden/>
              </w:rPr>
              <w:fldChar w:fldCharType="begin"/>
            </w:r>
            <w:r w:rsidR="003F317B">
              <w:rPr>
                <w:noProof/>
                <w:webHidden/>
              </w:rPr>
              <w:instrText xml:space="preserve"> PAGEREF _Toc152684744 \h </w:instrText>
            </w:r>
            <w:r w:rsidR="003F317B">
              <w:rPr>
                <w:noProof/>
                <w:webHidden/>
              </w:rPr>
            </w:r>
            <w:r w:rsidR="003F317B">
              <w:rPr>
                <w:noProof/>
                <w:webHidden/>
              </w:rPr>
              <w:fldChar w:fldCharType="separate"/>
            </w:r>
            <w:r w:rsidR="003F317B">
              <w:rPr>
                <w:noProof/>
                <w:webHidden/>
              </w:rPr>
              <w:t>26</w:t>
            </w:r>
            <w:r w:rsidR="003F317B">
              <w:rPr>
                <w:noProof/>
                <w:webHidden/>
              </w:rPr>
              <w:fldChar w:fldCharType="end"/>
            </w:r>
          </w:hyperlink>
        </w:p>
        <w:p w14:paraId="3FBB19F7" w14:textId="44489F02"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5" w:history="1">
            <w:r w:rsidR="003F317B" w:rsidRPr="00117406">
              <w:rPr>
                <w:rStyle w:val="Hyperlink"/>
                <w:rFonts w:eastAsiaTheme="majorEastAsia"/>
                <w:noProof/>
              </w:rPr>
              <w:t>2.2.6</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Perancangan Sistem</w:t>
            </w:r>
            <w:r w:rsidR="003F317B">
              <w:rPr>
                <w:noProof/>
                <w:webHidden/>
              </w:rPr>
              <w:tab/>
            </w:r>
            <w:r w:rsidR="003F317B">
              <w:rPr>
                <w:noProof/>
                <w:webHidden/>
              </w:rPr>
              <w:fldChar w:fldCharType="begin"/>
            </w:r>
            <w:r w:rsidR="003F317B">
              <w:rPr>
                <w:noProof/>
                <w:webHidden/>
              </w:rPr>
              <w:instrText xml:space="preserve"> PAGEREF _Toc152684745 \h </w:instrText>
            </w:r>
            <w:r w:rsidR="003F317B">
              <w:rPr>
                <w:noProof/>
                <w:webHidden/>
              </w:rPr>
            </w:r>
            <w:r w:rsidR="003F317B">
              <w:rPr>
                <w:noProof/>
                <w:webHidden/>
              </w:rPr>
              <w:fldChar w:fldCharType="separate"/>
            </w:r>
            <w:r w:rsidR="003F317B">
              <w:rPr>
                <w:noProof/>
                <w:webHidden/>
              </w:rPr>
              <w:t>29</w:t>
            </w:r>
            <w:r w:rsidR="003F317B">
              <w:rPr>
                <w:noProof/>
                <w:webHidden/>
              </w:rPr>
              <w:fldChar w:fldCharType="end"/>
            </w:r>
          </w:hyperlink>
        </w:p>
        <w:p w14:paraId="07DFF160" w14:textId="630BD2D8"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6" w:history="1">
            <w:r w:rsidR="003F317B" w:rsidRPr="00117406">
              <w:rPr>
                <w:rStyle w:val="Hyperlink"/>
                <w:rFonts w:eastAsiaTheme="majorEastAsia"/>
                <w:noProof/>
              </w:rPr>
              <w:t>2.2.7</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Database</w:t>
            </w:r>
            <w:r w:rsidR="003F317B">
              <w:rPr>
                <w:noProof/>
                <w:webHidden/>
              </w:rPr>
              <w:tab/>
            </w:r>
            <w:r w:rsidR="003F317B">
              <w:rPr>
                <w:noProof/>
                <w:webHidden/>
              </w:rPr>
              <w:fldChar w:fldCharType="begin"/>
            </w:r>
            <w:r w:rsidR="003F317B">
              <w:rPr>
                <w:noProof/>
                <w:webHidden/>
              </w:rPr>
              <w:instrText xml:space="preserve"> PAGEREF _Toc152684746 \h </w:instrText>
            </w:r>
            <w:r w:rsidR="003F317B">
              <w:rPr>
                <w:noProof/>
                <w:webHidden/>
              </w:rPr>
            </w:r>
            <w:r w:rsidR="003F317B">
              <w:rPr>
                <w:noProof/>
                <w:webHidden/>
              </w:rPr>
              <w:fldChar w:fldCharType="separate"/>
            </w:r>
            <w:r w:rsidR="003F317B">
              <w:rPr>
                <w:noProof/>
                <w:webHidden/>
              </w:rPr>
              <w:t>30</w:t>
            </w:r>
            <w:r w:rsidR="003F317B">
              <w:rPr>
                <w:noProof/>
                <w:webHidden/>
              </w:rPr>
              <w:fldChar w:fldCharType="end"/>
            </w:r>
          </w:hyperlink>
        </w:p>
        <w:p w14:paraId="353B9EC8" w14:textId="0952097C"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7" w:history="1">
            <w:r w:rsidR="003F317B" w:rsidRPr="00117406">
              <w:rPr>
                <w:rStyle w:val="Hyperlink"/>
                <w:rFonts w:eastAsiaTheme="majorEastAsia"/>
                <w:noProof/>
              </w:rPr>
              <w:t>2.2.8</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Entity Relationship Diagram (ERD)</w:t>
            </w:r>
            <w:r w:rsidR="003F317B">
              <w:rPr>
                <w:noProof/>
                <w:webHidden/>
              </w:rPr>
              <w:tab/>
            </w:r>
            <w:r w:rsidR="003F317B">
              <w:rPr>
                <w:noProof/>
                <w:webHidden/>
              </w:rPr>
              <w:fldChar w:fldCharType="begin"/>
            </w:r>
            <w:r w:rsidR="003F317B">
              <w:rPr>
                <w:noProof/>
                <w:webHidden/>
              </w:rPr>
              <w:instrText xml:space="preserve"> PAGEREF _Toc152684747 \h </w:instrText>
            </w:r>
            <w:r w:rsidR="003F317B">
              <w:rPr>
                <w:noProof/>
                <w:webHidden/>
              </w:rPr>
            </w:r>
            <w:r w:rsidR="003F317B">
              <w:rPr>
                <w:noProof/>
                <w:webHidden/>
              </w:rPr>
              <w:fldChar w:fldCharType="separate"/>
            </w:r>
            <w:r w:rsidR="003F317B">
              <w:rPr>
                <w:noProof/>
                <w:webHidden/>
              </w:rPr>
              <w:t>31</w:t>
            </w:r>
            <w:r w:rsidR="003F317B">
              <w:rPr>
                <w:noProof/>
                <w:webHidden/>
              </w:rPr>
              <w:fldChar w:fldCharType="end"/>
            </w:r>
          </w:hyperlink>
        </w:p>
        <w:p w14:paraId="4B472D41" w14:textId="37CEBBF0"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8" w:history="1">
            <w:r w:rsidR="003F317B" w:rsidRPr="00117406">
              <w:rPr>
                <w:rStyle w:val="Hyperlink"/>
                <w:rFonts w:eastAsiaTheme="majorEastAsia"/>
                <w:noProof/>
              </w:rPr>
              <w:t>2.2.9</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Framework</w:t>
            </w:r>
            <w:r w:rsidR="003F317B">
              <w:rPr>
                <w:noProof/>
                <w:webHidden/>
              </w:rPr>
              <w:tab/>
            </w:r>
            <w:r w:rsidR="003F317B">
              <w:rPr>
                <w:noProof/>
                <w:webHidden/>
              </w:rPr>
              <w:fldChar w:fldCharType="begin"/>
            </w:r>
            <w:r w:rsidR="003F317B">
              <w:rPr>
                <w:noProof/>
                <w:webHidden/>
              </w:rPr>
              <w:instrText xml:space="preserve"> PAGEREF _Toc152684748 \h </w:instrText>
            </w:r>
            <w:r w:rsidR="003F317B">
              <w:rPr>
                <w:noProof/>
                <w:webHidden/>
              </w:rPr>
            </w:r>
            <w:r w:rsidR="003F317B">
              <w:rPr>
                <w:noProof/>
                <w:webHidden/>
              </w:rPr>
              <w:fldChar w:fldCharType="separate"/>
            </w:r>
            <w:r w:rsidR="003F317B">
              <w:rPr>
                <w:noProof/>
                <w:webHidden/>
              </w:rPr>
              <w:t>32</w:t>
            </w:r>
            <w:r w:rsidR="003F317B">
              <w:rPr>
                <w:noProof/>
                <w:webHidden/>
              </w:rPr>
              <w:fldChar w:fldCharType="end"/>
            </w:r>
          </w:hyperlink>
        </w:p>
        <w:p w14:paraId="04A00536" w14:textId="0CDB7E8B"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9" w:history="1">
            <w:r w:rsidR="003F317B" w:rsidRPr="00117406">
              <w:rPr>
                <w:rStyle w:val="Hyperlink"/>
                <w:rFonts w:eastAsiaTheme="majorEastAsia"/>
                <w:noProof/>
              </w:rPr>
              <w:t>2.2.10</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Pengujian User Acceptance Test (UAT)</w:t>
            </w:r>
            <w:r w:rsidR="003F317B">
              <w:rPr>
                <w:noProof/>
                <w:webHidden/>
              </w:rPr>
              <w:tab/>
            </w:r>
            <w:r w:rsidR="003F317B">
              <w:rPr>
                <w:noProof/>
                <w:webHidden/>
              </w:rPr>
              <w:fldChar w:fldCharType="begin"/>
            </w:r>
            <w:r w:rsidR="003F317B">
              <w:rPr>
                <w:noProof/>
                <w:webHidden/>
              </w:rPr>
              <w:instrText xml:space="preserve"> PAGEREF _Toc152684749 \h </w:instrText>
            </w:r>
            <w:r w:rsidR="003F317B">
              <w:rPr>
                <w:noProof/>
                <w:webHidden/>
              </w:rPr>
            </w:r>
            <w:r w:rsidR="003F317B">
              <w:rPr>
                <w:noProof/>
                <w:webHidden/>
              </w:rPr>
              <w:fldChar w:fldCharType="separate"/>
            </w:r>
            <w:r w:rsidR="003F317B">
              <w:rPr>
                <w:noProof/>
                <w:webHidden/>
              </w:rPr>
              <w:t>33</w:t>
            </w:r>
            <w:r w:rsidR="003F317B">
              <w:rPr>
                <w:noProof/>
                <w:webHidden/>
              </w:rPr>
              <w:fldChar w:fldCharType="end"/>
            </w:r>
          </w:hyperlink>
        </w:p>
        <w:p w14:paraId="09F49FFE" w14:textId="1B5B4B33" w:rsidR="003F317B"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50" w:history="1">
            <w:r w:rsidR="003F317B" w:rsidRPr="00117406">
              <w:rPr>
                <w:rStyle w:val="Hyperlink"/>
                <w:rFonts w:eastAsiaTheme="majorEastAsia"/>
                <w:noProof/>
              </w:rPr>
              <w:t>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rPr>
              <w:t>BAB III METODE PENELITIAN</w:t>
            </w:r>
            <w:r w:rsidR="003F317B">
              <w:rPr>
                <w:noProof/>
                <w:webHidden/>
              </w:rPr>
              <w:tab/>
            </w:r>
            <w:r w:rsidR="003F317B">
              <w:rPr>
                <w:noProof/>
                <w:webHidden/>
              </w:rPr>
              <w:fldChar w:fldCharType="begin"/>
            </w:r>
            <w:r w:rsidR="003F317B">
              <w:rPr>
                <w:noProof/>
                <w:webHidden/>
              </w:rPr>
              <w:instrText xml:space="preserve"> PAGEREF _Toc152684750 \h </w:instrText>
            </w:r>
            <w:r w:rsidR="003F317B">
              <w:rPr>
                <w:noProof/>
                <w:webHidden/>
              </w:rPr>
            </w:r>
            <w:r w:rsidR="003F317B">
              <w:rPr>
                <w:noProof/>
                <w:webHidden/>
              </w:rPr>
              <w:fldChar w:fldCharType="separate"/>
            </w:r>
            <w:r w:rsidR="003F317B">
              <w:rPr>
                <w:noProof/>
                <w:webHidden/>
              </w:rPr>
              <w:t>18</w:t>
            </w:r>
            <w:r w:rsidR="003F317B">
              <w:rPr>
                <w:noProof/>
                <w:webHidden/>
              </w:rPr>
              <w:fldChar w:fldCharType="end"/>
            </w:r>
          </w:hyperlink>
        </w:p>
        <w:p w14:paraId="08AA8FAB" w14:textId="41FE68B1"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1" w:history="1">
            <w:r w:rsidR="003F317B" w:rsidRPr="00117406">
              <w:rPr>
                <w:rStyle w:val="Hyperlink"/>
                <w:rFonts w:eastAsiaTheme="majorEastAsia"/>
                <w:noProof/>
                <w:lang w:val="id-ID"/>
              </w:rPr>
              <w:t>3.1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Alur Penelitian</w:t>
            </w:r>
            <w:r w:rsidR="003F317B">
              <w:rPr>
                <w:noProof/>
                <w:webHidden/>
              </w:rPr>
              <w:tab/>
            </w:r>
            <w:r w:rsidR="003F317B">
              <w:rPr>
                <w:noProof/>
                <w:webHidden/>
              </w:rPr>
              <w:fldChar w:fldCharType="begin"/>
            </w:r>
            <w:r w:rsidR="003F317B">
              <w:rPr>
                <w:noProof/>
                <w:webHidden/>
              </w:rPr>
              <w:instrText xml:space="preserve"> PAGEREF _Toc152684751 \h </w:instrText>
            </w:r>
            <w:r w:rsidR="003F317B">
              <w:rPr>
                <w:noProof/>
                <w:webHidden/>
              </w:rPr>
            </w:r>
            <w:r w:rsidR="003F317B">
              <w:rPr>
                <w:noProof/>
                <w:webHidden/>
              </w:rPr>
              <w:fldChar w:fldCharType="separate"/>
            </w:r>
            <w:r w:rsidR="003F317B">
              <w:rPr>
                <w:noProof/>
                <w:webHidden/>
              </w:rPr>
              <w:t>18</w:t>
            </w:r>
            <w:r w:rsidR="003F317B">
              <w:rPr>
                <w:noProof/>
                <w:webHidden/>
              </w:rPr>
              <w:fldChar w:fldCharType="end"/>
            </w:r>
          </w:hyperlink>
        </w:p>
        <w:p w14:paraId="12565609" w14:textId="66573329"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2" w:history="1">
            <w:r w:rsidR="003F317B" w:rsidRPr="00117406">
              <w:rPr>
                <w:rStyle w:val="Hyperlink"/>
                <w:rFonts w:eastAsiaTheme="majorEastAsia"/>
                <w:noProof/>
                <w:lang w:val="id-ID"/>
              </w:rPr>
              <w:t>3.2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Penjabaran Langkah Penelitian</w:t>
            </w:r>
            <w:r w:rsidR="003F317B">
              <w:rPr>
                <w:noProof/>
                <w:webHidden/>
              </w:rPr>
              <w:tab/>
            </w:r>
            <w:r w:rsidR="003F317B">
              <w:rPr>
                <w:noProof/>
                <w:webHidden/>
              </w:rPr>
              <w:fldChar w:fldCharType="begin"/>
            </w:r>
            <w:r w:rsidR="003F317B">
              <w:rPr>
                <w:noProof/>
                <w:webHidden/>
              </w:rPr>
              <w:instrText xml:space="preserve"> PAGEREF _Toc152684752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152F529E" w14:textId="47285A9A"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3" w:history="1">
            <w:r w:rsidR="003F317B" w:rsidRPr="00117406">
              <w:rPr>
                <w:rStyle w:val="Hyperlink"/>
                <w:rFonts w:eastAsiaTheme="majorEastAsia"/>
                <w:noProof/>
              </w:rPr>
              <w:t>3.2.1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Studi Literatur</w:t>
            </w:r>
            <w:r w:rsidR="003F317B">
              <w:rPr>
                <w:noProof/>
                <w:webHidden/>
              </w:rPr>
              <w:tab/>
            </w:r>
            <w:r w:rsidR="003F317B">
              <w:rPr>
                <w:noProof/>
                <w:webHidden/>
              </w:rPr>
              <w:fldChar w:fldCharType="begin"/>
            </w:r>
            <w:r w:rsidR="003F317B">
              <w:rPr>
                <w:noProof/>
                <w:webHidden/>
              </w:rPr>
              <w:instrText xml:space="preserve"> PAGEREF _Toc152684753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5381257A" w14:textId="1C0BBF56"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4" w:history="1">
            <w:r w:rsidR="003F317B" w:rsidRPr="00117406">
              <w:rPr>
                <w:rStyle w:val="Hyperlink"/>
                <w:rFonts w:eastAsiaTheme="majorEastAsia"/>
                <w:noProof/>
              </w:rPr>
              <w:t>3.2.2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Analisis Kebutuhan</w:t>
            </w:r>
            <w:r w:rsidR="003F317B">
              <w:rPr>
                <w:noProof/>
                <w:webHidden/>
              </w:rPr>
              <w:tab/>
            </w:r>
            <w:r w:rsidR="003F317B">
              <w:rPr>
                <w:noProof/>
                <w:webHidden/>
              </w:rPr>
              <w:fldChar w:fldCharType="begin"/>
            </w:r>
            <w:r w:rsidR="003F317B">
              <w:rPr>
                <w:noProof/>
                <w:webHidden/>
              </w:rPr>
              <w:instrText xml:space="preserve"> PAGEREF _Toc152684754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1C87AE5C" w14:textId="330B9373"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5" w:history="1">
            <w:r w:rsidR="003F317B" w:rsidRPr="00117406">
              <w:rPr>
                <w:rStyle w:val="Hyperlink"/>
                <w:rFonts w:eastAsiaTheme="majorEastAsia"/>
                <w:noProof/>
              </w:rPr>
              <w:t>3.2.3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Perencanaan</w:t>
            </w:r>
            <w:r w:rsidR="003F317B">
              <w:rPr>
                <w:noProof/>
                <w:webHidden/>
              </w:rPr>
              <w:tab/>
            </w:r>
            <w:r w:rsidR="003F317B">
              <w:rPr>
                <w:noProof/>
                <w:webHidden/>
              </w:rPr>
              <w:fldChar w:fldCharType="begin"/>
            </w:r>
            <w:r w:rsidR="003F317B">
              <w:rPr>
                <w:noProof/>
                <w:webHidden/>
              </w:rPr>
              <w:instrText xml:space="preserve"> PAGEREF _Toc152684755 \h </w:instrText>
            </w:r>
            <w:r w:rsidR="003F317B">
              <w:rPr>
                <w:noProof/>
                <w:webHidden/>
              </w:rPr>
            </w:r>
            <w:r w:rsidR="003F317B">
              <w:rPr>
                <w:noProof/>
                <w:webHidden/>
              </w:rPr>
              <w:fldChar w:fldCharType="separate"/>
            </w:r>
            <w:r w:rsidR="003F317B">
              <w:rPr>
                <w:noProof/>
                <w:webHidden/>
              </w:rPr>
              <w:t>20</w:t>
            </w:r>
            <w:r w:rsidR="003F317B">
              <w:rPr>
                <w:noProof/>
                <w:webHidden/>
              </w:rPr>
              <w:fldChar w:fldCharType="end"/>
            </w:r>
          </w:hyperlink>
        </w:p>
        <w:p w14:paraId="1C38CEA0" w14:textId="092A476F"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6" w:history="1">
            <w:r w:rsidR="003F317B" w:rsidRPr="00117406">
              <w:rPr>
                <w:rStyle w:val="Hyperlink"/>
                <w:rFonts w:eastAsiaTheme="majorEastAsia"/>
                <w:noProof/>
              </w:rPr>
              <w:t>3.2.4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Inisialisasi Iterasi</w:t>
            </w:r>
            <w:r w:rsidR="003F317B">
              <w:rPr>
                <w:noProof/>
                <w:webHidden/>
              </w:rPr>
              <w:tab/>
            </w:r>
            <w:r w:rsidR="003F317B">
              <w:rPr>
                <w:noProof/>
                <w:webHidden/>
              </w:rPr>
              <w:fldChar w:fldCharType="begin"/>
            </w:r>
            <w:r w:rsidR="003F317B">
              <w:rPr>
                <w:noProof/>
                <w:webHidden/>
              </w:rPr>
              <w:instrText xml:space="preserve"> PAGEREF _Toc152684756 \h </w:instrText>
            </w:r>
            <w:r w:rsidR="003F317B">
              <w:rPr>
                <w:noProof/>
                <w:webHidden/>
              </w:rPr>
            </w:r>
            <w:r w:rsidR="003F317B">
              <w:rPr>
                <w:noProof/>
                <w:webHidden/>
              </w:rPr>
              <w:fldChar w:fldCharType="separate"/>
            </w:r>
            <w:r w:rsidR="003F317B">
              <w:rPr>
                <w:noProof/>
                <w:webHidden/>
              </w:rPr>
              <w:t>20</w:t>
            </w:r>
            <w:r w:rsidR="003F317B">
              <w:rPr>
                <w:noProof/>
                <w:webHidden/>
              </w:rPr>
              <w:fldChar w:fldCharType="end"/>
            </w:r>
          </w:hyperlink>
        </w:p>
        <w:p w14:paraId="4A5B8360" w14:textId="2ED3B849"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7" w:history="1">
            <w:r w:rsidR="003F317B" w:rsidRPr="00117406">
              <w:rPr>
                <w:rStyle w:val="Hyperlink"/>
                <w:rFonts w:eastAsiaTheme="majorEastAsia"/>
                <w:noProof/>
              </w:rPr>
              <w:t>3.2.5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Perancangan</w:t>
            </w:r>
            <w:r w:rsidR="003F317B">
              <w:rPr>
                <w:noProof/>
                <w:webHidden/>
              </w:rPr>
              <w:tab/>
            </w:r>
            <w:r w:rsidR="003F317B">
              <w:rPr>
                <w:noProof/>
                <w:webHidden/>
              </w:rPr>
              <w:fldChar w:fldCharType="begin"/>
            </w:r>
            <w:r w:rsidR="003F317B">
              <w:rPr>
                <w:noProof/>
                <w:webHidden/>
              </w:rPr>
              <w:instrText xml:space="preserve"> PAGEREF _Toc152684757 \h </w:instrText>
            </w:r>
            <w:r w:rsidR="003F317B">
              <w:rPr>
                <w:noProof/>
                <w:webHidden/>
              </w:rPr>
            </w:r>
            <w:r w:rsidR="003F317B">
              <w:rPr>
                <w:noProof/>
                <w:webHidden/>
              </w:rPr>
              <w:fldChar w:fldCharType="separate"/>
            </w:r>
            <w:r w:rsidR="003F317B">
              <w:rPr>
                <w:noProof/>
                <w:webHidden/>
              </w:rPr>
              <w:t>20</w:t>
            </w:r>
            <w:r w:rsidR="003F317B">
              <w:rPr>
                <w:noProof/>
                <w:webHidden/>
              </w:rPr>
              <w:fldChar w:fldCharType="end"/>
            </w:r>
          </w:hyperlink>
        </w:p>
        <w:p w14:paraId="33CBDD02" w14:textId="6CAD2D52"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8" w:history="1">
            <w:r w:rsidR="003F317B" w:rsidRPr="00117406">
              <w:rPr>
                <w:rStyle w:val="Hyperlink"/>
                <w:rFonts w:eastAsiaTheme="majorEastAsia"/>
                <w:noProof/>
              </w:rPr>
              <w:t>3.2.6</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Implementasi</w:t>
            </w:r>
            <w:r w:rsidR="003F317B">
              <w:rPr>
                <w:noProof/>
                <w:webHidden/>
              </w:rPr>
              <w:tab/>
            </w:r>
            <w:r w:rsidR="003F317B">
              <w:rPr>
                <w:noProof/>
                <w:webHidden/>
              </w:rPr>
              <w:fldChar w:fldCharType="begin"/>
            </w:r>
            <w:r w:rsidR="003F317B">
              <w:rPr>
                <w:noProof/>
                <w:webHidden/>
              </w:rPr>
              <w:instrText xml:space="preserve"> PAGEREF _Toc152684758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2EEA551E" w14:textId="3DCA9A15"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9" w:history="1">
            <w:r w:rsidR="003F317B" w:rsidRPr="00117406">
              <w:rPr>
                <w:rStyle w:val="Hyperlink"/>
                <w:rFonts w:eastAsiaTheme="majorEastAsia"/>
                <w:noProof/>
              </w:rPr>
              <w:t>3.2.7</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Pengujian Sistem</w:t>
            </w:r>
            <w:r w:rsidR="003F317B">
              <w:rPr>
                <w:noProof/>
                <w:webHidden/>
              </w:rPr>
              <w:tab/>
            </w:r>
            <w:r w:rsidR="003F317B">
              <w:rPr>
                <w:noProof/>
                <w:webHidden/>
              </w:rPr>
              <w:fldChar w:fldCharType="begin"/>
            </w:r>
            <w:r w:rsidR="003F317B">
              <w:rPr>
                <w:noProof/>
                <w:webHidden/>
              </w:rPr>
              <w:instrText xml:space="preserve"> PAGEREF _Toc152684759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6ED02CFF" w14:textId="0DFD5117"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0" w:history="1">
            <w:r w:rsidR="003F317B" w:rsidRPr="00117406">
              <w:rPr>
                <w:rStyle w:val="Hyperlink"/>
                <w:rFonts w:eastAsiaTheme="majorEastAsia"/>
                <w:noProof/>
              </w:rPr>
              <w:t>3.2.8</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Retrospektif</w:t>
            </w:r>
            <w:r w:rsidR="003F317B">
              <w:rPr>
                <w:noProof/>
                <w:webHidden/>
              </w:rPr>
              <w:tab/>
            </w:r>
            <w:r w:rsidR="003F317B">
              <w:rPr>
                <w:noProof/>
                <w:webHidden/>
              </w:rPr>
              <w:fldChar w:fldCharType="begin"/>
            </w:r>
            <w:r w:rsidR="003F317B">
              <w:rPr>
                <w:noProof/>
                <w:webHidden/>
              </w:rPr>
              <w:instrText xml:space="preserve"> PAGEREF _Toc152684760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435B2F51" w14:textId="218E7310"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1" w:history="1">
            <w:r w:rsidR="003F317B" w:rsidRPr="00117406">
              <w:rPr>
                <w:rStyle w:val="Hyperlink"/>
                <w:rFonts w:eastAsiaTheme="majorEastAsia"/>
                <w:noProof/>
              </w:rPr>
              <w:t>3.2.9</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Penulisan Laporan Akhir</w:t>
            </w:r>
            <w:r w:rsidR="003F317B">
              <w:rPr>
                <w:noProof/>
                <w:webHidden/>
              </w:rPr>
              <w:tab/>
            </w:r>
            <w:r w:rsidR="003F317B">
              <w:rPr>
                <w:noProof/>
                <w:webHidden/>
              </w:rPr>
              <w:fldChar w:fldCharType="begin"/>
            </w:r>
            <w:r w:rsidR="003F317B">
              <w:rPr>
                <w:noProof/>
                <w:webHidden/>
              </w:rPr>
              <w:instrText xml:space="preserve"> PAGEREF _Toc152684761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1C3319DC" w14:textId="1B1087B6"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2" w:history="1">
            <w:r w:rsidR="003F317B" w:rsidRPr="00117406">
              <w:rPr>
                <w:rStyle w:val="Hyperlink"/>
                <w:rFonts w:eastAsiaTheme="majorEastAsia"/>
                <w:noProof/>
                <w:lang w:val="id-ID"/>
              </w:rPr>
              <w:t>3.3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Alat dan Bahan Tugas Akhir</w:t>
            </w:r>
            <w:r w:rsidR="003F317B">
              <w:rPr>
                <w:noProof/>
                <w:webHidden/>
              </w:rPr>
              <w:tab/>
            </w:r>
            <w:r w:rsidR="003F317B">
              <w:rPr>
                <w:noProof/>
                <w:webHidden/>
              </w:rPr>
              <w:fldChar w:fldCharType="begin"/>
            </w:r>
            <w:r w:rsidR="003F317B">
              <w:rPr>
                <w:noProof/>
                <w:webHidden/>
              </w:rPr>
              <w:instrText xml:space="preserve"> PAGEREF _Toc152684762 \h </w:instrText>
            </w:r>
            <w:r w:rsidR="003F317B">
              <w:rPr>
                <w:noProof/>
                <w:webHidden/>
              </w:rPr>
            </w:r>
            <w:r w:rsidR="003F317B">
              <w:rPr>
                <w:noProof/>
                <w:webHidden/>
              </w:rPr>
              <w:fldChar w:fldCharType="separate"/>
            </w:r>
            <w:r w:rsidR="003F317B">
              <w:rPr>
                <w:noProof/>
                <w:webHidden/>
              </w:rPr>
              <w:t>22</w:t>
            </w:r>
            <w:r w:rsidR="003F317B">
              <w:rPr>
                <w:noProof/>
                <w:webHidden/>
              </w:rPr>
              <w:fldChar w:fldCharType="end"/>
            </w:r>
          </w:hyperlink>
        </w:p>
        <w:p w14:paraId="6F73C1D2" w14:textId="57609D13"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3" w:history="1">
            <w:r w:rsidR="003F317B" w:rsidRPr="00117406">
              <w:rPr>
                <w:rStyle w:val="Hyperlink"/>
                <w:rFonts w:eastAsiaTheme="majorEastAsia"/>
                <w:noProof/>
              </w:rPr>
              <w:t>3.3.1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Alat</w:t>
            </w:r>
            <w:r w:rsidR="003F317B">
              <w:rPr>
                <w:noProof/>
                <w:webHidden/>
              </w:rPr>
              <w:tab/>
            </w:r>
            <w:r w:rsidR="003F317B">
              <w:rPr>
                <w:noProof/>
                <w:webHidden/>
              </w:rPr>
              <w:fldChar w:fldCharType="begin"/>
            </w:r>
            <w:r w:rsidR="003F317B">
              <w:rPr>
                <w:noProof/>
                <w:webHidden/>
              </w:rPr>
              <w:instrText xml:space="preserve"> PAGEREF _Toc152684763 \h </w:instrText>
            </w:r>
            <w:r w:rsidR="003F317B">
              <w:rPr>
                <w:noProof/>
                <w:webHidden/>
              </w:rPr>
            </w:r>
            <w:r w:rsidR="003F317B">
              <w:rPr>
                <w:noProof/>
                <w:webHidden/>
              </w:rPr>
              <w:fldChar w:fldCharType="separate"/>
            </w:r>
            <w:r w:rsidR="003F317B">
              <w:rPr>
                <w:noProof/>
                <w:webHidden/>
              </w:rPr>
              <w:t>22</w:t>
            </w:r>
            <w:r w:rsidR="003F317B">
              <w:rPr>
                <w:noProof/>
                <w:webHidden/>
              </w:rPr>
              <w:fldChar w:fldCharType="end"/>
            </w:r>
          </w:hyperlink>
        </w:p>
        <w:p w14:paraId="46DF7845" w14:textId="718E298B"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4" w:history="1">
            <w:r w:rsidR="003F317B" w:rsidRPr="00117406">
              <w:rPr>
                <w:rStyle w:val="Hyperlink"/>
                <w:rFonts w:eastAsiaTheme="majorEastAsia"/>
                <w:noProof/>
              </w:rPr>
              <w:t>3.3.2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Bahan</w:t>
            </w:r>
            <w:r w:rsidR="003F317B">
              <w:rPr>
                <w:noProof/>
                <w:webHidden/>
              </w:rPr>
              <w:tab/>
            </w:r>
            <w:r w:rsidR="003F317B">
              <w:rPr>
                <w:noProof/>
                <w:webHidden/>
              </w:rPr>
              <w:fldChar w:fldCharType="begin"/>
            </w:r>
            <w:r w:rsidR="003F317B">
              <w:rPr>
                <w:noProof/>
                <w:webHidden/>
              </w:rPr>
              <w:instrText xml:space="preserve"> PAGEREF _Toc152684764 \h </w:instrText>
            </w:r>
            <w:r w:rsidR="003F317B">
              <w:rPr>
                <w:noProof/>
                <w:webHidden/>
              </w:rPr>
            </w:r>
            <w:r w:rsidR="003F317B">
              <w:rPr>
                <w:noProof/>
                <w:webHidden/>
              </w:rPr>
              <w:fldChar w:fldCharType="separate"/>
            </w:r>
            <w:r w:rsidR="003F317B">
              <w:rPr>
                <w:noProof/>
                <w:webHidden/>
              </w:rPr>
              <w:t>22</w:t>
            </w:r>
            <w:r w:rsidR="003F317B">
              <w:rPr>
                <w:noProof/>
                <w:webHidden/>
              </w:rPr>
              <w:fldChar w:fldCharType="end"/>
            </w:r>
          </w:hyperlink>
        </w:p>
        <w:p w14:paraId="0615C6F6" w14:textId="14305CBD"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5" w:history="1">
            <w:r w:rsidR="003F317B" w:rsidRPr="00117406">
              <w:rPr>
                <w:rStyle w:val="Hyperlink"/>
                <w:rFonts w:eastAsiaTheme="majorEastAsia"/>
                <w:noProof/>
                <w:lang w:val="id-ID"/>
              </w:rPr>
              <w:t>3.4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Metode Tugas Akhir</w:t>
            </w:r>
            <w:r w:rsidR="003F317B">
              <w:rPr>
                <w:noProof/>
                <w:webHidden/>
              </w:rPr>
              <w:tab/>
            </w:r>
            <w:r w:rsidR="003F317B">
              <w:rPr>
                <w:noProof/>
                <w:webHidden/>
              </w:rPr>
              <w:fldChar w:fldCharType="begin"/>
            </w:r>
            <w:r w:rsidR="003F317B">
              <w:rPr>
                <w:noProof/>
                <w:webHidden/>
              </w:rPr>
              <w:instrText xml:space="preserve"> PAGEREF _Toc152684765 \h </w:instrText>
            </w:r>
            <w:r w:rsidR="003F317B">
              <w:rPr>
                <w:noProof/>
                <w:webHidden/>
              </w:rPr>
            </w:r>
            <w:r w:rsidR="003F317B">
              <w:rPr>
                <w:noProof/>
                <w:webHidden/>
              </w:rPr>
              <w:fldChar w:fldCharType="separate"/>
            </w:r>
            <w:r w:rsidR="003F317B">
              <w:rPr>
                <w:noProof/>
                <w:webHidden/>
              </w:rPr>
              <w:t>23</w:t>
            </w:r>
            <w:r w:rsidR="003F317B">
              <w:rPr>
                <w:noProof/>
                <w:webHidden/>
              </w:rPr>
              <w:fldChar w:fldCharType="end"/>
            </w:r>
          </w:hyperlink>
        </w:p>
        <w:p w14:paraId="0C7E8152" w14:textId="5E1F4D05"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6" w:history="1">
            <w:r w:rsidR="003F317B" w:rsidRPr="00117406">
              <w:rPr>
                <w:rStyle w:val="Hyperlink"/>
                <w:rFonts w:eastAsiaTheme="majorEastAsia"/>
                <w:noProof/>
              </w:rPr>
              <w:t>3.4.1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Analisis Kebutuhan</w:t>
            </w:r>
            <w:r w:rsidR="003F317B">
              <w:rPr>
                <w:noProof/>
                <w:webHidden/>
              </w:rPr>
              <w:tab/>
            </w:r>
            <w:r w:rsidR="003F317B">
              <w:rPr>
                <w:noProof/>
                <w:webHidden/>
              </w:rPr>
              <w:fldChar w:fldCharType="begin"/>
            </w:r>
            <w:r w:rsidR="003F317B">
              <w:rPr>
                <w:noProof/>
                <w:webHidden/>
              </w:rPr>
              <w:instrText xml:space="preserve"> PAGEREF _Toc152684766 \h </w:instrText>
            </w:r>
            <w:r w:rsidR="003F317B">
              <w:rPr>
                <w:noProof/>
                <w:webHidden/>
              </w:rPr>
            </w:r>
            <w:r w:rsidR="003F317B">
              <w:rPr>
                <w:noProof/>
                <w:webHidden/>
              </w:rPr>
              <w:fldChar w:fldCharType="separate"/>
            </w:r>
            <w:r w:rsidR="003F317B">
              <w:rPr>
                <w:noProof/>
                <w:webHidden/>
              </w:rPr>
              <w:t>23</w:t>
            </w:r>
            <w:r w:rsidR="003F317B">
              <w:rPr>
                <w:noProof/>
                <w:webHidden/>
              </w:rPr>
              <w:fldChar w:fldCharType="end"/>
            </w:r>
          </w:hyperlink>
        </w:p>
        <w:p w14:paraId="6C33D1DF" w14:textId="672CA840"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7" w:history="1">
            <w:r w:rsidR="003F317B" w:rsidRPr="00117406">
              <w:rPr>
                <w:rStyle w:val="Hyperlink"/>
                <w:rFonts w:eastAsiaTheme="majorEastAsia"/>
                <w:noProof/>
              </w:rPr>
              <w:t>3.4.2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Perencanaan</w:t>
            </w:r>
            <w:r w:rsidR="003F317B">
              <w:rPr>
                <w:noProof/>
                <w:webHidden/>
              </w:rPr>
              <w:tab/>
            </w:r>
            <w:r w:rsidR="003F317B">
              <w:rPr>
                <w:noProof/>
                <w:webHidden/>
              </w:rPr>
              <w:fldChar w:fldCharType="begin"/>
            </w:r>
            <w:r w:rsidR="003F317B">
              <w:rPr>
                <w:noProof/>
                <w:webHidden/>
              </w:rPr>
              <w:instrText xml:space="preserve"> PAGEREF _Toc152684767 \h </w:instrText>
            </w:r>
            <w:r w:rsidR="003F317B">
              <w:rPr>
                <w:noProof/>
                <w:webHidden/>
              </w:rPr>
            </w:r>
            <w:r w:rsidR="003F317B">
              <w:rPr>
                <w:noProof/>
                <w:webHidden/>
              </w:rPr>
              <w:fldChar w:fldCharType="separate"/>
            </w:r>
            <w:r w:rsidR="003F317B">
              <w:rPr>
                <w:noProof/>
                <w:webHidden/>
              </w:rPr>
              <w:t>25</w:t>
            </w:r>
            <w:r w:rsidR="003F317B">
              <w:rPr>
                <w:noProof/>
                <w:webHidden/>
              </w:rPr>
              <w:fldChar w:fldCharType="end"/>
            </w:r>
          </w:hyperlink>
        </w:p>
        <w:p w14:paraId="1B0742DD" w14:textId="14EFEA02"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8" w:history="1">
            <w:r w:rsidR="003F317B" w:rsidRPr="00117406">
              <w:rPr>
                <w:rStyle w:val="Hyperlink"/>
                <w:rFonts w:eastAsiaTheme="majorEastAsia"/>
                <w:noProof/>
              </w:rPr>
              <w:t>3.4.3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Inisiasi Iterasi</w:t>
            </w:r>
            <w:r w:rsidR="003F317B">
              <w:rPr>
                <w:noProof/>
                <w:webHidden/>
              </w:rPr>
              <w:tab/>
            </w:r>
            <w:r w:rsidR="003F317B">
              <w:rPr>
                <w:noProof/>
                <w:webHidden/>
              </w:rPr>
              <w:fldChar w:fldCharType="begin"/>
            </w:r>
            <w:r w:rsidR="003F317B">
              <w:rPr>
                <w:noProof/>
                <w:webHidden/>
              </w:rPr>
              <w:instrText xml:space="preserve"> PAGEREF _Toc152684768 \h </w:instrText>
            </w:r>
            <w:r w:rsidR="003F317B">
              <w:rPr>
                <w:noProof/>
                <w:webHidden/>
              </w:rPr>
            </w:r>
            <w:r w:rsidR="003F317B">
              <w:rPr>
                <w:noProof/>
                <w:webHidden/>
              </w:rPr>
              <w:fldChar w:fldCharType="separate"/>
            </w:r>
            <w:r w:rsidR="003F317B">
              <w:rPr>
                <w:noProof/>
                <w:webHidden/>
              </w:rPr>
              <w:t>31</w:t>
            </w:r>
            <w:r w:rsidR="003F317B">
              <w:rPr>
                <w:noProof/>
                <w:webHidden/>
              </w:rPr>
              <w:fldChar w:fldCharType="end"/>
            </w:r>
          </w:hyperlink>
        </w:p>
        <w:p w14:paraId="009CCCAA" w14:textId="3FC189F7"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9" w:history="1">
            <w:r w:rsidR="003F317B" w:rsidRPr="00117406">
              <w:rPr>
                <w:rStyle w:val="Hyperlink"/>
                <w:rFonts w:eastAsiaTheme="majorEastAsia"/>
                <w:noProof/>
              </w:rPr>
              <w:t>3.4.4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Perancangan</w:t>
            </w:r>
            <w:r w:rsidR="003F317B">
              <w:rPr>
                <w:noProof/>
                <w:webHidden/>
              </w:rPr>
              <w:tab/>
            </w:r>
            <w:r w:rsidR="003F317B">
              <w:rPr>
                <w:noProof/>
                <w:webHidden/>
              </w:rPr>
              <w:fldChar w:fldCharType="begin"/>
            </w:r>
            <w:r w:rsidR="003F317B">
              <w:rPr>
                <w:noProof/>
                <w:webHidden/>
              </w:rPr>
              <w:instrText xml:space="preserve"> PAGEREF _Toc152684769 \h </w:instrText>
            </w:r>
            <w:r w:rsidR="003F317B">
              <w:rPr>
                <w:noProof/>
                <w:webHidden/>
              </w:rPr>
            </w:r>
            <w:r w:rsidR="003F317B">
              <w:rPr>
                <w:noProof/>
                <w:webHidden/>
              </w:rPr>
              <w:fldChar w:fldCharType="separate"/>
            </w:r>
            <w:r w:rsidR="003F317B">
              <w:rPr>
                <w:noProof/>
                <w:webHidden/>
              </w:rPr>
              <w:t>33</w:t>
            </w:r>
            <w:r w:rsidR="003F317B">
              <w:rPr>
                <w:noProof/>
                <w:webHidden/>
              </w:rPr>
              <w:fldChar w:fldCharType="end"/>
            </w:r>
          </w:hyperlink>
        </w:p>
        <w:p w14:paraId="1A6447F6" w14:textId="534F762A"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0" w:history="1">
            <w:r w:rsidR="003F317B" w:rsidRPr="00117406">
              <w:rPr>
                <w:rStyle w:val="Hyperlink"/>
                <w:rFonts w:eastAsiaTheme="majorEastAsia"/>
                <w:noProof/>
              </w:rPr>
              <w:t>3.4.5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Implementasi</w:t>
            </w:r>
            <w:r w:rsidR="003F317B">
              <w:rPr>
                <w:noProof/>
                <w:webHidden/>
              </w:rPr>
              <w:tab/>
            </w:r>
            <w:r w:rsidR="003F317B">
              <w:rPr>
                <w:noProof/>
                <w:webHidden/>
              </w:rPr>
              <w:fldChar w:fldCharType="begin"/>
            </w:r>
            <w:r w:rsidR="003F317B">
              <w:rPr>
                <w:noProof/>
                <w:webHidden/>
              </w:rPr>
              <w:instrText xml:space="preserve"> PAGEREF _Toc152684770 \h </w:instrText>
            </w:r>
            <w:r w:rsidR="003F317B">
              <w:rPr>
                <w:noProof/>
                <w:webHidden/>
              </w:rPr>
            </w:r>
            <w:r w:rsidR="003F317B">
              <w:rPr>
                <w:noProof/>
                <w:webHidden/>
              </w:rPr>
              <w:fldChar w:fldCharType="separate"/>
            </w:r>
            <w:r w:rsidR="003F317B">
              <w:rPr>
                <w:noProof/>
                <w:webHidden/>
              </w:rPr>
              <w:t>47</w:t>
            </w:r>
            <w:r w:rsidR="003F317B">
              <w:rPr>
                <w:noProof/>
                <w:webHidden/>
              </w:rPr>
              <w:fldChar w:fldCharType="end"/>
            </w:r>
          </w:hyperlink>
        </w:p>
        <w:p w14:paraId="142976AC" w14:textId="41949B7F"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1" w:history="1">
            <w:r w:rsidR="003F317B" w:rsidRPr="00117406">
              <w:rPr>
                <w:rStyle w:val="Hyperlink"/>
                <w:rFonts w:eastAsiaTheme="majorEastAsia"/>
                <w:noProof/>
              </w:rPr>
              <w:t>3.4.6</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Retrospektif</w:t>
            </w:r>
            <w:r w:rsidR="003F317B">
              <w:rPr>
                <w:noProof/>
                <w:webHidden/>
              </w:rPr>
              <w:tab/>
            </w:r>
            <w:r w:rsidR="003F317B">
              <w:rPr>
                <w:noProof/>
                <w:webHidden/>
              </w:rPr>
              <w:fldChar w:fldCharType="begin"/>
            </w:r>
            <w:r w:rsidR="003F317B">
              <w:rPr>
                <w:noProof/>
                <w:webHidden/>
              </w:rPr>
              <w:instrText xml:space="preserve"> PAGEREF _Toc152684771 \h </w:instrText>
            </w:r>
            <w:r w:rsidR="003F317B">
              <w:rPr>
                <w:noProof/>
                <w:webHidden/>
              </w:rPr>
            </w:r>
            <w:r w:rsidR="003F317B">
              <w:rPr>
                <w:noProof/>
                <w:webHidden/>
              </w:rPr>
              <w:fldChar w:fldCharType="separate"/>
            </w:r>
            <w:r w:rsidR="003F317B">
              <w:rPr>
                <w:noProof/>
                <w:webHidden/>
              </w:rPr>
              <w:t>48</w:t>
            </w:r>
            <w:r w:rsidR="003F317B">
              <w:rPr>
                <w:noProof/>
                <w:webHidden/>
              </w:rPr>
              <w:fldChar w:fldCharType="end"/>
            </w:r>
          </w:hyperlink>
        </w:p>
        <w:p w14:paraId="15BA5C59" w14:textId="689EBD30"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2" w:history="1">
            <w:r w:rsidR="003F317B" w:rsidRPr="00117406">
              <w:rPr>
                <w:rStyle w:val="Hyperlink"/>
                <w:rFonts w:eastAsiaTheme="majorEastAsia"/>
                <w:noProof/>
              </w:rPr>
              <w:t>3.4.7</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pengujian sistem</w:t>
            </w:r>
            <w:r w:rsidR="003F317B">
              <w:rPr>
                <w:noProof/>
                <w:webHidden/>
              </w:rPr>
              <w:tab/>
            </w:r>
            <w:r w:rsidR="003F317B">
              <w:rPr>
                <w:noProof/>
                <w:webHidden/>
              </w:rPr>
              <w:fldChar w:fldCharType="begin"/>
            </w:r>
            <w:r w:rsidR="003F317B">
              <w:rPr>
                <w:noProof/>
                <w:webHidden/>
              </w:rPr>
              <w:instrText xml:space="preserve"> PAGEREF _Toc152684772 \h </w:instrText>
            </w:r>
            <w:r w:rsidR="003F317B">
              <w:rPr>
                <w:noProof/>
                <w:webHidden/>
              </w:rPr>
            </w:r>
            <w:r w:rsidR="003F317B">
              <w:rPr>
                <w:noProof/>
                <w:webHidden/>
              </w:rPr>
              <w:fldChar w:fldCharType="separate"/>
            </w:r>
            <w:r w:rsidR="003F317B">
              <w:rPr>
                <w:noProof/>
                <w:webHidden/>
              </w:rPr>
              <w:t>48</w:t>
            </w:r>
            <w:r w:rsidR="003F317B">
              <w:rPr>
                <w:noProof/>
                <w:webHidden/>
              </w:rPr>
              <w:fldChar w:fldCharType="end"/>
            </w:r>
          </w:hyperlink>
        </w:p>
        <w:p w14:paraId="2975727A" w14:textId="7F2A279D" w:rsidR="003F317B"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73" w:history="1">
            <w:r w:rsidR="003F317B" w:rsidRPr="00117406">
              <w:rPr>
                <w:rStyle w:val="Hyperlink"/>
                <w:rFonts w:eastAsiaTheme="majorEastAsia"/>
                <w:noProof/>
              </w:rPr>
              <w:t>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rPr>
              <w:t>BAB IV HASIL DAN PEMBAHASAN</w:t>
            </w:r>
            <w:r w:rsidR="003F317B">
              <w:rPr>
                <w:noProof/>
                <w:webHidden/>
              </w:rPr>
              <w:tab/>
            </w:r>
            <w:r w:rsidR="003F317B">
              <w:rPr>
                <w:noProof/>
                <w:webHidden/>
              </w:rPr>
              <w:fldChar w:fldCharType="begin"/>
            </w:r>
            <w:r w:rsidR="003F317B">
              <w:rPr>
                <w:noProof/>
                <w:webHidden/>
              </w:rPr>
              <w:instrText xml:space="preserve"> PAGEREF _Toc152684773 \h </w:instrText>
            </w:r>
            <w:r w:rsidR="003F317B">
              <w:rPr>
                <w:noProof/>
                <w:webHidden/>
              </w:rPr>
            </w:r>
            <w:r w:rsidR="003F317B">
              <w:rPr>
                <w:noProof/>
                <w:webHidden/>
              </w:rPr>
              <w:fldChar w:fldCharType="separate"/>
            </w:r>
            <w:r w:rsidR="003F317B">
              <w:rPr>
                <w:noProof/>
                <w:webHidden/>
              </w:rPr>
              <w:t>49</w:t>
            </w:r>
            <w:r w:rsidR="003F317B">
              <w:rPr>
                <w:noProof/>
                <w:webHidden/>
              </w:rPr>
              <w:fldChar w:fldCharType="end"/>
            </w:r>
          </w:hyperlink>
        </w:p>
        <w:p w14:paraId="19B56DA1" w14:textId="2EC32683"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4" w:history="1">
            <w:r w:rsidR="003F317B" w:rsidRPr="00117406">
              <w:rPr>
                <w:rStyle w:val="Hyperlink"/>
                <w:rFonts w:eastAsiaTheme="majorEastAsia"/>
                <w:noProof/>
                <w:lang w:val="id-ID"/>
              </w:rPr>
              <w:t>4.1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Lingkungan Pembangunan Sistem</w:t>
            </w:r>
            <w:r w:rsidR="003F317B">
              <w:rPr>
                <w:noProof/>
                <w:webHidden/>
              </w:rPr>
              <w:tab/>
            </w:r>
            <w:r w:rsidR="003F317B">
              <w:rPr>
                <w:noProof/>
                <w:webHidden/>
              </w:rPr>
              <w:fldChar w:fldCharType="begin"/>
            </w:r>
            <w:r w:rsidR="003F317B">
              <w:rPr>
                <w:noProof/>
                <w:webHidden/>
              </w:rPr>
              <w:instrText xml:space="preserve"> PAGEREF _Toc152684774 \h </w:instrText>
            </w:r>
            <w:r w:rsidR="003F317B">
              <w:rPr>
                <w:noProof/>
                <w:webHidden/>
              </w:rPr>
            </w:r>
            <w:r w:rsidR="003F317B">
              <w:rPr>
                <w:noProof/>
                <w:webHidden/>
              </w:rPr>
              <w:fldChar w:fldCharType="separate"/>
            </w:r>
            <w:r w:rsidR="003F317B">
              <w:rPr>
                <w:noProof/>
                <w:webHidden/>
              </w:rPr>
              <w:t>49</w:t>
            </w:r>
            <w:r w:rsidR="003F317B">
              <w:rPr>
                <w:noProof/>
                <w:webHidden/>
              </w:rPr>
              <w:fldChar w:fldCharType="end"/>
            </w:r>
          </w:hyperlink>
        </w:p>
        <w:p w14:paraId="603B7744" w14:textId="149BE35B"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5" w:history="1">
            <w:r w:rsidR="003F317B" w:rsidRPr="00117406">
              <w:rPr>
                <w:rStyle w:val="Hyperlink"/>
                <w:rFonts w:eastAsiaTheme="majorEastAsia"/>
                <w:noProof/>
                <w:lang w:val="id-ID"/>
              </w:rPr>
              <w:t>4.2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Personal Extreme Programming</w:t>
            </w:r>
            <w:r w:rsidR="003F317B">
              <w:rPr>
                <w:noProof/>
                <w:webHidden/>
              </w:rPr>
              <w:tab/>
            </w:r>
            <w:r w:rsidR="003F317B">
              <w:rPr>
                <w:noProof/>
                <w:webHidden/>
              </w:rPr>
              <w:fldChar w:fldCharType="begin"/>
            </w:r>
            <w:r w:rsidR="003F317B">
              <w:rPr>
                <w:noProof/>
                <w:webHidden/>
              </w:rPr>
              <w:instrText xml:space="preserve"> PAGEREF _Toc152684775 \h </w:instrText>
            </w:r>
            <w:r w:rsidR="003F317B">
              <w:rPr>
                <w:noProof/>
                <w:webHidden/>
              </w:rPr>
            </w:r>
            <w:r w:rsidR="003F317B">
              <w:rPr>
                <w:noProof/>
                <w:webHidden/>
              </w:rPr>
              <w:fldChar w:fldCharType="separate"/>
            </w:r>
            <w:r w:rsidR="003F317B">
              <w:rPr>
                <w:noProof/>
                <w:webHidden/>
              </w:rPr>
              <w:t>49</w:t>
            </w:r>
            <w:r w:rsidR="003F317B">
              <w:rPr>
                <w:noProof/>
                <w:webHidden/>
              </w:rPr>
              <w:fldChar w:fldCharType="end"/>
            </w:r>
          </w:hyperlink>
        </w:p>
        <w:p w14:paraId="645B4F9E" w14:textId="2F937305"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6" w:history="1">
            <w:r w:rsidR="003F317B" w:rsidRPr="00117406">
              <w:rPr>
                <w:rStyle w:val="Hyperlink"/>
                <w:rFonts w:eastAsiaTheme="majorEastAsia"/>
                <w:noProof/>
              </w:rPr>
              <w:t>4.2.1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Requirement</w:t>
            </w:r>
            <w:r w:rsidR="003F317B">
              <w:rPr>
                <w:noProof/>
                <w:webHidden/>
              </w:rPr>
              <w:tab/>
            </w:r>
            <w:r w:rsidR="003F317B">
              <w:rPr>
                <w:noProof/>
                <w:webHidden/>
              </w:rPr>
              <w:fldChar w:fldCharType="begin"/>
            </w:r>
            <w:r w:rsidR="003F317B">
              <w:rPr>
                <w:noProof/>
                <w:webHidden/>
              </w:rPr>
              <w:instrText xml:space="preserve"> PAGEREF _Toc152684776 \h </w:instrText>
            </w:r>
            <w:r w:rsidR="003F317B">
              <w:rPr>
                <w:noProof/>
                <w:webHidden/>
              </w:rPr>
            </w:r>
            <w:r w:rsidR="003F317B">
              <w:rPr>
                <w:noProof/>
                <w:webHidden/>
              </w:rPr>
              <w:fldChar w:fldCharType="separate"/>
            </w:r>
            <w:r w:rsidR="003F317B">
              <w:rPr>
                <w:noProof/>
                <w:webHidden/>
              </w:rPr>
              <w:t>49</w:t>
            </w:r>
            <w:r w:rsidR="003F317B">
              <w:rPr>
                <w:noProof/>
                <w:webHidden/>
              </w:rPr>
              <w:fldChar w:fldCharType="end"/>
            </w:r>
          </w:hyperlink>
        </w:p>
        <w:p w14:paraId="1E0A55BD" w14:textId="0AD01268"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7" w:history="1">
            <w:r w:rsidR="003F317B" w:rsidRPr="00117406">
              <w:rPr>
                <w:rStyle w:val="Hyperlink"/>
                <w:rFonts w:eastAsiaTheme="majorEastAsia"/>
                <w:noProof/>
              </w:rPr>
              <w:t>4.2.2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Planning</w:t>
            </w:r>
            <w:r w:rsidR="003F317B">
              <w:rPr>
                <w:noProof/>
                <w:webHidden/>
              </w:rPr>
              <w:tab/>
            </w:r>
            <w:r w:rsidR="003F317B">
              <w:rPr>
                <w:noProof/>
                <w:webHidden/>
              </w:rPr>
              <w:fldChar w:fldCharType="begin"/>
            </w:r>
            <w:r w:rsidR="003F317B">
              <w:rPr>
                <w:noProof/>
                <w:webHidden/>
              </w:rPr>
              <w:instrText xml:space="preserve"> PAGEREF _Toc152684777 \h </w:instrText>
            </w:r>
            <w:r w:rsidR="003F317B">
              <w:rPr>
                <w:noProof/>
                <w:webHidden/>
              </w:rPr>
            </w:r>
            <w:r w:rsidR="003F317B">
              <w:rPr>
                <w:noProof/>
                <w:webHidden/>
              </w:rPr>
              <w:fldChar w:fldCharType="separate"/>
            </w:r>
            <w:r w:rsidR="003F317B">
              <w:rPr>
                <w:noProof/>
                <w:webHidden/>
              </w:rPr>
              <w:t>49</w:t>
            </w:r>
            <w:r w:rsidR="003F317B">
              <w:rPr>
                <w:noProof/>
                <w:webHidden/>
              </w:rPr>
              <w:fldChar w:fldCharType="end"/>
            </w:r>
          </w:hyperlink>
        </w:p>
        <w:p w14:paraId="0D87F85F" w14:textId="3AF03AA9"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8" w:history="1">
            <w:r w:rsidR="003F317B" w:rsidRPr="00117406">
              <w:rPr>
                <w:rStyle w:val="Hyperlink"/>
                <w:rFonts w:eastAsiaTheme="majorEastAsia"/>
                <w:noProof/>
              </w:rPr>
              <w:t>4.2.3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Iteration Initialization</w:t>
            </w:r>
            <w:r w:rsidR="003F317B">
              <w:rPr>
                <w:noProof/>
                <w:webHidden/>
              </w:rPr>
              <w:tab/>
            </w:r>
            <w:r w:rsidR="003F317B">
              <w:rPr>
                <w:noProof/>
                <w:webHidden/>
              </w:rPr>
              <w:fldChar w:fldCharType="begin"/>
            </w:r>
            <w:r w:rsidR="003F317B">
              <w:rPr>
                <w:noProof/>
                <w:webHidden/>
              </w:rPr>
              <w:instrText xml:space="preserve"> PAGEREF _Toc152684778 \h </w:instrText>
            </w:r>
            <w:r w:rsidR="003F317B">
              <w:rPr>
                <w:noProof/>
                <w:webHidden/>
              </w:rPr>
            </w:r>
            <w:r w:rsidR="003F317B">
              <w:rPr>
                <w:noProof/>
                <w:webHidden/>
              </w:rPr>
              <w:fldChar w:fldCharType="separate"/>
            </w:r>
            <w:r w:rsidR="003F317B">
              <w:rPr>
                <w:noProof/>
                <w:webHidden/>
              </w:rPr>
              <w:t>50</w:t>
            </w:r>
            <w:r w:rsidR="003F317B">
              <w:rPr>
                <w:noProof/>
                <w:webHidden/>
              </w:rPr>
              <w:fldChar w:fldCharType="end"/>
            </w:r>
          </w:hyperlink>
        </w:p>
        <w:p w14:paraId="34501DA5" w14:textId="0F6492C8"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9" w:history="1">
            <w:r w:rsidR="003F317B" w:rsidRPr="00117406">
              <w:rPr>
                <w:rStyle w:val="Hyperlink"/>
                <w:rFonts w:eastAsiaTheme="majorEastAsia"/>
                <w:noProof/>
              </w:rPr>
              <w:t>4.2.4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Design</w:t>
            </w:r>
            <w:r w:rsidR="003F317B">
              <w:rPr>
                <w:noProof/>
                <w:webHidden/>
              </w:rPr>
              <w:tab/>
            </w:r>
            <w:r w:rsidR="003F317B">
              <w:rPr>
                <w:noProof/>
                <w:webHidden/>
              </w:rPr>
              <w:fldChar w:fldCharType="begin"/>
            </w:r>
            <w:r w:rsidR="003F317B">
              <w:rPr>
                <w:noProof/>
                <w:webHidden/>
              </w:rPr>
              <w:instrText xml:space="preserve"> PAGEREF _Toc152684779 \h </w:instrText>
            </w:r>
            <w:r w:rsidR="003F317B">
              <w:rPr>
                <w:noProof/>
                <w:webHidden/>
              </w:rPr>
            </w:r>
            <w:r w:rsidR="003F317B">
              <w:rPr>
                <w:noProof/>
                <w:webHidden/>
              </w:rPr>
              <w:fldChar w:fldCharType="separate"/>
            </w:r>
            <w:r w:rsidR="003F317B">
              <w:rPr>
                <w:noProof/>
                <w:webHidden/>
              </w:rPr>
              <w:t>50</w:t>
            </w:r>
            <w:r w:rsidR="003F317B">
              <w:rPr>
                <w:noProof/>
                <w:webHidden/>
              </w:rPr>
              <w:fldChar w:fldCharType="end"/>
            </w:r>
          </w:hyperlink>
        </w:p>
        <w:p w14:paraId="008E0136" w14:textId="191DB583"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0" w:history="1">
            <w:r w:rsidR="003F317B" w:rsidRPr="00117406">
              <w:rPr>
                <w:rStyle w:val="Hyperlink"/>
                <w:rFonts w:eastAsiaTheme="majorEastAsia"/>
                <w:noProof/>
              </w:rPr>
              <w:t>4.2.5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Iterasi ke Satu</w:t>
            </w:r>
            <w:r w:rsidR="003F317B">
              <w:rPr>
                <w:noProof/>
                <w:webHidden/>
              </w:rPr>
              <w:tab/>
            </w:r>
            <w:r w:rsidR="003F317B">
              <w:rPr>
                <w:noProof/>
                <w:webHidden/>
              </w:rPr>
              <w:fldChar w:fldCharType="begin"/>
            </w:r>
            <w:r w:rsidR="003F317B">
              <w:rPr>
                <w:noProof/>
                <w:webHidden/>
              </w:rPr>
              <w:instrText xml:space="preserve"> PAGEREF _Toc152684780 \h </w:instrText>
            </w:r>
            <w:r w:rsidR="003F317B">
              <w:rPr>
                <w:noProof/>
                <w:webHidden/>
              </w:rPr>
            </w:r>
            <w:r w:rsidR="003F317B">
              <w:rPr>
                <w:noProof/>
                <w:webHidden/>
              </w:rPr>
              <w:fldChar w:fldCharType="separate"/>
            </w:r>
            <w:r w:rsidR="003F317B">
              <w:rPr>
                <w:noProof/>
                <w:webHidden/>
              </w:rPr>
              <w:t>50</w:t>
            </w:r>
            <w:r w:rsidR="003F317B">
              <w:rPr>
                <w:noProof/>
                <w:webHidden/>
              </w:rPr>
              <w:fldChar w:fldCharType="end"/>
            </w:r>
          </w:hyperlink>
        </w:p>
        <w:p w14:paraId="62D125EB" w14:textId="119495E0"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1" w:history="1">
            <w:r w:rsidR="003F317B" w:rsidRPr="00117406">
              <w:rPr>
                <w:rStyle w:val="Hyperlink"/>
                <w:rFonts w:eastAsiaTheme="majorEastAsia"/>
                <w:noProof/>
              </w:rPr>
              <w:t>4.2.6</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Iterasi ke Dua</w:t>
            </w:r>
            <w:r w:rsidR="003F317B">
              <w:rPr>
                <w:noProof/>
                <w:webHidden/>
              </w:rPr>
              <w:tab/>
            </w:r>
            <w:r w:rsidR="003F317B">
              <w:rPr>
                <w:noProof/>
                <w:webHidden/>
              </w:rPr>
              <w:fldChar w:fldCharType="begin"/>
            </w:r>
            <w:r w:rsidR="003F317B">
              <w:rPr>
                <w:noProof/>
                <w:webHidden/>
              </w:rPr>
              <w:instrText xml:space="preserve"> PAGEREF _Toc152684781 \h </w:instrText>
            </w:r>
            <w:r w:rsidR="003F317B">
              <w:rPr>
                <w:noProof/>
                <w:webHidden/>
              </w:rPr>
            </w:r>
            <w:r w:rsidR="003F317B">
              <w:rPr>
                <w:noProof/>
                <w:webHidden/>
              </w:rPr>
              <w:fldChar w:fldCharType="separate"/>
            </w:r>
            <w:r w:rsidR="003F317B">
              <w:rPr>
                <w:noProof/>
                <w:webHidden/>
              </w:rPr>
              <w:t>60</w:t>
            </w:r>
            <w:r w:rsidR="003F317B">
              <w:rPr>
                <w:noProof/>
                <w:webHidden/>
              </w:rPr>
              <w:fldChar w:fldCharType="end"/>
            </w:r>
          </w:hyperlink>
        </w:p>
        <w:p w14:paraId="0CA89625" w14:textId="19AA68FE" w:rsidR="003F317B"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82" w:history="1">
            <w:r w:rsidR="003F317B" w:rsidRPr="00117406">
              <w:rPr>
                <w:rStyle w:val="Hyperlink"/>
                <w:rFonts w:eastAsiaTheme="majorEastAsia"/>
                <w:noProof/>
              </w:rPr>
              <w:t>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rPr>
              <w:t>BAB V KESIMPULAN DAN SARAN</w:t>
            </w:r>
            <w:r w:rsidR="003F317B">
              <w:rPr>
                <w:noProof/>
                <w:webHidden/>
              </w:rPr>
              <w:tab/>
            </w:r>
            <w:r w:rsidR="003F317B">
              <w:rPr>
                <w:noProof/>
                <w:webHidden/>
              </w:rPr>
              <w:fldChar w:fldCharType="begin"/>
            </w:r>
            <w:r w:rsidR="003F317B">
              <w:rPr>
                <w:noProof/>
                <w:webHidden/>
              </w:rPr>
              <w:instrText xml:space="preserve"> PAGEREF _Toc152684782 \h </w:instrText>
            </w:r>
            <w:r w:rsidR="003F317B">
              <w:rPr>
                <w:noProof/>
                <w:webHidden/>
              </w:rPr>
            </w:r>
            <w:r w:rsidR="003F317B">
              <w:rPr>
                <w:noProof/>
                <w:webHidden/>
              </w:rPr>
              <w:fldChar w:fldCharType="separate"/>
            </w:r>
            <w:r w:rsidR="003F317B">
              <w:rPr>
                <w:noProof/>
                <w:webHidden/>
              </w:rPr>
              <w:t>69</w:t>
            </w:r>
            <w:r w:rsidR="003F317B">
              <w:rPr>
                <w:noProof/>
                <w:webHidden/>
              </w:rPr>
              <w:fldChar w:fldCharType="end"/>
            </w:r>
          </w:hyperlink>
        </w:p>
        <w:p w14:paraId="3A94CC5A" w14:textId="6C834B44" w:rsidR="003F317B" w:rsidRDefault="00000000">
          <w:pPr>
            <w:pStyle w:val="TOC2"/>
            <w:tabs>
              <w:tab w:val="left" w:pos="110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3" w:history="1">
            <w:r w:rsidR="003F317B" w:rsidRPr="00117406">
              <w:rPr>
                <w:rStyle w:val="Hyperlink"/>
                <w:rFonts w:eastAsiaTheme="majorEastAsia"/>
                <w:noProof/>
                <w:lang w:val="id-ID"/>
              </w:rPr>
              <w:t>a.</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Kesimpulan</w:t>
            </w:r>
            <w:r w:rsidR="003F317B">
              <w:rPr>
                <w:noProof/>
                <w:webHidden/>
              </w:rPr>
              <w:tab/>
            </w:r>
            <w:r w:rsidR="003F317B">
              <w:rPr>
                <w:noProof/>
                <w:webHidden/>
              </w:rPr>
              <w:fldChar w:fldCharType="begin"/>
            </w:r>
            <w:r w:rsidR="003F317B">
              <w:rPr>
                <w:noProof/>
                <w:webHidden/>
              </w:rPr>
              <w:instrText xml:space="preserve"> PAGEREF _Toc152684783 \h </w:instrText>
            </w:r>
            <w:r w:rsidR="003F317B">
              <w:rPr>
                <w:noProof/>
                <w:webHidden/>
              </w:rPr>
            </w:r>
            <w:r w:rsidR="003F317B">
              <w:rPr>
                <w:noProof/>
                <w:webHidden/>
              </w:rPr>
              <w:fldChar w:fldCharType="separate"/>
            </w:r>
            <w:r w:rsidR="003F317B">
              <w:rPr>
                <w:noProof/>
                <w:webHidden/>
              </w:rPr>
              <w:t>69</w:t>
            </w:r>
            <w:r w:rsidR="003F317B">
              <w:rPr>
                <w:noProof/>
                <w:webHidden/>
              </w:rPr>
              <w:fldChar w:fldCharType="end"/>
            </w:r>
          </w:hyperlink>
        </w:p>
        <w:p w14:paraId="79707A66" w14:textId="7956040A" w:rsidR="003F317B" w:rsidRDefault="00000000">
          <w:pPr>
            <w:pStyle w:val="TOC2"/>
            <w:tabs>
              <w:tab w:val="left" w:pos="110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4" w:history="1">
            <w:r w:rsidR="003F317B" w:rsidRPr="00117406">
              <w:rPr>
                <w:rStyle w:val="Hyperlink"/>
                <w:rFonts w:eastAsiaTheme="majorEastAsia"/>
                <w:noProof/>
                <w:lang w:val="id-ID"/>
              </w:rPr>
              <w:t>b.</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Saran</w:t>
            </w:r>
            <w:r w:rsidR="003F317B">
              <w:rPr>
                <w:noProof/>
                <w:webHidden/>
              </w:rPr>
              <w:tab/>
            </w:r>
            <w:r w:rsidR="003F317B">
              <w:rPr>
                <w:noProof/>
                <w:webHidden/>
              </w:rPr>
              <w:fldChar w:fldCharType="begin"/>
            </w:r>
            <w:r w:rsidR="003F317B">
              <w:rPr>
                <w:noProof/>
                <w:webHidden/>
              </w:rPr>
              <w:instrText xml:space="preserve"> PAGEREF _Toc152684784 \h </w:instrText>
            </w:r>
            <w:r w:rsidR="003F317B">
              <w:rPr>
                <w:noProof/>
                <w:webHidden/>
              </w:rPr>
            </w:r>
            <w:r w:rsidR="003F317B">
              <w:rPr>
                <w:noProof/>
                <w:webHidden/>
              </w:rPr>
              <w:fldChar w:fldCharType="separate"/>
            </w:r>
            <w:r w:rsidR="003F317B">
              <w:rPr>
                <w:noProof/>
                <w:webHidden/>
              </w:rPr>
              <w:t>69</w:t>
            </w:r>
            <w:r w:rsidR="003F317B">
              <w:rPr>
                <w:noProof/>
                <w:webHidden/>
              </w:rPr>
              <w:fldChar w:fldCharType="end"/>
            </w:r>
          </w:hyperlink>
        </w:p>
        <w:p w14:paraId="1955F303" w14:textId="6B1495DC" w:rsidR="006E0FF3" w:rsidRPr="00B53138" w:rsidRDefault="003F317B" w:rsidP="003F317B">
          <w:pPr>
            <w:pStyle w:val="TOC1"/>
            <w:rPr>
              <w:lang w:val="id-ID"/>
            </w:rPr>
          </w:pPr>
          <w:r>
            <w:rPr>
              <w:lang w:val="id-ID"/>
            </w:rPr>
            <w:fldChar w:fldCharType="end"/>
          </w:r>
        </w:p>
        <w:p w14:paraId="3F1FEDDC" w14:textId="57428143" w:rsidR="00734F45" w:rsidRPr="00B53138" w:rsidRDefault="006E0FF3" w:rsidP="006E0FF3">
          <w:pPr>
            <w:rPr>
              <w:lang w:val="id-ID"/>
            </w:rPr>
          </w:pPr>
          <w:r w:rsidRPr="00B53138">
            <w:rPr>
              <w:lang w:val="id-ID"/>
            </w:rPr>
            <w:br w:type="page"/>
          </w:r>
        </w:p>
      </w:sdtContent>
    </w:sdt>
    <w:p w14:paraId="3CDA7A32" w14:textId="77777777" w:rsidR="00354C08" w:rsidRPr="00B53138" w:rsidRDefault="0038637B" w:rsidP="007B5827">
      <w:pPr>
        <w:pStyle w:val="Heading1"/>
        <w:numPr>
          <w:ilvl w:val="0"/>
          <w:numId w:val="0"/>
        </w:numPr>
        <w:spacing w:after="100" w:afterAutospacing="1"/>
        <w:rPr>
          <w:noProof/>
          <w:lang w:val="id-ID"/>
        </w:rPr>
      </w:pPr>
      <w:bookmarkStart w:id="9" w:name="_Toc152684726"/>
      <w:r w:rsidRPr="00B53138">
        <w:rPr>
          <w:lang w:val="id-ID"/>
        </w:rPr>
        <w:lastRenderedPageBreak/>
        <w:t>DAFTAR TABEL</w:t>
      </w:r>
      <w:bookmarkEnd w:id="9"/>
      <w:r w:rsidR="001C6B12" w:rsidRPr="00B53138">
        <w:rPr>
          <w:b w:val="0"/>
          <w:color w:val="000000"/>
          <w:szCs w:val="28"/>
          <w:lang w:val="id-ID"/>
        </w:rPr>
        <w:fldChar w:fldCharType="begin"/>
      </w:r>
      <w:r w:rsidR="001C6B12" w:rsidRPr="00B53138">
        <w:rPr>
          <w:b w:val="0"/>
          <w:color w:val="000000"/>
          <w:szCs w:val="28"/>
          <w:lang w:val="id-ID"/>
        </w:rPr>
        <w:instrText xml:space="preserve"> TOC \h \z \c "Tabel 3" </w:instrText>
      </w:r>
      <w:r w:rsidR="001C6B12" w:rsidRPr="00B53138">
        <w:rPr>
          <w:b w:val="0"/>
          <w:color w:val="000000"/>
          <w:szCs w:val="28"/>
          <w:lang w:val="id-ID"/>
        </w:rPr>
        <w:fldChar w:fldCharType="separate"/>
      </w:r>
    </w:p>
    <w:p w14:paraId="248EB432" w14:textId="17650DAA"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9" w:history="1">
        <w:r w:rsidR="00354C08" w:rsidRPr="00B53138">
          <w:rPr>
            <w:rStyle w:val="Hyperlink"/>
            <w:rFonts w:eastAsiaTheme="majorEastAsia"/>
            <w:noProof/>
            <w:lang w:val="id-ID"/>
          </w:rPr>
          <w:t>Tabel 3.1 Pengguna sistem</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_Toc129678969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23</w:t>
        </w:r>
        <w:r w:rsidR="00354C08" w:rsidRPr="00B53138">
          <w:rPr>
            <w:noProof/>
            <w:webHidden/>
            <w:lang w:val="id-ID"/>
          </w:rPr>
          <w:fldChar w:fldCharType="end"/>
        </w:r>
      </w:hyperlink>
    </w:p>
    <w:p w14:paraId="11A3A873" w14:textId="4F9DB171"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0" w:history="1">
        <w:r w:rsidR="00354C08" w:rsidRPr="00B53138">
          <w:rPr>
            <w:rStyle w:val="Hyperlink"/>
            <w:rFonts w:eastAsiaTheme="majorEastAsia"/>
            <w:noProof/>
            <w:lang w:val="id-ID"/>
          </w:rPr>
          <w:t>Tabel 3.2 User Stories</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_Toc129678970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24</w:t>
        </w:r>
        <w:r w:rsidR="00354C08" w:rsidRPr="00B53138">
          <w:rPr>
            <w:noProof/>
            <w:webHidden/>
            <w:lang w:val="id-ID"/>
          </w:rPr>
          <w:fldChar w:fldCharType="end"/>
        </w:r>
      </w:hyperlink>
    </w:p>
    <w:p w14:paraId="4E8205CA" w14:textId="5E2ABDA1"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1" w:history="1">
        <w:r w:rsidR="00354C08" w:rsidRPr="00B53138">
          <w:rPr>
            <w:rStyle w:val="Hyperlink"/>
            <w:rFonts w:eastAsiaTheme="majorEastAsia"/>
            <w:noProof/>
            <w:lang w:val="id-ID"/>
          </w:rPr>
          <w:t>Tabel 3.3 Kebutuhan Fungsional</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_Toc129678971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24</w:t>
        </w:r>
        <w:r w:rsidR="00354C08" w:rsidRPr="00B53138">
          <w:rPr>
            <w:noProof/>
            <w:webHidden/>
            <w:lang w:val="id-ID"/>
          </w:rPr>
          <w:fldChar w:fldCharType="end"/>
        </w:r>
      </w:hyperlink>
    </w:p>
    <w:p w14:paraId="6D24F132" w14:textId="754B58B8"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2" w:history="1">
        <w:r w:rsidR="00354C08" w:rsidRPr="00B53138">
          <w:rPr>
            <w:rStyle w:val="Hyperlink"/>
            <w:rFonts w:eastAsiaTheme="majorEastAsia"/>
            <w:noProof/>
            <w:lang w:val="id-ID"/>
          </w:rPr>
          <w:t>Tabel 3 4 Kebutuhan Non-fungsional</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_Toc129678972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25</w:t>
        </w:r>
        <w:r w:rsidR="00354C08" w:rsidRPr="00B53138">
          <w:rPr>
            <w:noProof/>
            <w:webHidden/>
            <w:lang w:val="id-ID"/>
          </w:rPr>
          <w:fldChar w:fldCharType="end"/>
        </w:r>
      </w:hyperlink>
    </w:p>
    <w:p w14:paraId="3D45EAB3" w14:textId="5C8AB674"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3" w:history="1">
        <w:r w:rsidR="00354C08" w:rsidRPr="00B53138">
          <w:rPr>
            <w:rStyle w:val="Hyperlink"/>
            <w:rFonts w:eastAsiaTheme="majorEastAsia"/>
            <w:noProof/>
            <w:lang w:val="id-ID"/>
          </w:rPr>
          <w:t>Tabel 3.5 Estimasi Pengerjaan</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_Toc129678973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26</w:t>
        </w:r>
        <w:r w:rsidR="00354C08" w:rsidRPr="00B53138">
          <w:rPr>
            <w:noProof/>
            <w:webHidden/>
            <w:lang w:val="id-ID"/>
          </w:rPr>
          <w:fldChar w:fldCharType="end"/>
        </w:r>
      </w:hyperlink>
    </w:p>
    <w:p w14:paraId="3E499F48" w14:textId="4E8154FB"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4" w:history="1">
        <w:r w:rsidR="00354C08" w:rsidRPr="00B53138">
          <w:rPr>
            <w:rStyle w:val="Hyperlink"/>
            <w:rFonts w:eastAsiaTheme="majorEastAsia"/>
            <w:noProof/>
            <w:lang w:val="id-ID"/>
          </w:rPr>
          <w:t>Tabel 3.6 Prioritas user Stories</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_Toc129678974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29</w:t>
        </w:r>
        <w:r w:rsidR="00354C08" w:rsidRPr="00B53138">
          <w:rPr>
            <w:noProof/>
            <w:webHidden/>
            <w:lang w:val="id-ID"/>
          </w:rPr>
          <w:fldChar w:fldCharType="end"/>
        </w:r>
      </w:hyperlink>
    </w:p>
    <w:p w14:paraId="29706739" w14:textId="48421CD2"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5" w:history="1">
        <w:r w:rsidR="00354C08" w:rsidRPr="00B53138">
          <w:rPr>
            <w:rStyle w:val="Hyperlink"/>
            <w:rFonts w:eastAsiaTheme="majorEastAsia"/>
            <w:noProof/>
            <w:lang w:val="id-ID"/>
          </w:rPr>
          <w:t>Tabel 3 7 Iterasi</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_Toc129678975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32</w:t>
        </w:r>
        <w:r w:rsidR="00354C08" w:rsidRPr="00B53138">
          <w:rPr>
            <w:noProof/>
            <w:webHidden/>
            <w:lang w:val="id-ID"/>
          </w:rPr>
          <w:fldChar w:fldCharType="end"/>
        </w:r>
      </w:hyperlink>
    </w:p>
    <w:p w14:paraId="3EB12AB1" w14:textId="389CFB34" w:rsidR="001C6B12" w:rsidRPr="00B53138" w:rsidRDefault="001C6B12">
      <w:pPr>
        <w:rPr>
          <w:b/>
          <w:color w:val="000000"/>
          <w:sz w:val="28"/>
          <w:szCs w:val="28"/>
          <w:lang w:val="id-ID"/>
        </w:rPr>
      </w:pPr>
      <w:r w:rsidRPr="00B53138">
        <w:rPr>
          <w:b/>
          <w:color w:val="000000"/>
          <w:sz w:val="28"/>
          <w:szCs w:val="28"/>
          <w:lang w:val="id-ID"/>
        </w:rPr>
        <w:fldChar w:fldCharType="end"/>
      </w:r>
    </w:p>
    <w:p w14:paraId="2064083E" w14:textId="20AA31EF" w:rsidR="006E0FF3" w:rsidRPr="00B53138" w:rsidRDefault="001C6B12" w:rsidP="001C6B12">
      <w:pPr>
        <w:rPr>
          <w:b/>
          <w:color w:val="000000"/>
          <w:sz w:val="28"/>
          <w:szCs w:val="28"/>
          <w:lang w:val="id-ID"/>
        </w:rPr>
      </w:pPr>
      <w:r w:rsidRPr="00B53138">
        <w:rPr>
          <w:b/>
          <w:color w:val="000000"/>
          <w:sz w:val="28"/>
          <w:szCs w:val="28"/>
          <w:lang w:val="id-ID"/>
        </w:rPr>
        <w:br w:type="page"/>
      </w:r>
    </w:p>
    <w:p w14:paraId="4D1E1CDC" w14:textId="78E968E7" w:rsidR="00734F45" w:rsidRPr="00B53138" w:rsidRDefault="0038637B" w:rsidP="007B5827">
      <w:pPr>
        <w:pStyle w:val="Heading1"/>
        <w:numPr>
          <w:ilvl w:val="0"/>
          <w:numId w:val="0"/>
        </w:numPr>
        <w:spacing w:after="100" w:afterAutospacing="1"/>
        <w:rPr>
          <w:lang w:val="id-ID"/>
        </w:rPr>
      </w:pPr>
      <w:bookmarkStart w:id="10" w:name="_Toc152684727"/>
      <w:r w:rsidRPr="00B53138">
        <w:rPr>
          <w:lang w:val="id-ID"/>
        </w:rPr>
        <w:lastRenderedPageBreak/>
        <w:t>DAFTAR GAMBAR</w:t>
      </w:r>
      <w:bookmarkEnd w:id="10"/>
    </w:p>
    <w:p w14:paraId="346A235B" w14:textId="7D5BA49D" w:rsidR="00354C08" w:rsidRPr="00B53138" w:rsidRDefault="001C6B12">
      <w:pPr>
        <w:pStyle w:val="TableofFigures"/>
        <w:tabs>
          <w:tab w:val="right" w:leader="dot" w:pos="8213"/>
        </w:tabs>
        <w:rPr>
          <w:rFonts w:asciiTheme="minorHAnsi" w:eastAsiaTheme="minorEastAsia" w:hAnsiTheme="minorHAnsi" w:cstheme="minorBidi"/>
          <w:noProof/>
          <w:sz w:val="22"/>
          <w:szCs w:val="22"/>
          <w:lang w:val="id-ID"/>
        </w:rPr>
      </w:pPr>
      <w:r w:rsidRPr="00B53138">
        <w:rPr>
          <w:lang w:val="id-ID"/>
        </w:rPr>
        <w:fldChar w:fldCharType="begin"/>
      </w:r>
      <w:r w:rsidRPr="00B53138">
        <w:rPr>
          <w:lang w:val="id-ID"/>
        </w:rPr>
        <w:instrText xml:space="preserve"> TOC \h \z \c "Gambar 3" </w:instrText>
      </w:r>
      <w:r w:rsidRPr="00B53138">
        <w:rPr>
          <w:lang w:val="id-ID"/>
        </w:rPr>
        <w:fldChar w:fldCharType="separate"/>
      </w:r>
      <w:hyperlink r:id="rId13" w:anchor="_Toc129678952" w:history="1">
        <w:r w:rsidR="00354C08" w:rsidRPr="00B53138">
          <w:rPr>
            <w:rStyle w:val="Hyperlink"/>
            <w:rFonts w:eastAsiaTheme="majorEastAsia"/>
            <w:noProof/>
            <w:lang w:val="id-ID"/>
          </w:rPr>
          <w:t>Gambar 3.1 Diagram alir penelitian</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_Toc129678952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18</w:t>
        </w:r>
        <w:r w:rsidR="00354C08" w:rsidRPr="00B53138">
          <w:rPr>
            <w:noProof/>
            <w:webHidden/>
            <w:lang w:val="id-ID"/>
          </w:rPr>
          <w:fldChar w:fldCharType="end"/>
        </w:r>
      </w:hyperlink>
    </w:p>
    <w:p w14:paraId="66DB358B" w14:textId="5344B227"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3" w:history="1">
        <w:r w:rsidR="00354C08" w:rsidRPr="00B53138">
          <w:rPr>
            <w:rStyle w:val="Hyperlink"/>
            <w:rFonts w:eastAsiaTheme="majorEastAsia"/>
            <w:noProof/>
            <w:lang w:val="id-ID"/>
          </w:rPr>
          <w:t>Gambar 3.2 Struktural Dinas Pertanian Kabupaten Toba</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_Toc129678953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20</w:t>
        </w:r>
        <w:r w:rsidR="00354C08" w:rsidRPr="00B53138">
          <w:rPr>
            <w:noProof/>
            <w:webHidden/>
            <w:lang w:val="id-ID"/>
          </w:rPr>
          <w:fldChar w:fldCharType="end"/>
        </w:r>
      </w:hyperlink>
    </w:p>
    <w:p w14:paraId="02A20D63" w14:textId="1DEB26E9"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4" w:history="1">
        <w:r w:rsidR="00354C08" w:rsidRPr="00B53138">
          <w:rPr>
            <w:rStyle w:val="Hyperlink"/>
            <w:rFonts w:eastAsiaTheme="majorEastAsia"/>
            <w:noProof/>
            <w:lang w:val="id-ID"/>
          </w:rPr>
          <w:t>Gambar 3 3 Use case diagram iterasi 1</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_Toc129678954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34</w:t>
        </w:r>
        <w:r w:rsidR="00354C08" w:rsidRPr="00B53138">
          <w:rPr>
            <w:noProof/>
            <w:webHidden/>
            <w:lang w:val="id-ID"/>
          </w:rPr>
          <w:fldChar w:fldCharType="end"/>
        </w:r>
      </w:hyperlink>
    </w:p>
    <w:p w14:paraId="1DE8340F" w14:textId="00020D1E"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5" w:history="1">
        <w:r w:rsidR="00354C08" w:rsidRPr="00B53138">
          <w:rPr>
            <w:rStyle w:val="Hyperlink"/>
            <w:rFonts w:eastAsiaTheme="majorEastAsia"/>
            <w:noProof/>
            <w:lang w:val="id-ID"/>
          </w:rPr>
          <w:t>Gambar 3.4 Use case diagram iterasi 2</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_Toc129678955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35</w:t>
        </w:r>
        <w:r w:rsidR="00354C08" w:rsidRPr="00B53138">
          <w:rPr>
            <w:noProof/>
            <w:webHidden/>
            <w:lang w:val="id-ID"/>
          </w:rPr>
          <w:fldChar w:fldCharType="end"/>
        </w:r>
      </w:hyperlink>
    </w:p>
    <w:p w14:paraId="7021D38E" w14:textId="36DEA955"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6" w:history="1">
        <w:r w:rsidR="00354C08" w:rsidRPr="00B53138">
          <w:rPr>
            <w:rStyle w:val="Hyperlink"/>
            <w:rFonts w:eastAsiaTheme="majorEastAsia"/>
            <w:noProof/>
            <w:lang w:val="id-ID"/>
          </w:rPr>
          <w:t>Gambar 3.5 Use case diagram iterasi 3</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_Toc129678956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36</w:t>
        </w:r>
        <w:r w:rsidR="00354C08" w:rsidRPr="00B53138">
          <w:rPr>
            <w:noProof/>
            <w:webHidden/>
            <w:lang w:val="id-ID"/>
          </w:rPr>
          <w:fldChar w:fldCharType="end"/>
        </w:r>
      </w:hyperlink>
    </w:p>
    <w:p w14:paraId="5CBDD097" w14:textId="4D865C91"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7" w:history="1">
        <w:r w:rsidR="00354C08" w:rsidRPr="00B53138">
          <w:rPr>
            <w:rStyle w:val="Hyperlink"/>
            <w:rFonts w:eastAsiaTheme="majorEastAsia"/>
            <w:noProof/>
            <w:lang w:val="id-ID"/>
          </w:rPr>
          <w:t>Gambar 3.6 Use case diagram iterasi 4</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_Toc129678957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37</w:t>
        </w:r>
        <w:r w:rsidR="00354C08" w:rsidRPr="00B53138">
          <w:rPr>
            <w:noProof/>
            <w:webHidden/>
            <w:lang w:val="id-ID"/>
          </w:rPr>
          <w:fldChar w:fldCharType="end"/>
        </w:r>
      </w:hyperlink>
    </w:p>
    <w:p w14:paraId="78F8212B" w14:textId="4FFDF800"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8" w:history="1">
        <w:r w:rsidR="00354C08" w:rsidRPr="00B53138">
          <w:rPr>
            <w:rStyle w:val="Hyperlink"/>
            <w:rFonts w:eastAsiaTheme="majorEastAsia"/>
            <w:noProof/>
            <w:lang w:val="id-ID"/>
          </w:rPr>
          <w:t>Gambar 3.7 Activity diagram manajemen user</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_Toc129678958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38</w:t>
        </w:r>
        <w:r w:rsidR="00354C08" w:rsidRPr="00B53138">
          <w:rPr>
            <w:noProof/>
            <w:webHidden/>
            <w:lang w:val="id-ID"/>
          </w:rPr>
          <w:fldChar w:fldCharType="end"/>
        </w:r>
      </w:hyperlink>
    </w:p>
    <w:p w14:paraId="621D7989" w14:textId="2DE3D2E6"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9" w:history="1">
        <w:r w:rsidR="00354C08" w:rsidRPr="00B53138">
          <w:rPr>
            <w:rStyle w:val="Hyperlink"/>
            <w:rFonts w:eastAsiaTheme="majorEastAsia"/>
            <w:noProof/>
            <w:lang w:val="id-ID"/>
          </w:rPr>
          <w:t>Gambar 3.8 Activity diagram manajemen kecamatan</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_Toc129678959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39</w:t>
        </w:r>
        <w:r w:rsidR="00354C08" w:rsidRPr="00B53138">
          <w:rPr>
            <w:noProof/>
            <w:webHidden/>
            <w:lang w:val="id-ID"/>
          </w:rPr>
          <w:fldChar w:fldCharType="end"/>
        </w:r>
      </w:hyperlink>
    </w:p>
    <w:p w14:paraId="1FCC73FC" w14:textId="67E352E1"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0" w:history="1">
        <w:r w:rsidR="00354C08" w:rsidRPr="00B53138">
          <w:rPr>
            <w:rStyle w:val="Hyperlink"/>
            <w:rFonts w:eastAsiaTheme="majorEastAsia"/>
            <w:noProof/>
            <w:lang w:val="id-ID"/>
          </w:rPr>
          <w:t>Gambar 3.9 Activity diagram manajemen bidang pertanian</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_Toc129678960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40</w:t>
        </w:r>
        <w:r w:rsidR="00354C08" w:rsidRPr="00B53138">
          <w:rPr>
            <w:noProof/>
            <w:webHidden/>
            <w:lang w:val="id-ID"/>
          </w:rPr>
          <w:fldChar w:fldCharType="end"/>
        </w:r>
      </w:hyperlink>
    </w:p>
    <w:p w14:paraId="018A3DA7" w14:textId="7CA6943D"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1" w:history="1">
        <w:r w:rsidR="00354C08" w:rsidRPr="00B53138">
          <w:rPr>
            <w:rStyle w:val="Hyperlink"/>
            <w:rFonts w:eastAsiaTheme="majorEastAsia"/>
            <w:noProof/>
            <w:lang w:val="id-ID"/>
          </w:rPr>
          <w:t>Gambar 3.10 Activity diagram manajemen kamus usulan</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_Toc129678961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41</w:t>
        </w:r>
        <w:r w:rsidR="00354C08" w:rsidRPr="00B53138">
          <w:rPr>
            <w:noProof/>
            <w:webHidden/>
            <w:lang w:val="id-ID"/>
          </w:rPr>
          <w:fldChar w:fldCharType="end"/>
        </w:r>
      </w:hyperlink>
    </w:p>
    <w:p w14:paraId="2F6BDE80" w14:textId="7F86A0CF"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2" w:history="1">
        <w:r w:rsidR="00354C08" w:rsidRPr="00B53138">
          <w:rPr>
            <w:rStyle w:val="Hyperlink"/>
            <w:rFonts w:eastAsiaTheme="majorEastAsia"/>
            <w:noProof/>
            <w:lang w:val="id-ID"/>
          </w:rPr>
          <w:t>Gambar 3.11 Activity diagram manajemen kelompok tani</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_Toc129678962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42</w:t>
        </w:r>
        <w:r w:rsidR="00354C08" w:rsidRPr="00B53138">
          <w:rPr>
            <w:noProof/>
            <w:webHidden/>
            <w:lang w:val="id-ID"/>
          </w:rPr>
          <w:fldChar w:fldCharType="end"/>
        </w:r>
      </w:hyperlink>
    </w:p>
    <w:p w14:paraId="58439C22" w14:textId="64D472F5"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3" w:history="1">
        <w:r w:rsidR="00354C08" w:rsidRPr="00B53138">
          <w:rPr>
            <w:rStyle w:val="Hyperlink"/>
            <w:rFonts w:eastAsiaTheme="majorEastAsia"/>
            <w:noProof/>
            <w:lang w:val="id-ID"/>
          </w:rPr>
          <w:t>Gambar 3.12 Activity diagram pengajuan proposal</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_Toc129678963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43</w:t>
        </w:r>
        <w:r w:rsidR="00354C08" w:rsidRPr="00B53138">
          <w:rPr>
            <w:noProof/>
            <w:webHidden/>
            <w:lang w:val="id-ID"/>
          </w:rPr>
          <w:fldChar w:fldCharType="end"/>
        </w:r>
      </w:hyperlink>
    </w:p>
    <w:p w14:paraId="34C99C35" w14:textId="6B93DEF6"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4" w:history="1">
        <w:r w:rsidR="00354C08" w:rsidRPr="00B53138">
          <w:rPr>
            <w:rStyle w:val="Hyperlink"/>
            <w:rFonts w:eastAsiaTheme="majorEastAsia"/>
            <w:noProof/>
            <w:lang w:val="id-ID"/>
          </w:rPr>
          <w:t>Gambar 3.13 ER Diagram</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_Toc129678964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44</w:t>
        </w:r>
        <w:r w:rsidR="00354C08" w:rsidRPr="00B53138">
          <w:rPr>
            <w:noProof/>
            <w:webHidden/>
            <w:lang w:val="id-ID"/>
          </w:rPr>
          <w:fldChar w:fldCharType="end"/>
        </w:r>
      </w:hyperlink>
    </w:p>
    <w:p w14:paraId="357A62F0" w14:textId="25BA190C"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5" w:history="1">
        <w:r w:rsidR="00354C08" w:rsidRPr="00B53138">
          <w:rPr>
            <w:rStyle w:val="Hyperlink"/>
            <w:rFonts w:eastAsiaTheme="majorEastAsia"/>
            <w:noProof/>
            <w:lang w:val="id-ID"/>
          </w:rPr>
          <w:t>Gambar 3.14 Tampilan home</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_Toc129678965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45</w:t>
        </w:r>
        <w:r w:rsidR="00354C08" w:rsidRPr="00B53138">
          <w:rPr>
            <w:noProof/>
            <w:webHidden/>
            <w:lang w:val="id-ID"/>
          </w:rPr>
          <w:fldChar w:fldCharType="end"/>
        </w:r>
      </w:hyperlink>
    </w:p>
    <w:p w14:paraId="3332682E" w14:textId="45BA4F6A"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6" w:history="1">
        <w:r w:rsidR="00354C08" w:rsidRPr="00B53138">
          <w:rPr>
            <w:rStyle w:val="Hyperlink"/>
            <w:rFonts w:eastAsiaTheme="majorEastAsia"/>
            <w:noProof/>
            <w:lang w:val="id-ID"/>
          </w:rPr>
          <w:t>Gambar 3.15 Tampilan beranda</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_Toc129678966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46</w:t>
        </w:r>
        <w:r w:rsidR="00354C08" w:rsidRPr="00B53138">
          <w:rPr>
            <w:noProof/>
            <w:webHidden/>
            <w:lang w:val="id-ID"/>
          </w:rPr>
          <w:fldChar w:fldCharType="end"/>
        </w:r>
      </w:hyperlink>
    </w:p>
    <w:p w14:paraId="2FD38221" w14:textId="77CADB72"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7" w:history="1">
        <w:r w:rsidR="00354C08" w:rsidRPr="00B53138">
          <w:rPr>
            <w:rStyle w:val="Hyperlink"/>
            <w:rFonts w:eastAsiaTheme="majorEastAsia"/>
            <w:noProof/>
            <w:lang w:val="id-ID"/>
          </w:rPr>
          <w:t>Gambar 3.16 Tampilan login</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_Toc129678967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46</w:t>
        </w:r>
        <w:r w:rsidR="00354C08" w:rsidRPr="00B53138">
          <w:rPr>
            <w:noProof/>
            <w:webHidden/>
            <w:lang w:val="id-ID"/>
          </w:rPr>
          <w:fldChar w:fldCharType="end"/>
        </w:r>
      </w:hyperlink>
    </w:p>
    <w:p w14:paraId="60340886" w14:textId="21DD61E4"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8" w:history="1">
        <w:r w:rsidR="00354C08" w:rsidRPr="00B53138">
          <w:rPr>
            <w:rStyle w:val="Hyperlink"/>
            <w:rFonts w:eastAsiaTheme="majorEastAsia"/>
            <w:noProof/>
            <w:lang w:val="id-ID"/>
          </w:rPr>
          <w:t>Gambar 3.17 Tampilan manajemen user</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_Toc129678968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47</w:t>
        </w:r>
        <w:r w:rsidR="00354C08" w:rsidRPr="00B53138">
          <w:rPr>
            <w:noProof/>
            <w:webHidden/>
            <w:lang w:val="id-ID"/>
          </w:rPr>
          <w:fldChar w:fldCharType="end"/>
        </w:r>
      </w:hyperlink>
    </w:p>
    <w:p w14:paraId="174603C2" w14:textId="4737E308" w:rsidR="00734F45" w:rsidRPr="00B53138" w:rsidRDefault="001C6B12">
      <w:pPr>
        <w:rPr>
          <w:lang w:val="id-ID"/>
        </w:rPr>
      </w:pPr>
      <w:r w:rsidRPr="00B53138">
        <w:rPr>
          <w:lang w:val="id-ID"/>
        </w:rPr>
        <w:fldChar w:fldCharType="end"/>
      </w:r>
    </w:p>
    <w:p w14:paraId="740AE92A" w14:textId="77777777" w:rsidR="00734F45" w:rsidRPr="00B53138" w:rsidRDefault="00734F45">
      <w:pPr>
        <w:rPr>
          <w:lang w:val="id-ID"/>
        </w:rPr>
      </w:pPr>
    </w:p>
    <w:p w14:paraId="619FD93B" w14:textId="77777777" w:rsidR="00734F45" w:rsidRPr="00B53138" w:rsidRDefault="00734F45">
      <w:pPr>
        <w:rPr>
          <w:lang w:val="id-ID"/>
        </w:rPr>
      </w:pPr>
    </w:p>
    <w:p w14:paraId="4C5D98B4" w14:textId="77777777" w:rsidR="00734F45" w:rsidRPr="00B53138" w:rsidRDefault="00734F45">
      <w:pPr>
        <w:rPr>
          <w:lang w:val="id-ID"/>
        </w:rPr>
      </w:pPr>
    </w:p>
    <w:p w14:paraId="3DB81D4A" w14:textId="77777777" w:rsidR="00734F45" w:rsidRPr="00B53138" w:rsidRDefault="00734F45">
      <w:pPr>
        <w:rPr>
          <w:lang w:val="id-ID"/>
        </w:rPr>
      </w:pPr>
    </w:p>
    <w:p w14:paraId="5B4868F0" w14:textId="77777777" w:rsidR="00734F45" w:rsidRPr="00B53138" w:rsidRDefault="00734F45">
      <w:pPr>
        <w:rPr>
          <w:lang w:val="id-ID"/>
        </w:rPr>
      </w:pPr>
    </w:p>
    <w:p w14:paraId="03EE9CDA" w14:textId="77777777" w:rsidR="00734F45" w:rsidRPr="00B53138" w:rsidRDefault="00734F45">
      <w:pPr>
        <w:rPr>
          <w:lang w:val="id-ID"/>
        </w:rPr>
      </w:pPr>
    </w:p>
    <w:p w14:paraId="74040C9E" w14:textId="77777777" w:rsidR="00734F45" w:rsidRPr="00B53138" w:rsidRDefault="00734F45">
      <w:pPr>
        <w:rPr>
          <w:lang w:val="id-ID"/>
        </w:rPr>
      </w:pPr>
    </w:p>
    <w:p w14:paraId="5A64F6CB" w14:textId="77777777" w:rsidR="00734F45" w:rsidRPr="00B53138" w:rsidRDefault="00734F45">
      <w:pPr>
        <w:rPr>
          <w:lang w:val="id-ID"/>
        </w:rPr>
      </w:pPr>
    </w:p>
    <w:p w14:paraId="6E5CAB13" w14:textId="77777777" w:rsidR="00734F45" w:rsidRPr="00B53138" w:rsidRDefault="00734F45">
      <w:pPr>
        <w:rPr>
          <w:lang w:val="id-ID"/>
        </w:rPr>
      </w:pPr>
    </w:p>
    <w:p w14:paraId="741BF63B" w14:textId="77777777" w:rsidR="00734F45" w:rsidRPr="00B53138" w:rsidRDefault="00734F45">
      <w:pPr>
        <w:rPr>
          <w:lang w:val="id-ID"/>
        </w:rPr>
      </w:pPr>
    </w:p>
    <w:p w14:paraId="06ADE008" w14:textId="77777777" w:rsidR="00734F45" w:rsidRPr="00B53138" w:rsidRDefault="00734F45" w:rsidP="00C01664">
      <w:pPr>
        <w:ind w:firstLine="0"/>
        <w:rPr>
          <w:lang w:val="id-ID"/>
        </w:rPr>
      </w:pPr>
    </w:p>
    <w:p w14:paraId="577857EA" w14:textId="77777777" w:rsidR="00734F45" w:rsidRPr="00B53138" w:rsidRDefault="00734F45">
      <w:pPr>
        <w:rPr>
          <w:lang w:val="id-ID"/>
        </w:rPr>
      </w:pPr>
    </w:p>
    <w:p w14:paraId="3ED19103" w14:textId="77777777" w:rsidR="00734F45" w:rsidRPr="00B53138" w:rsidRDefault="00734F45">
      <w:pPr>
        <w:rPr>
          <w:lang w:val="id-ID"/>
        </w:rPr>
      </w:pPr>
    </w:p>
    <w:p w14:paraId="08B4F43D" w14:textId="77777777" w:rsidR="00734F45" w:rsidRPr="00B53138" w:rsidRDefault="0038637B">
      <w:pPr>
        <w:keepNext/>
        <w:keepLines/>
        <w:pBdr>
          <w:top w:val="nil"/>
          <w:left w:val="nil"/>
          <w:bottom w:val="nil"/>
          <w:right w:val="nil"/>
          <w:between w:val="nil"/>
        </w:pBdr>
        <w:ind w:firstLine="0"/>
        <w:jc w:val="center"/>
        <w:rPr>
          <w:b/>
          <w:color w:val="000000"/>
          <w:sz w:val="28"/>
          <w:szCs w:val="28"/>
          <w:lang w:val="id-ID"/>
        </w:rPr>
      </w:pPr>
      <w:r w:rsidRPr="00B53138">
        <w:rPr>
          <w:b/>
          <w:color w:val="000000"/>
          <w:sz w:val="28"/>
          <w:szCs w:val="28"/>
          <w:lang w:val="id-ID"/>
        </w:rPr>
        <w:t>DAFTAR RUMUS</w:t>
      </w:r>
    </w:p>
    <w:p w14:paraId="210A7AF7" w14:textId="77777777" w:rsidR="00734F45" w:rsidRPr="00B53138" w:rsidRDefault="00734F45">
      <w:pPr>
        <w:rPr>
          <w:lang w:val="id-ID"/>
        </w:rPr>
      </w:pPr>
    </w:p>
    <w:sdt>
      <w:sdtPr>
        <w:rPr>
          <w:lang w:val="id-ID"/>
        </w:rPr>
        <w:id w:val="-1772924529"/>
        <w:docPartObj>
          <w:docPartGallery w:val="Table of Contents"/>
          <w:docPartUnique/>
        </w:docPartObj>
      </w:sdtPr>
      <w:sdtContent>
        <w:p w14:paraId="0C236713" w14:textId="77777777" w:rsidR="00C01664" w:rsidRPr="00B53138" w:rsidRDefault="00C01664">
          <w:pPr>
            <w:pBdr>
              <w:top w:val="nil"/>
              <w:left w:val="nil"/>
              <w:bottom w:val="nil"/>
              <w:right w:val="nil"/>
              <w:between w:val="nil"/>
            </w:pBdr>
            <w:tabs>
              <w:tab w:val="right" w:pos="8213"/>
            </w:tabs>
            <w:spacing w:after="100"/>
            <w:ind w:left="360" w:firstLine="0"/>
            <w:rPr>
              <w:lang w:val="id-ID"/>
            </w:rPr>
          </w:pPr>
        </w:p>
        <w:p w14:paraId="456B12DD" w14:textId="77777777" w:rsidR="00C01664" w:rsidRPr="00B53138" w:rsidRDefault="00C01664">
          <w:pPr>
            <w:rPr>
              <w:lang w:val="id-ID"/>
            </w:rPr>
          </w:pPr>
          <w:r w:rsidRPr="00B53138">
            <w:rPr>
              <w:lang w:val="id-ID"/>
            </w:rPr>
            <w:br w:type="page"/>
          </w:r>
        </w:p>
        <w:p w14:paraId="2A1C0F0D" w14:textId="45360BAF" w:rsidR="00734F45" w:rsidRPr="00B53138" w:rsidRDefault="00000000">
          <w:pPr>
            <w:pBdr>
              <w:top w:val="nil"/>
              <w:left w:val="nil"/>
              <w:bottom w:val="nil"/>
              <w:right w:val="nil"/>
              <w:between w:val="nil"/>
            </w:pBdr>
            <w:tabs>
              <w:tab w:val="right" w:pos="8213"/>
            </w:tabs>
            <w:spacing w:after="100"/>
            <w:ind w:left="360" w:firstLine="0"/>
            <w:rPr>
              <w:rFonts w:ascii="Calibri" w:eastAsia="Calibri" w:hAnsi="Calibri" w:cs="Calibri"/>
              <w:color w:val="000000"/>
              <w:sz w:val="22"/>
              <w:szCs w:val="22"/>
              <w:lang w:val="id-ID"/>
            </w:rPr>
          </w:pPr>
        </w:p>
      </w:sdtContent>
    </w:sdt>
    <w:p w14:paraId="117A3DD7" w14:textId="77777777" w:rsidR="00734F45" w:rsidRPr="00B53138" w:rsidRDefault="0038637B">
      <w:pPr>
        <w:keepNext/>
        <w:keepLines/>
        <w:pBdr>
          <w:top w:val="nil"/>
          <w:left w:val="nil"/>
          <w:bottom w:val="nil"/>
          <w:right w:val="nil"/>
          <w:between w:val="nil"/>
        </w:pBdr>
        <w:ind w:firstLine="0"/>
        <w:jc w:val="center"/>
        <w:rPr>
          <w:b/>
          <w:color w:val="000000"/>
          <w:sz w:val="28"/>
          <w:szCs w:val="28"/>
          <w:lang w:val="id-ID"/>
        </w:rPr>
      </w:pPr>
      <w:r w:rsidRPr="00B53138">
        <w:rPr>
          <w:b/>
          <w:color w:val="000000"/>
          <w:sz w:val="28"/>
          <w:szCs w:val="28"/>
          <w:lang w:val="id-ID"/>
        </w:rPr>
        <w:t>DAFTAR LAMPIRAN</w:t>
      </w:r>
    </w:p>
    <w:p w14:paraId="070DC4C1" w14:textId="75950D82" w:rsidR="00734F45" w:rsidRPr="00B53138" w:rsidRDefault="006E0FF3" w:rsidP="006E0FF3">
      <w:pPr>
        <w:rPr>
          <w:lang w:val="id-ID"/>
        </w:rPr>
      </w:pPr>
      <w:r w:rsidRPr="00B53138">
        <w:rPr>
          <w:lang w:val="id-ID"/>
        </w:rPr>
        <w:br w:type="page"/>
      </w:r>
    </w:p>
    <w:p w14:paraId="59A18429" w14:textId="77777777" w:rsidR="00C12A01" w:rsidRPr="0071725A" w:rsidRDefault="0038637B" w:rsidP="0071725A">
      <w:pPr>
        <w:pStyle w:val="Heading1"/>
      </w:pPr>
      <w:bookmarkStart w:id="11" w:name="_Toc152684728"/>
      <w:r w:rsidRPr="0071725A">
        <w:lastRenderedPageBreak/>
        <w:t>BAB I</w:t>
      </w:r>
      <w:r w:rsidRPr="0071725A">
        <w:br/>
        <w:t>PENDAHULUAN</w:t>
      </w:r>
      <w:bookmarkEnd w:id="11"/>
    </w:p>
    <w:p w14:paraId="14E68A79" w14:textId="68155DE1" w:rsidR="00734F45" w:rsidRPr="00B53138" w:rsidRDefault="0038637B" w:rsidP="00AA6C3E">
      <w:pPr>
        <w:pStyle w:val="Heading2"/>
        <w:rPr>
          <w:lang w:val="id-ID"/>
        </w:rPr>
      </w:pPr>
      <w:bookmarkStart w:id="12" w:name="_Toc152684729"/>
      <w:r w:rsidRPr="00B53138">
        <w:rPr>
          <w:lang w:val="id-ID"/>
        </w:rPr>
        <w:t>Latar Belakang</w:t>
      </w:r>
      <w:bookmarkEnd w:id="12"/>
    </w:p>
    <w:p w14:paraId="6B5AF9C1" w14:textId="089572C5" w:rsidR="00734F45" w:rsidRPr="00B53138" w:rsidRDefault="0038637B" w:rsidP="00DB3515">
      <w:pPr>
        <w:rPr>
          <w:lang w:val="id-ID"/>
        </w:rPr>
      </w:pPr>
      <w:r w:rsidRPr="00B53138">
        <w:rPr>
          <w:lang w:val="id-ID"/>
        </w:rPr>
        <w:t>Perkembangan teknologi hingga pada saat ini banyak memberikan dampak positif yang dapat dirasakan oleh manusia. Perkembangan teknologi ini membantu manusia di banyak bidang yang memudahkan manusia sendiri</w:t>
      </w:r>
      <w:sdt>
        <w:sdtPr>
          <w:rPr>
            <w:lang w:val="id-ID"/>
          </w:rPr>
          <w:id w:val="-1707401757"/>
          <w:citation/>
        </w:sdtPr>
        <w:sdtContent>
          <w:r w:rsidR="00077B1C" w:rsidRPr="00B53138">
            <w:rPr>
              <w:lang w:val="id-ID"/>
            </w:rPr>
            <w:fldChar w:fldCharType="begin"/>
          </w:r>
          <w:r w:rsidR="00077B1C" w:rsidRPr="00B53138">
            <w:rPr>
              <w:lang w:val="id-ID"/>
            </w:rPr>
            <w:instrText xml:space="preserve"> CITATION Med20 \l 1033 </w:instrText>
          </w:r>
          <w:r w:rsidR="00077B1C" w:rsidRPr="00B53138">
            <w:rPr>
              <w:lang w:val="id-ID"/>
            </w:rPr>
            <w:fldChar w:fldCharType="separate"/>
          </w:r>
          <w:r w:rsidR="00354C08" w:rsidRPr="00B53138">
            <w:rPr>
              <w:noProof/>
              <w:lang w:val="id-ID"/>
            </w:rPr>
            <w:t xml:space="preserve"> [1]</w:t>
          </w:r>
          <w:r w:rsidR="00077B1C" w:rsidRPr="00B53138">
            <w:rPr>
              <w:lang w:val="id-ID"/>
            </w:rPr>
            <w:fldChar w:fldCharType="end"/>
          </w:r>
        </w:sdtContent>
      </w:sdt>
      <w:r w:rsidRPr="00B53138">
        <w:rPr>
          <w:lang w:val="id-ID"/>
        </w:rPr>
        <w:t xml:space="preserve">. Penerapan teknologi informasi saat ini dapat digunakan di banyak bidang. Salah satu penerapannya adalah perancangan dan pengembangan sebuah sistem informasi yang dapat digunakan oleh sebuah instansi pemerintah untuk berhubungan dengan masyarakat. Hubungan atau interaksi yang dapat dilakukan pemerintah dengan masyarakat adalah melalui pelayanan </w:t>
      </w:r>
      <w:r w:rsidR="00DC36AD" w:rsidRPr="00B53138">
        <w:rPr>
          <w:lang w:val="id-ID"/>
        </w:rPr>
        <w:t>umum</w:t>
      </w:r>
      <w:sdt>
        <w:sdtPr>
          <w:rPr>
            <w:lang w:val="id-ID"/>
          </w:rPr>
          <w:id w:val="-845171428"/>
          <w:citation/>
        </w:sdtPr>
        <w:sdtContent>
          <w:r w:rsidR="00077B1C" w:rsidRPr="00B53138">
            <w:rPr>
              <w:lang w:val="id-ID"/>
            </w:rPr>
            <w:fldChar w:fldCharType="begin"/>
          </w:r>
          <w:r w:rsidR="00077B1C" w:rsidRPr="00B53138">
            <w:rPr>
              <w:lang w:val="id-ID"/>
            </w:rPr>
            <w:instrText xml:space="preserve"> CITATION YRu17 \l 1033 </w:instrText>
          </w:r>
          <w:r w:rsidR="00077B1C" w:rsidRPr="00B53138">
            <w:rPr>
              <w:lang w:val="id-ID"/>
            </w:rPr>
            <w:fldChar w:fldCharType="separate"/>
          </w:r>
          <w:r w:rsidR="00354C08" w:rsidRPr="00B53138">
            <w:rPr>
              <w:noProof/>
              <w:lang w:val="id-ID"/>
            </w:rPr>
            <w:t xml:space="preserve"> [2]</w:t>
          </w:r>
          <w:r w:rsidR="00077B1C" w:rsidRPr="00B53138">
            <w:rPr>
              <w:lang w:val="id-ID"/>
            </w:rPr>
            <w:fldChar w:fldCharType="end"/>
          </w:r>
        </w:sdtContent>
      </w:sdt>
      <w:r w:rsidRPr="00B53138">
        <w:rPr>
          <w:lang w:val="id-ID"/>
        </w:rPr>
        <w:t xml:space="preserve">. Pelayanan umum yang diberikan kepada masyarakat dapat dituangkan dalam bentuk pembuatan sistem informasi untuk mengelola dan mengoptimalkan penyaluran bantuan bibit kepada kelompok tani. </w:t>
      </w:r>
      <w:r w:rsidR="00DC36AD" w:rsidRPr="00B53138">
        <w:rPr>
          <w:lang w:val="id-ID"/>
        </w:rPr>
        <w:t xml:space="preserve">Sistem informasi ini akan berperan penting bagi masyarakat karena dapat membantu penerimaan bantuan secara merata dan pengajuan bantuan dari masyarakat akan mudah disampaikan. </w:t>
      </w:r>
      <w:r w:rsidRPr="00B53138">
        <w:rPr>
          <w:lang w:val="id-ID"/>
        </w:rPr>
        <w:t xml:space="preserve">Kelompok tani juga akan mendapatkan kesempatan yang sama dalam mendapatkan bantuan dari pemerintah setempat melalui sistem informasi ini. </w:t>
      </w:r>
      <w:r w:rsidRPr="00B53138">
        <w:rPr>
          <w:i/>
          <w:lang w:val="id-ID"/>
        </w:rPr>
        <w:t>E-</w:t>
      </w:r>
      <w:proofErr w:type="spellStart"/>
      <w:r w:rsidRPr="00B53138">
        <w:rPr>
          <w:i/>
          <w:lang w:val="id-ID"/>
        </w:rPr>
        <w:t>Government</w:t>
      </w:r>
      <w:proofErr w:type="spellEnd"/>
      <w:r w:rsidRPr="00B53138">
        <w:rPr>
          <w:lang w:val="id-ID"/>
        </w:rPr>
        <w:t xml:space="preserve"> merupakan istilah yang populer dari lembaga pemerintahan. </w:t>
      </w:r>
      <w:r w:rsidRPr="00B53138">
        <w:rPr>
          <w:i/>
          <w:lang w:val="id-ID"/>
        </w:rPr>
        <w:t>E-</w:t>
      </w:r>
      <w:proofErr w:type="spellStart"/>
      <w:r w:rsidRPr="00B53138">
        <w:rPr>
          <w:i/>
          <w:lang w:val="id-ID"/>
        </w:rPr>
        <w:t>Government</w:t>
      </w:r>
      <w:proofErr w:type="spellEnd"/>
      <w:r w:rsidRPr="00B53138">
        <w:rPr>
          <w:lang w:val="id-ID"/>
        </w:rPr>
        <w:t xml:space="preserve"> dibutuhkan di lembaga pemerintahan untuk mewujudkan pemerintahan yang efektif dan efisien serta memberikan layanan yang lebih baik</w:t>
      </w:r>
      <w:sdt>
        <w:sdtPr>
          <w:rPr>
            <w:lang w:val="id-ID"/>
          </w:rPr>
          <w:id w:val="-2032397485"/>
          <w:citation/>
        </w:sdtPr>
        <w:sdtContent>
          <w:r w:rsidR="00077B1C" w:rsidRPr="00B53138">
            <w:rPr>
              <w:lang w:val="id-ID"/>
            </w:rPr>
            <w:fldChar w:fldCharType="begin"/>
          </w:r>
          <w:r w:rsidR="00077B1C" w:rsidRPr="00B53138">
            <w:rPr>
              <w:lang w:val="id-ID"/>
            </w:rPr>
            <w:instrText xml:space="preserve"> CITATION EDe \l 1033 </w:instrText>
          </w:r>
          <w:r w:rsidR="00077B1C" w:rsidRPr="00B53138">
            <w:rPr>
              <w:lang w:val="id-ID"/>
            </w:rPr>
            <w:fldChar w:fldCharType="separate"/>
          </w:r>
          <w:r w:rsidR="00354C08" w:rsidRPr="00B53138">
            <w:rPr>
              <w:noProof/>
              <w:lang w:val="id-ID"/>
            </w:rPr>
            <w:t xml:space="preserve"> [3]</w:t>
          </w:r>
          <w:r w:rsidR="00077B1C" w:rsidRPr="00B53138">
            <w:rPr>
              <w:lang w:val="id-ID"/>
            </w:rPr>
            <w:fldChar w:fldCharType="end"/>
          </w:r>
        </w:sdtContent>
      </w:sdt>
      <w:r w:rsidRPr="00B53138">
        <w:rPr>
          <w:lang w:val="id-ID"/>
        </w:rPr>
        <w:t>.</w:t>
      </w:r>
    </w:p>
    <w:p w14:paraId="1C2C4AFD" w14:textId="54E29CE3" w:rsidR="00734F45" w:rsidRPr="00B53138" w:rsidRDefault="0038637B" w:rsidP="00DB3515">
      <w:pPr>
        <w:rPr>
          <w:lang w:val="id-ID"/>
        </w:rPr>
      </w:pPr>
      <w:r w:rsidRPr="00B53138">
        <w:rPr>
          <w:lang w:val="id-ID"/>
        </w:rPr>
        <w:t>Kabupaten Toba merupakan kabupaten yang terletak di Provinsi Sumatera Utara. Kabupaten Toba merupakan hasil pemekaran dari kabupaten Daerah tingkat II Tapanuli Utara dan diresmikan pada tanggal 9 Maret 1999</w:t>
      </w:r>
      <w:sdt>
        <w:sdtPr>
          <w:rPr>
            <w:lang w:val="id-ID"/>
          </w:rPr>
          <w:id w:val="83117197"/>
          <w:citation/>
        </w:sdtPr>
        <w:sdtContent>
          <w:r w:rsidR="00B6286E" w:rsidRPr="00B53138">
            <w:rPr>
              <w:lang w:val="id-ID"/>
            </w:rPr>
            <w:fldChar w:fldCharType="begin"/>
          </w:r>
          <w:r w:rsidR="00B6286E" w:rsidRPr="00B53138">
            <w:rPr>
              <w:lang w:val="id-ID"/>
            </w:rPr>
            <w:instrText xml:space="preserve"> CITATION Tob21 \l 1033 </w:instrText>
          </w:r>
          <w:r w:rsidR="00B6286E" w:rsidRPr="00B53138">
            <w:rPr>
              <w:lang w:val="id-ID"/>
            </w:rPr>
            <w:fldChar w:fldCharType="separate"/>
          </w:r>
          <w:r w:rsidR="00354C08" w:rsidRPr="00B53138">
            <w:rPr>
              <w:noProof/>
              <w:lang w:val="id-ID"/>
            </w:rPr>
            <w:t xml:space="preserve"> [4]</w:t>
          </w:r>
          <w:r w:rsidR="00B6286E" w:rsidRPr="00B53138">
            <w:rPr>
              <w:lang w:val="id-ID"/>
            </w:rPr>
            <w:fldChar w:fldCharType="end"/>
          </w:r>
        </w:sdtContent>
      </w:sdt>
      <w:r w:rsidRPr="00B53138">
        <w:rPr>
          <w:lang w:val="id-ID"/>
        </w:rPr>
        <w:t>. Kabupa</w:t>
      </w:r>
      <w:r w:rsidR="00C53BE1" w:rsidRPr="00B53138">
        <w:rPr>
          <w:lang w:val="id-ID"/>
        </w:rPr>
        <w:t>ten Toba dipimpin oleh seorang B</w:t>
      </w:r>
      <w:r w:rsidRPr="00B53138">
        <w:rPr>
          <w:lang w:val="id-ID"/>
        </w:rPr>
        <w:t>upati yang dibantu oleh jajaran-jajarannya. Bupati dan jajarannya berwenang memberikan pembinaan dan pelayanan kepada masyarakat Kabupaten Toba. Pelayanan yang diterima masyarakat Toba salah satunya melalui Dinas Pertanian Kabupaten Toba. Pelayanan yang diberikan Dinas Pertanian hingga saat ini adalah penyediaan benih di bidang tanaman pangan dan hortikultura, penyediaan bibit/benih ternak, penyediaan dan bimbingan penggunaan pupuk dan pestisida</w:t>
      </w:r>
      <w:sdt>
        <w:sdtPr>
          <w:rPr>
            <w:lang w:val="id-ID"/>
          </w:rPr>
          <w:id w:val="1645620200"/>
          <w:citation/>
        </w:sdtPr>
        <w:sdtContent>
          <w:r w:rsidR="00B6286E" w:rsidRPr="00B53138">
            <w:rPr>
              <w:lang w:val="id-ID"/>
            </w:rPr>
            <w:fldChar w:fldCharType="begin"/>
          </w:r>
          <w:r w:rsidR="00B6286E" w:rsidRPr="00B53138">
            <w:rPr>
              <w:lang w:val="id-ID"/>
            </w:rPr>
            <w:instrText xml:space="preserve"> CITATION Tob211 \l 1033 </w:instrText>
          </w:r>
          <w:r w:rsidR="00B6286E" w:rsidRPr="00B53138">
            <w:rPr>
              <w:lang w:val="id-ID"/>
            </w:rPr>
            <w:fldChar w:fldCharType="separate"/>
          </w:r>
          <w:r w:rsidR="00354C08" w:rsidRPr="00B53138">
            <w:rPr>
              <w:noProof/>
              <w:lang w:val="id-ID"/>
            </w:rPr>
            <w:t xml:space="preserve"> [5]</w:t>
          </w:r>
          <w:r w:rsidR="00B6286E" w:rsidRPr="00B53138">
            <w:rPr>
              <w:lang w:val="id-ID"/>
            </w:rPr>
            <w:fldChar w:fldCharType="end"/>
          </w:r>
        </w:sdtContent>
      </w:sdt>
      <w:r w:rsidRPr="00B53138">
        <w:rPr>
          <w:lang w:val="id-ID"/>
        </w:rPr>
        <w:t xml:space="preserve">. Salah satu cara untuk mewujudkan pelayanan yang maksimal dari Dinas Pertanian Kabupaten Toba ke masyarakat Toba adalah dengan membentuk kelompok tani. Kelompok tani ini merupakan sekelompok petani yang secara informal bersatu </w:t>
      </w:r>
      <w:r w:rsidRPr="00B53138">
        <w:rPr>
          <w:lang w:val="id-ID"/>
        </w:rPr>
        <w:lastRenderedPageBreak/>
        <w:t>untuk mencapai tujuan berdasarkan kepentingan bersama dalam berusaha tani</w:t>
      </w:r>
      <w:sdt>
        <w:sdtPr>
          <w:rPr>
            <w:lang w:val="id-ID"/>
          </w:rPr>
          <w:id w:val="457458056"/>
          <w:citation/>
        </w:sdtPr>
        <w:sdtContent>
          <w:r w:rsidR="00B6286E" w:rsidRPr="00B53138">
            <w:rPr>
              <w:lang w:val="id-ID"/>
            </w:rPr>
            <w:fldChar w:fldCharType="begin"/>
          </w:r>
          <w:r w:rsidR="00B6286E" w:rsidRPr="00B53138">
            <w:rPr>
              <w:lang w:val="id-ID"/>
            </w:rPr>
            <w:instrText xml:space="preserve"> CITATION Nur11 \l 1033 </w:instrText>
          </w:r>
          <w:r w:rsidR="00B6286E" w:rsidRPr="00B53138">
            <w:rPr>
              <w:lang w:val="id-ID"/>
            </w:rPr>
            <w:fldChar w:fldCharType="separate"/>
          </w:r>
          <w:r w:rsidR="00354C08" w:rsidRPr="00B53138">
            <w:rPr>
              <w:noProof/>
              <w:lang w:val="id-ID"/>
            </w:rPr>
            <w:t xml:space="preserve"> [6]</w:t>
          </w:r>
          <w:r w:rsidR="00B6286E" w:rsidRPr="00B53138">
            <w:rPr>
              <w:lang w:val="id-ID"/>
            </w:rPr>
            <w:fldChar w:fldCharType="end"/>
          </w:r>
        </w:sdtContent>
      </w:sdt>
      <w:r w:rsidRPr="00B53138">
        <w:rPr>
          <w:lang w:val="id-ID"/>
        </w:rPr>
        <w:t xml:space="preserve">. Pelayanan berupa program bantuan Dinas Pertanian akan disalurkan melalui kelompok tani. Pelayanan yang baik dapat diperoleh dengan adanya </w:t>
      </w:r>
      <w:r w:rsidR="00B53138" w:rsidRPr="00B53138">
        <w:rPr>
          <w:lang w:val="id-ID"/>
        </w:rPr>
        <w:t>kerja sama</w:t>
      </w:r>
      <w:r w:rsidRPr="00B53138">
        <w:rPr>
          <w:lang w:val="id-ID"/>
        </w:rPr>
        <w:t xml:space="preserve"> yang baik antara masyarakat Kabupaten Toba dengan Pemerintah Kabupaten Toba.</w:t>
      </w:r>
    </w:p>
    <w:p w14:paraId="6A4598B6" w14:textId="46C70889" w:rsidR="00734F45" w:rsidRPr="00B53138" w:rsidRDefault="0038637B" w:rsidP="00DB3515">
      <w:pPr>
        <w:rPr>
          <w:lang w:val="id-ID"/>
        </w:rPr>
      </w:pPr>
      <w:r w:rsidRPr="00B53138">
        <w:rPr>
          <w:lang w:val="id-ID"/>
        </w:rPr>
        <w:t>Berdasarkan hasil diskusi dengan Kepala Sub Program Dinas Pertanian Kabupaten Toba, Ibu Nora R. Q. Hutabarat pada tanggal 04 Agustus 2022 dan hasil wawancara yang dituangkan dalam surat Permohonan Penelitian Tugas Akhir Nomor 520/555/DP/</w:t>
      </w:r>
      <w:proofErr w:type="spellStart"/>
      <w:r w:rsidRPr="00B53138">
        <w:rPr>
          <w:lang w:val="id-ID"/>
        </w:rPr>
        <w:t>Sekret</w:t>
      </w:r>
      <w:proofErr w:type="spellEnd"/>
      <w:r w:rsidRPr="00B53138">
        <w:rPr>
          <w:lang w:val="id-ID"/>
        </w:rPr>
        <w:t xml:space="preserve"> 2022</w:t>
      </w:r>
      <w:r w:rsidR="006E0FF3" w:rsidRPr="00B53138">
        <w:rPr>
          <w:lang w:val="id-ID"/>
        </w:rPr>
        <w:t xml:space="preserve"> </w:t>
      </w:r>
      <w:r w:rsidRPr="00B53138">
        <w:rPr>
          <w:lang w:val="id-ID"/>
        </w:rPr>
        <w:t>(dapat dilihat pada lampiran 1) menerangkan bahwa dalam melakukan pendataan pengadaan bantuan untuk kelompok tani masih dilakukan dengan pemberkasan manual. Kelompok tani yang akan mengajukan program bantuan tani ke Dinas Pertanian</w:t>
      </w:r>
      <w:r w:rsidR="006E0FF3" w:rsidRPr="00B53138">
        <w:rPr>
          <w:lang w:val="id-ID"/>
        </w:rPr>
        <w:t xml:space="preserve"> </w:t>
      </w:r>
      <w:r w:rsidRPr="00B53138">
        <w:rPr>
          <w:lang w:val="id-ID"/>
        </w:rPr>
        <w:t>akan menyerahkan berkas pengajuan ke pihak kecamatan. Pendataan melalui pemberkasan yang masih manual membuat adany</w:t>
      </w:r>
      <w:r w:rsidR="005733F7" w:rsidRPr="00B53138">
        <w:rPr>
          <w:lang w:val="id-ID"/>
        </w:rPr>
        <w:t>a kesalahan</w:t>
      </w:r>
      <w:r w:rsidRPr="00B53138">
        <w:rPr>
          <w:lang w:val="id-ID"/>
        </w:rPr>
        <w:t xml:space="preserve"> dalam pendataan. Kesalahan pendataan yang terjadi adalah adanya kelompok tani yang mendapatkan program bantuan lebih dari satu kali sedangkan di sisi lain terdapat kelompok tani yang belum mendapatkan program bantuan. Penyebab terjadinya permasalahan tersebut adalah berkas-berkas manual yang memiliki data pengajuan tidak tersimpan dengan baik, hilang, atau mengalami kerusakan.</w:t>
      </w:r>
      <w:r w:rsidR="00C53BE1" w:rsidRPr="00B53138">
        <w:rPr>
          <w:lang w:val="id-ID"/>
        </w:rPr>
        <w:t xml:space="preserve"> Data pengajuan dan berkas-berkas diolah dalam </w:t>
      </w:r>
      <w:r w:rsidR="00B53138" w:rsidRPr="00B53138">
        <w:rPr>
          <w:i/>
          <w:lang w:val="id-ID"/>
        </w:rPr>
        <w:t>Excel</w:t>
      </w:r>
      <w:r w:rsidR="00C53BE1" w:rsidRPr="00B53138">
        <w:rPr>
          <w:lang w:val="id-ID"/>
        </w:rPr>
        <w:t xml:space="preserve"> dan berkas </w:t>
      </w:r>
      <w:proofErr w:type="spellStart"/>
      <w:r w:rsidR="00C53BE1" w:rsidRPr="00B53138">
        <w:rPr>
          <w:i/>
          <w:lang w:val="id-ID"/>
        </w:rPr>
        <w:t>hardfile</w:t>
      </w:r>
      <w:r w:rsidR="00C53BE1" w:rsidRPr="00B53138">
        <w:rPr>
          <w:lang w:val="id-ID"/>
        </w:rPr>
        <w:t>nya</w:t>
      </w:r>
      <w:proofErr w:type="spellEnd"/>
      <w:r w:rsidR="00C53BE1" w:rsidRPr="00B53138">
        <w:rPr>
          <w:lang w:val="id-ID"/>
        </w:rPr>
        <w:t xml:space="preserve"> di arsipkan di lemari arsip.  </w:t>
      </w:r>
      <w:r w:rsidRPr="00B53138">
        <w:rPr>
          <w:lang w:val="id-ID"/>
        </w:rPr>
        <w:t xml:space="preserve"> Permasalahan yang sudah dijabarkan menjadi kendala dalam penyaluran program bantuan tani sehingga Dinas Pertanian</w:t>
      </w:r>
      <w:r w:rsidR="006E0FF3" w:rsidRPr="00B53138">
        <w:rPr>
          <w:lang w:val="id-ID"/>
        </w:rPr>
        <w:t xml:space="preserve"> </w:t>
      </w:r>
      <w:r w:rsidRPr="00B53138">
        <w:rPr>
          <w:lang w:val="id-ID"/>
        </w:rPr>
        <w:t xml:space="preserve">membutuhkan sebuah sistem informasi / aplikasi yang dapat membantu Dinas Pertanian dalam mendata pengadaan bantuan tani untuk kelompok tani di Kabupaten Toba. </w:t>
      </w:r>
    </w:p>
    <w:p w14:paraId="0B005EEE" w14:textId="0497B608" w:rsidR="00734F45" w:rsidRPr="00B53138" w:rsidRDefault="0038637B" w:rsidP="00DB3515">
      <w:pPr>
        <w:rPr>
          <w:lang w:val="id-ID"/>
        </w:rPr>
      </w:pPr>
      <w:r w:rsidRPr="00B53138">
        <w:rPr>
          <w:lang w:val="id-ID"/>
        </w:rPr>
        <w:t>Menangani permasalahan pendataan pengadaan bantuan kepada</w:t>
      </w:r>
      <w:r w:rsidR="00C53BE1" w:rsidRPr="00B53138">
        <w:rPr>
          <w:lang w:val="id-ID"/>
        </w:rPr>
        <w:t xml:space="preserve"> kelompok tani, yaitu permasalahan yang terdapat pada sistem pendataan manual yang menyebabkan penyebaran bantuan kelompok tani tidak merata maka</w:t>
      </w:r>
      <w:r w:rsidRPr="00B53138">
        <w:rPr>
          <w:lang w:val="id-ID"/>
        </w:rPr>
        <w:t xml:space="preserve"> dalam penelitian ini dibuat sebuah sistem </w:t>
      </w:r>
      <w:r w:rsidR="00253E36" w:rsidRPr="00B53138">
        <w:rPr>
          <w:lang w:val="id-ID"/>
        </w:rPr>
        <w:t>manajemen</w:t>
      </w:r>
      <w:r w:rsidRPr="00B53138">
        <w:rPr>
          <w:lang w:val="id-ID"/>
        </w:rPr>
        <w:t xml:space="preserve"> berbasis </w:t>
      </w:r>
      <w:r w:rsidRPr="00B53138">
        <w:rPr>
          <w:i/>
          <w:lang w:val="id-ID"/>
        </w:rPr>
        <w:t>web</w:t>
      </w:r>
      <w:r w:rsidRPr="00B53138">
        <w:rPr>
          <w:lang w:val="id-ID"/>
        </w:rPr>
        <w:t xml:space="preserve"> menggunakan metode </w:t>
      </w:r>
      <w:proofErr w:type="spellStart"/>
      <w:r w:rsidR="00E756BD" w:rsidRPr="00B53138">
        <w:rPr>
          <w:i/>
          <w:lang w:val="id-ID"/>
        </w:rPr>
        <w:t>a</w:t>
      </w:r>
      <w:r w:rsidRPr="00B53138">
        <w:rPr>
          <w:i/>
          <w:lang w:val="id-ID"/>
        </w:rPr>
        <w:t>gile</w:t>
      </w:r>
      <w:proofErr w:type="spellEnd"/>
      <w:r w:rsidRPr="00B53138">
        <w:rPr>
          <w:lang w:val="id-ID"/>
        </w:rPr>
        <w:t xml:space="preserve">. </w:t>
      </w:r>
      <w:r w:rsidR="00C53BE1" w:rsidRPr="00B53138">
        <w:rPr>
          <w:lang w:val="id-ID"/>
        </w:rPr>
        <w:t xml:space="preserve">Sistem ini dibangun berbasis </w:t>
      </w:r>
      <w:proofErr w:type="spellStart"/>
      <w:r w:rsidR="00C53BE1" w:rsidRPr="00B53138">
        <w:rPr>
          <w:i/>
          <w:iCs/>
          <w:lang w:val="id-ID"/>
        </w:rPr>
        <w:t>website</w:t>
      </w:r>
      <w:proofErr w:type="spellEnd"/>
      <w:r w:rsidR="00C53BE1" w:rsidRPr="00B53138">
        <w:rPr>
          <w:lang w:val="id-ID"/>
        </w:rPr>
        <w:t xml:space="preserve">. </w:t>
      </w:r>
      <w:proofErr w:type="spellStart"/>
      <w:r w:rsidR="00C53BE1" w:rsidRPr="00B53138">
        <w:rPr>
          <w:i/>
          <w:iCs/>
          <w:lang w:val="id-ID"/>
        </w:rPr>
        <w:t>Website</w:t>
      </w:r>
      <w:proofErr w:type="spellEnd"/>
      <w:r w:rsidR="00C53BE1" w:rsidRPr="00B53138">
        <w:rPr>
          <w:lang w:val="id-ID"/>
        </w:rPr>
        <w:t xml:space="preserve"> merupakan halaman situs yang dapat memberikan informasi berupa gambar maupun data yang akan memudahkan si pengguna</w:t>
      </w:r>
      <w:sdt>
        <w:sdtPr>
          <w:rPr>
            <w:lang w:val="id-ID"/>
          </w:rPr>
          <w:id w:val="64920877"/>
          <w:citation/>
        </w:sdtPr>
        <w:sdtContent>
          <w:r w:rsidR="00E756BD" w:rsidRPr="00B53138">
            <w:rPr>
              <w:lang w:val="id-ID"/>
            </w:rPr>
            <w:fldChar w:fldCharType="begin"/>
          </w:r>
          <w:r w:rsidR="00E756BD" w:rsidRPr="00B53138">
            <w:rPr>
              <w:lang w:val="id-ID"/>
            </w:rPr>
            <w:instrText xml:space="preserve"> CITATION Ahm17 \l 1033 </w:instrText>
          </w:r>
          <w:r w:rsidR="00E756BD" w:rsidRPr="00B53138">
            <w:rPr>
              <w:lang w:val="id-ID"/>
            </w:rPr>
            <w:fldChar w:fldCharType="separate"/>
          </w:r>
          <w:r w:rsidR="00E756BD" w:rsidRPr="00B53138">
            <w:rPr>
              <w:noProof/>
              <w:lang w:val="id-ID"/>
            </w:rPr>
            <w:t xml:space="preserve"> [7]</w:t>
          </w:r>
          <w:r w:rsidR="00E756BD" w:rsidRPr="00B53138">
            <w:rPr>
              <w:lang w:val="id-ID"/>
            </w:rPr>
            <w:fldChar w:fldCharType="end"/>
          </w:r>
        </w:sdtContent>
      </w:sdt>
      <w:r w:rsidR="00C53BE1" w:rsidRPr="00B53138">
        <w:rPr>
          <w:lang w:val="id-ID"/>
        </w:rPr>
        <w:t>. Metode yang digunakan adalah</w:t>
      </w:r>
      <w:r w:rsidR="00E756BD" w:rsidRPr="00B53138">
        <w:rPr>
          <w:lang w:val="id-ID"/>
        </w:rPr>
        <w:t xml:space="preserve"> metode </w:t>
      </w:r>
      <w:proofErr w:type="spellStart"/>
      <w:r w:rsidR="00E756BD" w:rsidRPr="00B53138">
        <w:rPr>
          <w:i/>
          <w:lang w:val="id-ID"/>
        </w:rPr>
        <w:t>agile</w:t>
      </w:r>
      <w:proofErr w:type="spellEnd"/>
      <w:r w:rsidR="00E756BD" w:rsidRPr="00B53138">
        <w:rPr>
          <w:i/>
          <w:lang w:val="id-ID"/>
        </w:rPr>
        <w:t xml:space="preserve">. </w:t>
      </w:r>
      <w:proofErr w:type="spellStart"/>
      <w:r w:rsidR="00E756BD" w:rsidRPr="00B53138">
        <w:rPr>
          <w:i/>
          <w:lang w:val="id-ID"/>
        </w:rPr>
        <w:t>Agile</w:t>
      </w:r>
      <w:proofErr w:type="spellEnd"/>
      <w:r w:rsidR="00E756BD" w:rsidRPr="00B53138">
        <w:rPr>
          <w:lang w:val="id-ID"/>
        </w:rPr>
        <w:t xml:space="preserve"> </w:t>
      </w:r>
      <w:r w:rsidRPr="00B53138">
        <w:rPr>
          <w:lang w:val="id-ID"/>
        </w:rPr>
        <w:t xml:space="preserve">merupakan metode pengembang yang memerlukan adaptasi yang cepat dari pengembang terhadap perubahan </w:t>
      </w:r>
      <w:r w:rsidR="00B53138" w:rsidRPr="00B53138">
        <w:rPr>
          <w:lang w:val="id-ID"/>
        </w:rPr>
        <w:t>apa pun</w:t>
      </w:r>
      <w:r w:rsidRPr="00B53138">
        <w:rPr>
          <w:lang w:val="id-ID"/>
        </w:rPr>
        <w:t xml:space="preserve"> karena metode </w:t>
      </w:r>
      <w:proofErr w:type="spellStart"/>
      <w:r w:rsidRPr="00B53138">
        <w:rPr>
          <w:i/>
          <w:lang w:val="id-ID"/>
        </w:rPr>
        <w:t>agile</w:t>
      </w:r>
      <w:proofErr w:type="spellEnd"/>
      <w:r w:rsidRPr="00B53138">
        <w:rPr>
          <w:i/>
          <w:lang w:val="id-ID"/>
        </w:rPr>
        <w:t xml:space="preserve"> </w:t>
      </w:r>
      <w:r w:rsidRPr="00B53138">
        <w:rPr>
          <w:lang w:val="id-ID"/>
        </w:rPr>
        <w:t>merupakan jenis pengembangan dalam jangka pendek</w:t>
      </w:r>
      <w:sdt>
        <w:sdtPr>
          <w:rPr>
            <w:lang w:val="id-ID"/>
          </w:rPr>
          <w:id w:val="139012216"/>
          <w:citation/>
        </w:sdtPr>
        <w:sdtContent>
          <w:r w:rsidR="00B6286E" w:rsidRPr="00B53138">
            <w:rPr>
              <w:lang w:val="id-ID"/>
            </w:rPr>
            <w:fldChar w:fldCharType="begin"/>
          </w:r>
          <w:r w:rsidR="00B6286E" w:rsidRPr="00B53138">
            <w:rPr>
              <w:lang w:val="id-ID"/>
            </w:rPr>
            <w:instrText xml:space="preserve"> CITATION KMS19 \l 1033 </w:instrText>
          </w:r>
          <w:r w:rsidR="00B6286E" w:rsidRPr="00B53138">
            <w:rPr>
              <w:lang w:val="id-ID"/>
            </w:rPr>
            <w:fldChar w:fldCharType="separate"/>
          </w:r>
          <w:r w:rsidR="00354C08" w:rsidRPr="00B53138">
            <w:rPr>
              <w:noProof/>
              <w:lang w:val="id-ID"/>
            </w:rPr>
            <w:t xml:space="preserve"> [7]</w:t>
          </w:r>
          <w:r w:rsidR="00B6286E" w:rsidRPr="00B53138">
            <w:rPr>
              <w:lang w:val="id-ID"/>
            </w:rPr>
            <w:fldChar w:fldCharType="end"/>
          </w:r>
        </w:sdtContent>
      </w:sdt>
      <w:r w:rsidRPr="00B53138">
        <w:rPr>
          <w:lang w:val="id-ID"/>
        </w:rPr>
        <w:t xml:space="preserve">. Metode pengembangan </w:t>
      </w:r>
      <w:proofErr w:type="spellStart"/>
      <w:r w:rsidRPr="00B53138">
        <w:rPr>
          <w:i/>
          <w:lang w:val="id-ID"/>
        </w:rPr>
        <w:t>agile</w:t>
      </w:r>
      <w:proofErr w:type="spellEnd"/>
      <w:r w:rsidRPr="00B53138">
        <w:rPr>
          <w:lang w:val="id-ID"/>
        </w:rPr>
        <w:t xml:space="preserve"> juga merupakan metode yang memprioritaskan kepuasan </w:t>
      </w:r>
      <w:r w:rsidRPr="00B53138">
        <w:rPr>
          <w:lang w:val="id-ID"/>
        </w:rPr>
        <w:lastRenderedPageBreak/>
        <w:t xml:space="preserve">dan keinginan </w:t>
      </w:r>
      <w:r w:rsidR="00B53138" w:rsidRPr="00B53138">
        <w:rPr>
          <w:iCs/>
          <w:lang w:val="id-ID"/>
        </w:rPr>
        <w:t>klien</w:t>
      </w:r>
      <w:r w:rsidRPr="00B53138">
        <w:rPr>
          <w:i/>
          <w:lang w:val="id-ID"/>
        </w:rPr>
        <w:t xml:space="preserve"> </w:t>
      </w:r>
      <w:r w:rsidRPr="00B53138">
        <w:rPr>
          <w:lang w:val="id-ID"/>
        </w:rPr>
        <w:t xml:space="preserve">sehingga dibutuhkan komunikasi yang baik antara pengembang dan </w:t>
      </w:r>
      <w:r w:rsidR="00B53138" w:rsidRPr="00B53138">
        <w:rPr>
          <w:iCs/>
          <w:lang w:val="id-ID"/>
        </w:rPr>
        <w:t>klien</w:t>
      </w:r>
      <w:sdt>
        <w:sdtPr>
          <w:rPr>
            <w:i/>
            <w:lang w:val="id-ID"/>
          </w:rPr>
          <w:id w:val="-64574444"/>
          <w:citation/>
        </w:sdtPr>
        <w:sdtContent>
          <w:r w:rsidR="00B6286E" w:rsidRPr="00B53138">
            <w:rPr>
              <w:i/>
              <w:lang w:val="id-ID"/>
            </w:rPr>
            <w:fldChar w:fldCharType="begin"/>
          </w:r>
          <w:r w:rsidR="00B6286E" w:rsidRPr="00B53138">
            <w:rPr>
              <w:lang w:val="id-ID"/>
            </w:rPr>
            <w:instrText xml:space="preserve"> CITATION Wig17 \l 1033 </w:instrText>
          </w:r>
          <w:r w:rsidR="00B6286E" w:rsidRPr="00B53138">
            <w:rPr>
              <w:i/>
              <w:lang w:val="id-ID"/>
            </w:rPr>
            <w:fldChar w:fldCharType="separate"/>
          </w:r>
          <w:r w:rsidR="00354C08" w:rsidRPr="00B53138">
            <w:rPr>
              <w:noProof/>
              <w:lang w:val="id-ID"/>
            </w:rPr>
            <w:t xml:space="preserve"> [8]</w:t>
          </w:r>
          <w:r w:rsidR="00B6286E" w:rsidRPr="00B53138">
            <w:rPr>
              <w:i/>
              <w:lang w:val="id-ID"/>
            </w:rPr>
            <w:fldChar w:fldCharType="end"/>
          </w:r>
        </w:sdtContent>
      </w:sdt>
      <w:r w:rsidRPr="00B53138">
        <w:rPr>
          <w:lang w:val="id-ID"/>
        </w:rPr>
        <w:t xml:space="preserve">. </w:t>
      </w:r>
    </w:p>
    <w:p w14:paraId="284677A6" w14:textId="0000AFB7" w:rsidR="00734F45" w:rsidRPr="00B53138" w:rsidRDefault="0038637B" w:rsidP="00DB3515">
      <w:pPr>
        <w:rPr>
          <w:lang w:val="id-ID"/>
        </w:rPr>
      </w:pPr>
      <w:r w:rsidRPr="00B53138">
        <w:rPr>
          <w:lang w:val="id-ID"/>
        </w:rPr>
        <w:t xml:space="preserve">Model </w:t>
      </w:r>
      <w:proofErr w:type="spellStart"/>
      <w:r w:rsidRPr="00B53138">
        <w:rPr>
          <w:i/>
          <w:lang w:val="id-ID"/>
        </w:rPr>
        <w:t>agile</w:t>
      </w:r>
      <w:proofErr w:type="spellEnd"/>
      <w:r w:rsidRPr="00B53138">
        <w:rPr>
          <w:lang w:val="id-ID"/>
        </w:rPr>
        <w:t xml:space="preserve"> yang digunakan peneliti dalam penelitian ini adalah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yang merupakan turunan dari metode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(XP).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merupakan model pengembangan yang dilakukan oleh pengembang tunggal</w:t>
      </w:r>
      <w:sdt>
        <w:sdtPr>
          <w:rPr>
            <w:lang w:val="id-ID"/>
          </w:rPr>
          <w:id w:val="-1269778470"/>
          <w:citation/>
        </w:sdtPr>
        <w:sdtContent>
          <w:r w:rsidR="00E756BD" w:rsidRPr="00B53138">
            <w:rPr>
              <w:lang w:val="id-ID"/>
            </w:rPr>
            <w:fldChar w:fldCharType="begin"/>
          </w:r>
          <w:r w:rsidR="00E756BD" w:rsidRPr="00B53138">
            <w:rPr>
              <w:lang w:val="id-ID"/>
            </w:rPr>
            <w:instrText xml:space="preserve"> CITATION Dzh09 \l 1033 </w:instrText>
          </w:r>
          <w:r w:rsidR="00E756BD" w:rsidRPr="00B53138">
            <w:rPr>
              <w:lang w:val="id-ID"/>
            </w:rPr>
            <w:fldChar w:fldCharType="separate"/>
          </w:r>
          <w:r w:rsidR="00E756BD" w:rsidRPr="00B53138">
            <w:rPr>
              <w:noProof/>
              <w:lang w:val="id-ID"/>
            </w:rPr>
            <w:t xml:space="preserve"> [10]</w:t>
          </w:r>
          <w:r w:rsidR="00E756BD" w:rsidRPr="00B53138">
            <w:rPr>
              <w:lang w:val="id-ID"/>
            </w:rPr>
            <w:fldChar w:fldCharType="end"/>
          </w:r>
        </w:sdtContent>
      </w:sdt>
      <w:r w:rsidRPr="00B53138">
        <w:rPr>
          <w:lang w:val="id-ID"/>
        </w:rPr>
        <w:t>. Metode pengembangan ini bersifat lebih fleksibel dan lebih adaptif karena menyederhanakan setiap tahap dari proses pengembangan</w:t>
      </w:r>
      <w:r w:rsidR="00760060" w:rsidRPr="00B53138">
        <w:rPr>
          <w:lang w:val="id-ID"/>
        </w:rPr>
        <w:t xml:space="preserve"> dan dapat </w:t>
      </w:r>
      <w:r w:rsidRPr="00B53138">
        <w:rPr>
          <w:lang w:val="id-ID"/>
        </w:rPr>
        <w:t xml:space="preserve">dikembangkan oleh peneliti tanpa memiliki tim sehingga metode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i/>
          <w:lang w:val="id-ID"/>
        </w:rPr>
        <w:t xml:space="preserve"> </w:t>
      </w:r>
      <w:r w:rsidRPr="00B53138">
        <w:rPr>
          <w:lang w:val="id-ID"/>
        </w:rPr>
        <w:t xml:space="preserve">(PXP) merupakan metode yang tepat untuk digunakan dalam penelitian ini.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memiliki kerangka kerja</w:t>
      </w:r>
      <w:r w:rsidRPr="00B53138">
        <w:rPr>
          <w:i/>
          <w:lang w:val="id-ID"/>
        </w:rPr>
        <w:t xml:space="preserve"> </w:t>
      </w:r>
      <w:proofErr w:type="spellStart"/>
      <w:r w:rsidRPr="00B53138">
        <w:rPr>
          <w:i/>
          <w:lang w:val="id-ID"/>
        </w:rPr>
        <w:t>requirements</w:t>
      </w:r>
      <w:proofErr w:type="spellEnd"/>
      <w:r w:rsidRPr="00B53138">
        <w:rPr>
          <w:i/>
          <w:lang w:val="id-ID"/>
        </w:rPr>
        <w:t xml:space="preserve">, </w:t>
      </w:r>
      <w:proofErr w:type="spellStart"/>
      <w:r w:rsidRPr="00B53138">
        <w:rPr>
          <w:i/>
          <w:lang w:val="id-ID"/>
        </w:rPr>
        <w:t>planning</w:t>
      </w:r>
      <w:proofErr w:type="spellEnd"/>
      <w:r w:rsidRPr="00B53138">
        <w:rPr>
          <w:i/>
          <w:lang w:val="id-ID"/>
        </w:rPr>
        <w:t xml:space="preserve">, </w:t>
      </w:r>
      <w:proofErr w:type="spellStart"/>
      <w:r w:rsidRPr="00B53138">
        <w:rPr>
          <w:i/>
          <w:lang w:val="id-ID"/>
        </w:rPr>
        <w:t>iteration</w:t>
      </w:r>
      <w:proofErr w:type="spellEnd"/>
      <w:r w:rsidRPr="00B53138">
        <w:rPr>
          <w:i/>
          <w:lang w:val="id-ID"/>
        </w:rPr>
        <w:t xml:space="preserve"> </w:t>
      </w:r>
      <w:proofErr w:type="spellStart"/>
      <w:r w:rsidRPr="00B53138">
        <w:rPr>
          <w:i/>
          <w:lang w:val="id-ID"/>
        </w:rPr>
        <w:t>initialization</w:t>
      </w:r>
      <w:proofErr w:type="spellEnd"/>
      <w:r w:rsidRPr="00B53138">
        <w:rPr>
          <w:i/>
          <w:lang w:val="id-ID"/>
        </w:rPr>
        <w:t xml:space="preserve">, </w:t>
      </w:r>
      <w:proofErr w:type="spellStart"/>
      <w:r w:rsidRPr="00B53138">
        <w:rPr>
          <w:i/>
          <w:lang w:val="id-ID"/>
        </w:rPr>
        <w:t>design</w:t>
      </w:r>
      <w:proofErr w:type="spellEnd"/>
      <w:r w:rsidRPr="00B53138">
        <w:rPr>
          <w:i/>
          <w:lang w:val="id-ID"/>
        </w:rPr>
        <w:t xml:space="preserve">, </w:t>
      </w:r>
      <w:proofErr w:type="spellStart"/>
      <w:r w:rsidRPr="00B53138">
        <w:rPr>
          <w:i/>
          <w:lang w:val="id-ID"/>
        </w:rPr>
        <w:t>implementation</w:t>
      </w:r>
      <w:proofErr w:type="spellEnd"/>
      <w:r w:rsidRPr="00B53138">
        <w:rPr>
          <w:i/>
          <w:lang w:val="id-ID"/>
        </w:rPr>
        <w:t xml:space="preserve">, </w:t>
      </w:r>
      <w:proofErr w:type="spellStart"/>
      <w:r w:rsidRPr="00B53138">
        <w:rPr>
          <w:i/>
          <w:lang w:val="id-ID"/>
        </w:rPr>
        <w:t>system</w:t>
      </w:r>
      <w:proofErr w:type="spellEnd"/>
      <w:r w:rsidRPr="00B53138">
        <w:rPr>
          <w:i/>
          <w:lang w:val="id-ID"/>
        </w:rPr>
        <w:t xml:space="preserve"> testing, </w:t>
      </w:r>
      <w:r w:rsidRPr="00B53138">
        <w:rPr>
          <w:lang w:val="id-ID"/>
        </w:rPr>
        <w:t xml:space="preserve">dan </w:t>
      </w:r>
      <w:proofErr w:type="spellStart"/>
      <w:r w:rsidRPr="00B53138">
        <w:rPr>
          <w:i/>
          <w:lang w:val="id-ID"/>
        </w:rPr>
        <w:t>retrospective</w:t>
      </w:r>
      <w:proofErr w:type="spellEnd"/>
      <w:sdt>
        <w:sdtPr>
          <w:rPr>
            <w:i/>
            <w:lang w:val="id-ID"/>
          </w:rPr>
          <w:id w:val="1831010139"/>
          <w:citation/>
        </w:sdtPr>
        <w:sdtContent>
          <w:r w:rsidR="00893CBE" w:rsidRPr="00B53138">
            <w:rPr>
              <w:i/>
              <w:lang w:val="id-ID"/>
            </w:rPr>
            <w:fldChar w:fldCharType="begin"/>
          </w:r>
          <w:r w:rsidR="00893CBE" w:rsidRPr="00B53138">
            <w:rPr>
              <w:iCs/>
              <w:lang w:val="id-ID"/>
            </w:rPr>
            <w:instrText xml:space="preserve"> CITATION Dzh09 \l 1033 </w:instrText>
          </w:r>
          <w:r w:rsidR="00893CBE" w:rsidRPr="00B53138">
            <w:rPr>
              <w:i/>
              <w:lang w:val="id-ID"/>
            </w:rPr>
            <w:fldChar w:fldCharType="separate"/>
          </w:r>
          <w:r w:rsidR="00354C08" w:rsidRPr="00B53138">
            <w:rPr>
              <w:iCs/>
              <w:noProof/>
              <w:lang w:val="id-ID"/>
            </w:rPr>
            <w:t xml:space="preserve"> </w:t>
          </w:r>
          <w:r w:rsidR="00354C08" w:rsidRPr="00B53138">
            <w:rPr>
              <w:noProof/>
              <w:lang w:val="id-ID"/>
            </w:rPr>
            <w:t>[10]</w:t>
          </w:r>
          <w:r w:rsidR="00893CBE" w:rsidRPr="00B53138">
            <w:rPr>
              <w:i/>
              <w:lang w:val="id-ID"/>
            </w:rPr>
            <w:fldChar w:fldCharType="end"/>
          </w:r>
        </w:sdtContent>
      </w:sdt>
      <w:r w:rsidRPr="00B53138">
        <w:rPr>
          <w:i/>
          <w:lang w:val="id-ID"/>
        </w:rPr>
        <w:t xml:space="preserve">. </w:t>
      </w:r>
      <w:r w:rsidRPr="00B53138">
        <w:rPr>
          <w:lang w:val="id-ID"/>
        </w:rPr>
        <w:t xml:space="preserve">Metode </w:t>
      </w:r>
      <w:proofErr w:type="spellStart"/>
      <w:r w:rsidRPr="00B53138">
        <w:rPr>
          <w:i/>
          <w:lang w:val="id-ID"/>
        </w:rPr>
        <w:t>agile</w:t>
      </w:r>
      <w:proofErr w:type="spellEnd"/>
      <w:r w:rsidRPr="00B53138">
        <w:rPr>
          <w:lang w:val="id-ID"/>
        </w:rPr>
        <w:t xml:space="preserve"> dengan model pengembangan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dinilai tepat dalam penelitian ini karena sesuai dengan kebutuhan</w:t>
      </w:r>
      <w:r w:rsidR="00E756BD" w:rsidRPr="00B53138">
        <w:rPr>
          <w:lang w:val="id-ID"/>
        </w:rPr>
        <w:t xml:space="preserve"> pengembangan</w:t>
      </w:r>
      <w:r w:rsidRPr="00B53138">
        <w:rPr>
          <w:lang w:val="id-ID"/>
        </w:rPr>
        <w:t xml:space="preserve"> sistem </w:t>
      </w:r>
      <w:r w:rsidR="00253E36" w:rsidRPr="00B53138">
        <w:rPr>
          <w:lang w:val="id-ID"/>
        </w:rPr>
        <w:t xml:space="preserve">manajemen </w:t>
      </w:r>
      <w:r w:rsidRPr="00B53138">
        <w:rPr>
          <w:lang w:val="id-ID"/>
        </w:rPr>
        <w:t>pendataan peng</w:t>
      </w:r>
      <w:r w:rsidR="00E756BD" w:rsidRPr="00B53138">
        <w:rPr>
          <w:lang w:val="id-ID"/>
        </w:rPr>
        <w:t>adaan bantuan ini, yang membutuhkan metode pengembangan yang adaptif dan fleksibel.</w:t>
      </w:r>
    </w:p>
    <w:p w14:paraId="4A360A76" w14:textId="0EA8F9CB" w:rsidR="00E756BD" w:rsidRPr="00B53138" w:rsidRDefault="0038637B" w:rsidP="00E756BD">
      <w:pPr>
        <w:rPr>
          <w:lang w:val="id-ID"/>
        </w:rPr>
      </w:pPr>
      <w:r w:rsidRPr="00B53138">
        <w:rPr>
          <w:lang w:val="id-ID"/>
        </w:rPr>
        <w:t xml:space="preserve">Sistem </w:t>
      </w:r>
      <w:r w:rsidR="00E756BD" w:rsidRPr="00B53138">
        <w:rPr>
          <w:lang w:val="id-ID"/>
        </w:rPr>
        <w:t xml:space="preserve">manajemen </w:t>
      </w:r>
      <w:r w:rsidRPr="00B53138">
        <w:rPr>
          <w:lang w:val="id-ID"/>
        </w:rPr>
        <w:t xml:space="preserve">informasi pengadaan bantuan tani yang akan dibangun membutuhkan pengujian guna untuk mengukur fungsionalitas. Pengujian fungsionalitas sistem yang dilakukan menggunakan </w:t>
      </w:r>
      <w:r w:rsidRPr="00B53138">
        <w:rPr>
          <w:i/>
          <w:lang w:val="id-ID"/>
        </w:rPr>
        <w:t xml:space="preserve">User </w:t>
      </w:r>
      <w:proofErr w:type="spellStart"/>
      <w:r w:rsidRPr="00B53138">
        <w:rPr>
          <w:i/>
          <w:lang w:val="id-ID"/>
        </w:rPr>
        <w:t>Acceptance</w:t>
      </w:r>
      <w:proofErr w:type="spellEnd"/>
      <w:r w:rsidRPr="00B53138">
        <w:rPr>
          <w:i/>
          <w:lang w:val="id-ID"/>
        </w:rPr>
        <w:t xml:space="preserve"> </w:t>
      </w:r>
      <w:proofErr w:type="spellStart"/>
      <w:r w:rsidRPr="00B53138">
        <w:rPr>
          <w:i/>
          <w:lang w:val="id-ID"/>
        </w:rPr>
        <w:t>Test</w:t>
      </w:r>
      <w:proofErr w:type="spellEnd"/>
      <w:r w:rsidRPr="00B53138">
        <w:rPr>
          <w:lang w:val="id-ID"/>
        </w:rPr>
        <w:t xml:space="preserve"> </w:t>
      </w:r>
      <w:r w:rsidR="00E756BD" w:rsidRPr="00B53138">
        <w:rPr>
          <w:lang w:val="id-ID"/>
        </w:rPr>
        <w:t>untuk mengetahui apakah fungsi fitur yang dikembangkan sudah sesuai dengan kebutuhan yang telah ditentukan pada awal pengembangan. Pengujian UAT ini</w:t>
      </w:r>
      <w:r w:rsidRPr="00B53138">
        <w:rPr>
          <w:lang w:val="id-ID"/>
        </w:rPr>
        <w:t xml:space="preserve"> dilakukan oleh </w:t>
      </w:r>
      <w:r w:rsidR="00893CBE" w:rsidRPr="00B53138">
        <w:rPr>
          <w:iCs/>
          <w:lang w:val="id-ID"/>
        </w:rPr>
        <w:t>klien</w:t>
      </w:r>
      <w:r w:rsidRPr="00B53138">
        <w:rPr>
          <w:lang w:val="id-ID"/>
        </w:rPr>
        <w:t xml:space="preserve"> (Dinas Pertanian Kabupaten Toba).</w:t>
      </w:r>
      <w:r w:rsidR="005733F7" w:rsidRPr="00B53138">
        <w:rPr>
          <w:lang w:val="id-ID"/>
        </w:rPr>
        <w:t xml:space="preserve"> Pengujian </w:t>
      </w:r>
      <w:r w:rsidR="005733F7" w:rsidRPr="00B53138">
        <w:rPr>
          <w:i/>
          <w:lang w:val="id-ID"/>
        </w:rPr>
        <w:t xml:space="preserve">User </w:t>
      </w:r>
      <w:proofErr w:type="spellStart"/>
      <w:r w:rsidR="005733F7" w:rsidRPr="00B53138">
        <w:rPr>
          <w:i/>
          <w:lang w:val="id-ID"/>
        </w:rPr>
        <w:t>Acceptance</w:t>
      </w:r>
      <w:proofErr w:type="spellEnd"/>
      <w:r w:rsidR="005733F7" w:rsidRPr="00B53138">
        <w:rPr>
          <w:i/>
          <w:lang w:val="id-ID"/>
        </w:rPr>
        <w:t xml:space="preserve"> </w:t>
      </w:r>
      <w:proofErr w:type="spellStart"/>
      <w:r w:rsidR="005733F7" w:rsidRPr="00B53138">
        <w:rPr>
          <w:i/>
          <w:lang w:val="id-ID"/>
        </w:rPr>
        <w:t>Test</w:t>
      </w:r>
      <w:proofErr w:type="spellEnd"/>
      <w:r w:rsidR="005733F7" w:rsidRPr="00B53138">
        <w:rPr>
          <w:lang w:val="id-ID"/>
        </w:rPr>
        <w:t xml:space="preserve"> merupakan pengujian yang dilakukan pada fase terakhir. Pengujian ini dilakukan untuk memastikan fitur-fitur yang dikembangkan sudah berjalan se</w:t>
      </w:r>
      <w:r w:rsidR="00A17CA1" w:rsidRPr="00B53138">
        <w:rPr>
          <w:lang w:val="id-ID"/>
        </w:rPr>
        <w:t>suai dengan yang diharapkan dan</w:t>
      </w:r>
      <w:r w:rsidR="005733F7" w:rsidRPr="00B53138">
        <w:rPr>
          <w:lang w:val="id-ID"/>
        </w:rPr>
        <w:t xml:space="preserve"> sesuai dengan kebutuhan</w:t>
      </w:r>
      <w:r w:rsidR="00A17CA1" w:rsidRPr="00B53138">
        <w:rPr>
          <w:lang w:val="id-ID"/>
        </w:rPr>
        <w:t xml:space="preserve"> klien. Pengujian </w:t>
      </w:r>
      <w:r w:rsidR="00A17CA1" w:rsidRPr="00B53138">
        <w:rPr>
          <w:i/>
          <w:lang w:val="id-ID"/>
        </w:rPr>
        <w:t xml:space="preserve">User </w:t>
      </w:r>
      <w:proofErr w:type="spellStart"/>
      <w:r w:rsidR="00A17CA1" w:rsidRPr="00B53138">
        <w:rPr>
          <w:i/>
          <w:lang w:val="id-ID"/>
        </w:rPr>
        <w:t>Acceptance</w:t>
      </w:r>
      <w:proofErr w:type="spellEnd"/>
      <w:r w:rsidR="00A17CA1" w:rsidRPr="00B53138">
        <w:rPr>
          <w:i/>
          <w:lang w:val="id-ID"/>
        </w:rPr>
        <w:t xml:space="preserve"> </w:t>
      </w:r>
      <w:proofErr w:type="spellStart"/>
      <w:r w:rsidR="00A17CA1" w:rsidRPr="00B53138">
        <w:rPr>
          <w:i/>
          <w:lang w:val="id-ID"/>
        </w:rPr>
        <w:t>Test</w:t>
      </w:r>
      <w:proofErr w:type="spellEnd"/>
      <w:r w:rsidR="00A17CA1" w:rsidRPr="00B53138">
        <w:rPr>
          <w:lang w:val="id-ID"/>
        </w:rPr>
        <w:t xml:space="preserve"> dilakukan langsung oleh klien</w:t>
      </w:r>
      <w:sdt>
        <w:sdtPr>
          <w:rPr>
            <w:lang w:val="id-ID"/>
          </w:rPr>
          <w:id w:val="-23395615"/>
          <w:citation/>
        </w:sdtPr>
        <w:sdtContent>
          <w:r w:rsidR="00A17CA1" w:rsidRPr="00B53138">
            <w:rPr>
              <w:lang w:val="id-ID"/>
            </w:rPr>
            <w:fldChar w:fldCharType="begin"/>
          </w:r>
          <w:r w:rsidR="00A17CA1" w:rsidRPr="00B53138">
            <w:rPr>
              <w:lang w:val="id-ID"/>
            </w:rPr>
            <w:instrText xml:space="preserve"> CITATION Sup18 \l 1033 </w:instrText>
          </w:r>
          <w:r w:rsidR="00A17CA1" w:rsidRPr="00B53138">
            <w:rPr>
              <w:lang w:val="id-ID"/>
            </w:rPr>
            <w:fldChar w:fldCharType="separate"/>
          </w:r>
          <w:r w:rsidR="00A17CA1" w:rsidRPr="00B53138">
            <w:rPr>
              <w:noProof/>
              <w:lang w:val="id-ID"/>
            </w:rPr>
            <w:t xml:space="preserve"> [11]</w:t>
          </w:r>
          <w:r w:rsidR="00A17CA1" w:rsidRPr="00B53138">
            <w:rPr>
              <w:lang w:val="id-ID"/>
            </w:rPr>
            <w:fldChar w:fldCharType="end"/>
          </w:r>
        </w:sdtContent>
      </w:sdt>
      <w:r w:rsidR="00A17CA1" w:rsidRPr="00B53138">
        <w:rPr>
          <w:lang w:val="id-ID"/>
        </w:rPr>
        <w:t>.</w:t>
      </w:r>
      <w:r w:rsidR="005733F7" w:rsidRPr="00B53138">
        <w:rPr>
          <w:lang w:val="id-ID"/>
        </w:rPr>
        <w:t xml:space="preserve"> </w:t>
      </w:r>
    </w:p>
    <w:p w14:paraId="2B257D8A" w14:textId="67B099AB" w:rsidR="00734F45" w:rsidRPr="00B53138" w:rsidRDefault="005733F7" w:rsidP="00E756BD">
      <w:pPr>
        <w:rPr>
          <w:lang w:val="id-ID"/>
        </w:rPr>
      </w:pPr>
      <w:r w:rsidRPr="00B53138">
        <w:rPr>
          <w:lang w:val="id-ID"/>
        </w:rPr>
        <w:t>S</w:t>
      </w:r>
      <w:r w:rsidR="0038637B" w:rsidRPr="00B53138">
        <w:rPr>
          <w:lang w:val="id-ID"/>
        </w:rPr>
        <w:t xml:space="preserve">istem </w:t>
      </w:r>
      <w:r w:rsidR="00253E36" w:rsidRPr="00B53138">
        <w:rPr>
          <w:lang w:val="id-ID"/>
        </w:rPr>
        <w:t xml:space="preserve">manajemen </w:t>
      </w:r>
      <w:r w:rsidR="0038637B" w:rsidRPr="00B53138">
        <w:rPr>
          <w:lang w:val="id-ID"/>
        </w:rPr>
        <w:t>ini akan membantu pekerjaan Dinas Pertanian</w:t>
      </w:r>
      <w:r w:rsidR="006E0FF3" w:rsidRPr="00B53138">
        <w:rPr>
          <w:lang w:val="id-ID"/>
        </w:rPr>
        <w:t xml:space="preserve"> </w:t>
      </w:r>
      <w:r w:rsidR="0038637B" w:rsidRPr="00B53138">
        <w:rPr>
          <w:lang w:val="id-ID"/>
        </w:rPr>
        <w:t>untuk memanajemen pendataan kelompok tani yang mengajukan bantuan, sehingga hasil yang diharapkan adalah bantuan tani dapat diberikan secara merata kepada seluruh kelompok tani yang ada. Sistem informasi ini juga akan membantu kelompok tani dalam mengajukan dan memantau kemajuan proses bantuan yang diajukan.</w:t>
      </w:r>
    </w:p>
    <w:p w14:paraId="584DD15A" w14:textId="77777777" w:rsidR="00734F45" w:rsidRPr="00B53138" w:rsidRDefault="0038637B" w:rsidP="00AA6C3E">
      <w:pPr>
        <w:pStyle w:val="Heading2"/>
        <w:rPr>
          <w:lang w:val="id-ID"/>
        </w:rPr>
      </w:pPr>
      <w:bookmarkStart w:id="13" w:name="_Toc152684730"/>
      <w:r w:rsidRPr="00B53138">
        <w:rPr>
          <w:lang w:val="id-ID"/>
        </w:rPr>
        <w:lastRenderedPageBreak/>
        <w:t>Rumusan Masalah</w:t>
      </w:r>
      <w:bookmarkEnd w:id="13"/>
    </w:p>
    <w:p w14:paraId="3C6548B4" w14:textId="77777777" w:rsidR="00734F45" w:rsidRPr="00B53138" w:rsidRDefault="0038637B">
      <w:pPr>
        <w:rPr>
          <w:lang w:val="id-ID"/>
        </w:rPr>
      </w:pPr>
      <w:r w:rsidRPr="00B53138">
        <w:rPr>
          <w:lang w:val="id-ID"/>
        </w:rPr>
        <w:t>Berdasarkan latar belakang yang telah dijelaskan dan diuraikan, maka dapat rumusan masalah yang dapat diambil dalam penelitian ini adalah:</w:t>
      </w:r>
    </w:p>
    <w:p w14:paraId="14A30785" w14:textId="77777777" w:rsidR="00734F45" w:rsidRPr="00B53138" w:rsidRDefault="0038637B" w:rsidP="00F82818">
      <w:pPr>
        <w:numPr>
          <w:ilvl w:val="0"/>
          <w:numId w:val="17"/>
        </w:numPr>
        <w:pBdr>
          <w:top w:val="nil"/>
          <w:left w:val="nil"/>
          <w:bottom w:val="nil"/>
          <w:right w:val="nil"/>
          <w:between w:val="nil"/>
        </w:pBdr>
        <w:rPr>
          <w:color w:val="000000"/>
          <w:lang w:val="id-ID"/>
        </w:rPr>
      </w:pPr>
      <w:r w:rsidRPr="00B53138">
        <w:rPr>
          <w:color w:val="000000"/>
          <w:lang w:val="id-ID"/>
        </w:rPr>
        <w:t xml:space="preserve">Bagaimana </w:t>
      </w:r>
      <w:r w:rsidRPr="00B53138">
        <w:rPr>
          <w:lang w:val="id-ID"/>
        </w:rPr>
        <w:t xml:space="preserve">Rancang Bangun Sistem Manajemen Pendataan Bantuan untuk Kelompok Tani pada Dinas Pertanian Kabupaten Toba menggunakan metode </w:t>
      </w:r>
      <w:r w:rsidRPr="00B53138">
        <w:rPr>
          <w:i/>
          <w:iCs/>
          <w:lang w:val="id-ID"/>
        </w:rPr>
        <w:t xml:space="preserve">Personal </w:t>
      </w:r>
      <w:proofErr w:type="spellStart"/>
      <w:r w:rsidRPr="00B53138">
        <w:rPr>
          <w:i/>
          <w:iCs/>
          <w:lang w:val="id-ID"/>
        </w:rPr>
        <w:t>Extreme</w:t>
      </w:r>
      <w:proofErr w:type="spellEnd"/>
      <w:r w:rsidRPr="00B53138">
        <w:rPr>
          <w:i/>
          <w:iCs/>
          <w:lang w:val="id-ID"/>
        </w:rPr>
        <w:t xml:space="preserve"> </w:t>
      </w:r>
      <w:proofErr w:type="spellStart"/>
      <w:r w:rsidRPr="00B53138">
        <w:rPr>
          <w:i/>
          <w:iCs/>
          <w:lang w:val="id-ID"/>
        </w:rPr>
        <w:t>Programming</w:t>
      </w:r>
      <w:proofErr w:type="spellEnd"/>
      <w:r w:rsidRPr="00B53138">
        <w:rPr>
          <w:lang w:val="id-ID"/>
        </w:rPr>
        <w:t xml:space="preserve"> (PXP)?</w:t>
      </w:r>
    </w:p>
    <w:p w14:paraId="5D87D462" w14:textId="449D41A1" w:rsidR="00734F45" w:rsidRPr="00B53138" w:rsidRDefault="0038637B" w:rsidP="00F82818">
      <w:pPr>
        <w:numPr>
          <w:ilvl w:val="0"/>
          <w:numId w:val="17"/>
        </w:numPr>
        <w:pBdr>
          <w:top w:val="nil"/>
          <w:left w:val="nil"/>
          <w:bottom w:val="nil"/>
          <w:right w:val="nil"/>
          <w:between w:val="nil"/>
        </w:pBdr>
        <w:spacing w:after="240"/>
        <w:rPr>
          <w:color w:val="000000"/>
          <w:lang w:val="id-ID"/>
        </w:rPr>
      </w:pPr>
      <w:bookmarkStart w:id="14" w:name="_heading=h.1ksv4uv" w:colFirst="0" w:colLast="0"/>
      <w:bookmarkEnd w:id="14"/>
      <w:r w:rsidRPr="00B53138">
        <w:rPr>
          <w:color w:val="000000"/>
          <w:lang w:val="id-ID"/>
        </w:rPr>
        <w:t xml:space="preserve">Bagaimana </w:t>
      </w:r>
      <w:r w:rsidR="00A17CA1" w:rsidRPr="00B53138">
        <w:rPr>
          <w:color w:val="000000"/>
          <w:lang w:val="id-ID"/>
        </w:rPr>
        <w:t xml:space="preserve">fungsionalitas </w:t>
      </w:r>
      <w:proofErr w:type="spellStart"/>
      <w:r w:rsidR="00A17CA1" w:rsidRPr="00B53138">
        <w:rPr>
          <w:color w:val="000000"/>
          <w:lang w:val="id-ID"/>
        </w:rPr>
        <w:t>system</w:t>
      </w:r>
      <w:proofErr w:type="spellEnd"/>
      <w:r w:rsidR="00A17CA1" w:rsidRPr="00B53138">
        <w:rPr>
          <w:color w:val="000000"/>
          <w:lang w:val="id-ID"/>
        </w:rPr>
        <w:t xml:space="preserve"> menggunakan </w:t>
      </w:r>
      <w:r w:rsidR="00A17CA1" w:rsidRPr="00B53138">
        <w:rPr>
          <w:i/>
          <w:iCs/>
          <w:color w:val="000000"/>
          <w:lang w:val="id-ID"/>
        </w:rPr>
        <w:t xml:space="preserve">User </w:t>
      </w:r>
      <w:proofErr w:type="spellStart"/>
      <w:r w:rsidR="00A17CA1" w:rsidRPr="00B53138">
        <w:rPr>
          <w:i/>
          <w:iCs/>
          <w:color w:val="000000"/>
          <w:lang w:val="id-ID"/>
        </w:rPr>
        <w:t>Acceptance</w:t>
      </w:r>
      <w:proofErr w:type="spellEnd"/>
      <w:r w:rsidR="00A17CA1" w:rsidRPr="00B53138">
        <w:rPr>
          <w:i/>
          <w:iCs/>
          <w:color w:val="000000"/>
          <w:lang w:val="id-ID"/>
        </w:rPr>
        <w:t xml:space="preserve"> </w:t>
      </w:r>
      <w:proofErr w:type="spellStart"/>
      <w:r w:rsidR="00A17CA1" w:rsidRPr="00B53138">
        <w:rPr>
          <w:i/>
          <w:iCs/>
          <w:color w:val="000000"/>
          <w:lang w:val="id-ID"/>
        </w:rPr>
        <w:t>Test</w:t>
      </w:r>
      <w:proofErr w:type="spellEnd"/>
      <w:r w:rsidR="00A17CA1" w:rsidRPr="00B53138">
        <w:rPr>
          <w:color w:val="000000"/>
          <w:lang w:val="id-ID"/>
        </w:rPr>
        <w:t xml:space="preserve"> yang dibangun agar dapat digunakan?</w:t>
      </w:r>
    </w:p>
    <w:p w14:paraId="1A673345" w14:textId="77777777" w:rsidR="00734F45" w:rsidRPr="00B53138" w:rsidRDefault="0038637B" w:rsidP="00AA6C3E">
      <w:pPr>
        <w:pStyle w:val="Heading2"/>
        <w:rPr>
          <w:lang w:val="id-ID"/>
        </w:rPr>
      </w:pPr>
      <w:bookmarkStart w:id="15" w:name="_Toc152684731"/>
      <w:r w:rsidRPr="00B53138">
        <w:rPr>
          <w:lang w:val="id-ID"/>
        </w:rPr>
        <w:t>Tujuan Penelitian</w:t>
      </w:r>
      <w:bookmarkEnd w:id="15"/>
    </w:p>
    <w:p w14:paraId="04269D03" w14:textId="77777777" w:rsidR="00734F45" w:rsidRPr="00B53138" w:rsidRDefault="0038637B">
      <w:pPr>
        <w:rPr>
          <w:lang w:val="id-ID"/>
        </w:rPr>
      </w:pPr>
      <w:r w:rsidRPr="00B53138">
        <w:rPr>
          <w:lang w:val="id-ID"/>
        </w:rPr>
        <w:t>Tujuan dari dilakukannya penelitian ini adalah:</w:t>
      </w:r>
    </w:p>
    <w:p w14:paraId="58621F61" w14:textId="77777777" w:rsidR="00734F45" w:rsidRPr="00B53138" w:rsidRDefault="0038637B" w:rsidP="00F82818">
      <w:pPr>
        <w:numPr>
          <w:ilvl w:val="0"/>
          <w:numId w:val="2"/>
        </w:numPr>
        <w:pBdr>
          <w:top w:val="nil"/>
          <w:left w:val="nil"/>
          <w:bottom w:val="nil"/>
          <w:right w:val="nil"/>
          <w:between w:val="nil"/>
        </w:pBdr>
        <w:rPr>
          <w:color w:val="000000"/>
          <w:lang w:val="id-ID"/>
        </w:rPr>
      </w:pPr>
      <w:r w:rsidRPr="00B53138">
        <w:rPr>
          <w:color w:val="000000"/>
          <w:lang w:val="id-ID"/>
        </w:rPr>
        <w:t xml:space="preserve">Merancang dan membangun sistem informasi pendataan pengadaan bantuan tani Kabupaten Toba menggunakan metode </w:t>
      </w:r>
      <w:r w:rsidRPr="00B53138">
        <w:rPr>
          <w:i/>
          <w:color w:val="000000"/>
          <w:lang w:val="id-ID"/>
        </w:rPr>
        <w:t xml:space="preserve">Personal </w:t>
      </w:r>
      <w:proofErr w:type="spellStart"/>
      <w:r w:rsidRPr="00B53138">
        <w:rPr>
          <w:i/>
          <w:color w:val="000000"/>
          <w:lang w:val="id-ID"/>
        </w:rPr>
        <w:t>Extreme</w:t>
      </w:r>
      <w:proofErr w:type="spellEnd"/>
      <w:r w:rsidRPr="00B53138">
        <w:rPr>
          <w:i/>
          <w:color w:val="000000"/>
          <w:lang w:val="id-ID"/>
        </w:rPr>
        <w:t xml:space="preserve"> </w:t>
      </w:r>
      <w:proofErr w:type="spellStart"/>
      <w:r w:rsidRPr="00B53138">
        <w:rPr>
          <w:i/>
          <w:color w:val="000000"/>
          <w:lang w:val="id-ID"/>
        </w:rPr>
        <w:t>Programming</w:t>
      </w:r>
      <w:proofErr w:type="spellEnd"/>
      <w:r w:rsidRPr="00B53138">
        <w:rPr>
          <w:color w:val="000000"/>
          <w:lang w:val="id-ID"/>
        </w:rPr>
        <w:t xml:space="preserve"> (PXP). </w:t>
      </w:r>
    </w:p>
    <w:p w14:paraId="475ABB48" w14:textId="77777777" w:rsidR="00734F45" w:rsidRPr="00B53138" w:rsidRDefault="0038637B" w:rsidP="00F82818">
      <w:pPr>
        <w:numPr>
          <w:ilvl w:val="0"/>
          <w:numId w:val="2"/>
        </w:numPr>
        <w:pBdr>
          <w:top w:val="nil"/>
          <w:left w:val="nil"/>
          <w:bottom w:val="nil"/>
          <w:right w:val="nil"/>
          <w:between w:val="nil"/>
        </w:pBdr>
        <w:spacing w:after="240"/>
        <w:rPr>
          <w:lang w:val="id-ID"/>
        </w:rPr>
      </w:pPr>
      <w:r w:rsidRPr="00B53138">
        <w:rPr>
          <w:color w:val="000000"/>
          <w:lang w:val="id-ID"/>
        </w:rPr>
        <w:t xml:space="preserve">Melakukan pengujian terhadap sistem yang dirancang dan dibangun menggunakan </w:t>
      </w:r>
      <w:r w:rsidRPr="00B53138">
        <w:rPr>
          <w:i/>
          <w:color w:val="000000"/>
          <w:lang w:val="id-ID"/>
        </w:rPr>
        <w:t xml:space="preserve">User </w:t>
      </w:r>
      <w:proofErr w:type="spellStart"/>
      <w:r w:rsidRPr="00B53138">
        <w:rPr>
          <w:i/>
          <w:color w:val="000000"/>
          <w:lang w:val="id-ID"/>
        </w:rPr>
        <w:t>Acceptance</w:t>
      </w:r>
      <w:proofErr w:type="spellEnd"/>
      <w:r w:rsidRPr="00B53138">
        <w:rPr>
          <w:i/>
          <w:color w:val="000000"/>
          <w:lang w:val="id-ID"/>
        </w:rPr>
        <w:t xml:space="preserve"> </w:t>
      </w:r>
      <w:proofErr w:type="spellStart"/>
      <w:r w:rsidRPr="00B53138">
        <w:rPr>
          <w:i/>
          <w:color w:val="000000"/>
          <w:lang w:val="id-ID"/>
        </w:rPr>
        <w:t>Test</w:t>
      </w:r>
      <w:proofErr w:type="spellEnd"/>
      <w:r w:rsidRPr="00B53138">
        <w:rPr>
          <w:i/>
          <w:color w:val="000000"/>
          <w:lang w:val="id-ID"/>
        </w:rPr>
        <w:t xml:space="preserve"> </w:t>
      </w:r>
      <w:r w:rsidRPr="00B53138">
        <w:rPr>
          <w:color w:val="000000"/>
          <w:lang w:val="id-ID"/>
        </w:rPr>
        <w:t>untuk mengetahui fungsionalitas sistem.</w:t>
      </w:r>
    </w:p>
    <w:p w14:paraId="7ECF9A56" w14:textId="77777777" w:rsidR="00734F45" w:rsidRPr="00B53138" w:rsidRDefault="0038637B" w:rsidP="00AA6C3E">
      <w:pPr>
        <w:pStyle w:val="Heading2"/>
        <w:rPr>
          <w:lang w:val="id-ID"/>
        </w:rPr>
      </w:pPr>
      <w:bookmarkStart w:id="16" w:name="_Toc152684732"/>
      <w:r w:rsidRPr="00B53138">
        <w:rPr>
          <w:lang w:val="id-ID"/>
        </w:rPr>
        <w:t>Batasan Masalah</w:t>
      </w:r>
      <w:bookmarkEnd w:id="16"/>
      <w:r w:rsidRPr="00B53138">
        <w:rPr>
          <w:lang w:val="id-ID"/>
        </w:rPr>
        <w:t xml:space="preserve"> </w:t>
      </w:r>
    </w:p>
    <w:p w14:paraId="7D60C5A2" w14:textId="77777777" w:rsidR="00734F45" w:rsidRPr="00B53138" w:rsidRDefault="0038637B">
      <w:pPr>
        <w:rPr>
          <w:lang w:val="id-ID"/>
        </w:rPr>
      </w:pPr>
      <w:r w:rsidRPr="00B53138">
        <w:rPr>
          <w:lang w:val="id-ID"/>
        </w:rPr>
        <w:t>Batasan masalah dalam penelitian ini adalah sebagai berikut:</w:t>
      </w:r>
    </w:p>
    <w:p w14:paraId="5A760686" w14:textId="453AC8A7" w:rsidR="00734F45" w:rsidRPr="00B53138" w:rsidRDefault="0038637B" w:rsidP="00F82818">
      <w:pPr>
        <w:numPr>
          <w:ilvl w:val="0"/>
          <w:numId w:val="3"/>
        </w:numPr>
        <w:pBdr>
          <w:top w:val="nil"/>
          <w:left w:val="nil"/>
          <w:bottom w:val="nil"/>
          <w:right w:val="nil"/>
          <w:between w:val="nil"/>
        </w:pBdr>
        <w:rPr>
          <w:color w:val="000000"/>
          <w:lang w:val="id-ID"/>
        </w:rPr>
      </w:pPr>
      <w:r w:rsidRPr="00B53138">
        <w:rPr>
          <w:color w:val="000000"/>
          <w:lang w:val="id-ID"/>
        </w:rPr>
        <w:t>Pengadaan bantuan tani yang didata hanyalah yang terdaftar di kamus usulan pengadaan bantuan tani Dinas Pertanian Kabupaten Toba Tahun 2021-2026.</w:t>
      </w:r>
    </w:p>
    <w:p w14:paraId="7CE53BE9" w14:textId="0461FC13" w:rsidR="00734F45" w:rsidRPr="00B53138" w:rsidRDefault="008D5725" w:rsidP="00F82818">
      <w:pPr>
        <w:numPr>
          <w:ilvl w:val="0"/>
          <w:numId w:val="3"/>
        </w:numPr>
        <w:pBdr>
          <w:top w:val="nil"/>
          <w:left w:val="nil"/>
          <w:bottom w:val="nil"/>
          <w:right w:val="nil"/>
          <w:between w:val="nil"/>
        </w:pBdr>
        <w:spacing w:after="120"/>
        <w:rPr>
          <w:color w:val="000000"/>
          <w:lang w:val="id-ID"/>
        </w:rPr>
      </w:pPr>
      <w:r w:rsidRPr="00B53138">
        <w:rPr>
          <w:color w:val="000000"/>
          <w:lang w:val="id-ID"/>
        </w:rPr>
        <w:t>Pengguna utama sistem adalah pegawai dinas pertanian yaitu kepala dinas, kepala bidang, dan badan penyuluh.</w:t>
      </w:r>
    </w:p>
    <w:p w14:paraId="013855CE" w14:textId="77777777" w:rsidR="00734F45" w:rsidRPr="00B53138" w:rsidRDefault="0038637B" w:rsidP="00AA6C3E">
      <w:pPr>
        <w:pStyle w:val="Heading2"/>
        <w:rPr>
          <w:lang w:val="id-ID"/>
        </w:rPr>
      </w:pPr>
      <w:bookmarkStart w:id="17" w:name="_Toc152684733"/>
      <w:r w:rsidRPr="00B53138">
        <w:rPr>
          <w:lang w:val="id-ID"/>
        </w:rPr>
        <w:t>Manfaat Penelitian</w:t>
      </w:r>
      <w:bookmarkEnd w:id="17"/>
    </w:p>
    <w:p w14:paraId="6940728F" w14:textId="77777777" w:rsidR="00734F45" w:rsidRPr="00B53138" w:rsidRDefault="0038637B">
      <w:pPr>
        <w:rPr>
          <w:lang w:val="id-ID"/>
        </w:rPr>
      </w:pPr>
      <w:r w:rsidRPr="00B53138">
        <w:rPr>
          <w:lang w:val="id-ID"/>
        </w:rPr>
        <w:t>Manfaat penelitian yang hendak dicapai dari penelitian yang dilakukan adalah sebagai berikut:</w:t>
      </w:r>
    </w:p>
    <w:p w14:paraId="6877D707" w14:textId="0DFAAB89" w:rsidR="00734F45" w:rsidRPr="00B53138" w:rsidRDefault="0038637B" w:rsidP="00F82818">
      <w:pPr>
        <w:numPr>
          <w:ilvl w:val="0"/>
          <w:numId w:val="5"/>
        </w:numPr>
        <w:pBdr>
          <w:top w:val="nil"/>
          <w:left w:val="nil"/>
          <w:bottom w:val="nil"/>
          <w:right w:val="nil"/>
          <w:between w:val="nil"/>
        </w:pBdr>
        <w:rPr>
          <w:color w:val="000000"/>
          <w:lang w:val="id-ID"/>
        </w:rPr>
      </w:pPr>
      <w:r w:rsidRPr="00B53138">
        <w:rPr>
          <w:color w:val="000000"/>
          <w:lang w:val="id-ID"/>
        </w:rPr>
        <w:t>Bagi Dinas Pertanian Kabupaten Toba</w:t>
      </w:r>
    </w:p>
    <w:p w14:paraId="58810F3E" w14:textId="64935227" w:rsidR="00734F45" w:rsidRPr="00B53138" w:rsidRDefault="0038637B" w:rsidP="00F82818">
      <w:pPr>
        <w:numPr>
          <w:ilvl w:val="1"/>
          <w:numId w:val="5"/>
        </w:numPr>
        <w:pBdr>
          <w:top w:val="nil"/>
          <w:left w:val="nil"/>
          <w:bottom w:val="nil"/>
          <w:right w:val="nil"/>
          <w:between w:val="nil"/>
        </w:pBdr>
        <w:rPr>
          <w:color w:val="000000"/>
          <w:lang w:val="id-ID"/>
        </w:rPr>
      </w:pPr>
      <w:r w:rsidRPr="00B53138">
        <w:rPr>
          <w:color w:val="000000"/>
          <w:lang w:val="id-ID"/>
        </w:rPr>
        <w:t>Membantu Dinas Pertanian dalam mendata kelompok tani yang ada.</w:t>
      </w:r>
    </w:p>
    <w:p w14:paraId="6A32A659" w14:textId="02C38288" w:rsidR="00734F45" w:rsidRPr="00B53138" w:rsidRDefault="0038637B" w:rsidP="00F82818">
      <w:pPr>
        <w:numPr>
          <w:ilvl w:val="1"/>
          <w:numId w:val="5"/>
        </w:numPr>
        <w:pBdr>
          <w:top w:val="nil"/>
          <w:left w:val="nil"/>
          <w:bottom w:val="nil"/>
          <w:right w:val="nil"/>
          <w:between w:val="nil"/>
        </w:pBdr>
        <w:rPr>
          <w:color w:val="000000"/>
          <w:lang w:val="id-ID"/>
        </w:rPr>
      </w:pPr>
      <w:r w:rsidRPr="00B53138">
        <w:rPr>
          <w:color w:val="000000"/>
          <w:lang w:val="id-ID"/>
        </w:rPr>
        <w:t>Membantu Dinas Pertanian dalam manajemen penyebaran bantuan tani kepada kelompok tani.</w:t>
      </w:r>
    </w:p>
    <w:p w14:paraId="34248298" w14:textId="77777777" w:rsidR="00734F45" w:rsidRPr="00B53138" w:rsidRDefault="0038637B" w:rsidP="00F82818">
      <w:pPr>
        <w:numPr>
          <w:ilvl w:val="1"/>
          <w:numId w:val="5"/>
        </w:numPr>
        <w:pBdr>
          <w:top w:val="nil"/>
          <w:left w:val="nil"/>
          <w:bottom w:val="nil"/>
          <w:right w:val="nil"/>
          <w:between w:val="nil"/>
        </w:pBdr>
        <w:spacing w:after="120"/>
        <w:rPr>
          <w:color w:val="000000"/>
          <w:lang w:val="id-ID"/>
        </w:rPr>
      </w:pPr>
      <w:r w:rsidRPr="00B53138">
        <w:rPr>
          <w:color w:val="000000"/>
          <w:lang w:val="id-ID"/>
        </w:rPr>
        <w:lastRenderedPageBreak/>
        <w:t>Meningkatkan sarana penyaluran bantuan tani kepada kelompok tani di Kabupaten Toba.</w:t>
      </w:r>
    </w:p>
    <w:p w14:paraId="77B2C806" w14:textId="77777777" w:rsidR="00734F45" w:rsidRPr="00B53138" w:rsidRDefault="0038637B" w:rsidP="00F82818">
      <w:pPr>
        <w:numPr>
          <w:ilvl w:val="0"/>
          <w:numId w:val="5"/>
        </w:numPr>
        <w:pBdr>
          <w:top w:val="nil"/>
          <w:left w:val="nil"/>
          <w:bottom w:val="nil"/>
          <w:right w:val="nil"/>
          <w:between w:val="nil"/>
        </w:pBdr>
        <w:rPr>
          <w:color w:val="000000"/>
          <w:lang w:val="id-ID"/>
        </w:rPr>
      </w:pPr>
      <w:r w:rsidRPr="00B53138">
        <w:rPr>
          <w:color w:val="000000"/>
          <w:lang w:val="id-ID"/>
        </w:rPr>
        <w:t>Bagi Kelompok Tani</w:t>
      </w:r>
    </w:p>
    <w:p w14:paraId="20B080F9" w14:textId="77777777" w:rsidR="00734F45" w:rsidRPr="00B53138" w:rsidRDefault="0038637B" w:rsidP="00F82818">
      <w:pPr>
        <w:numPr>
          <w:ilvl w:val="0"/>
          <w:numId w:val="13"/>
        </w:numPr>
        <w:pBdr>
          <w:top w:val="nil"/>
          <w:left w:val="nil"/>
          <w:bottom w:val="nil"/>
          <w:right w:val="nil"/>
          <w:between w:val="nil"/>
        </w:pBdr>
        <w:spacing w:after="240"/>
        <w:rPr>
          <w:color w:val="000000"/>
          <w:lang w:val="id-ID"/>
        </w:rPr>
      </w:pPr>
      <w:r w:rsidRPr="00B53138">
        <w:rPr>
          <w:color w:val="000000"/>
          <w:lang w:val="id-ID"/>
        </w:rPr>
        <w:t>Membantu kelompok tani untuk mengetahui status pengajuan program bantuan yang diajukan.</w:t>
      </w:r>
    </w:p>
    <w:p w14:paraId="2E508E6D" w14:textId="77777777" w:rsidR="00734F45" w:rsidRPr="00B53138" w:rsidRDefault="0038637B" w:rsidP="00AA6C3E">
      <w:pPr>
        <w:pStyle w:val="Heading2"/>
        <w:rPr>
          <w:lang w:val="id-ID"/>
        </w:rPr>
      </w:pPr>
      <w:bookmarkStart w:id="18" w:name="_Toc152684734"/>
      <w:r w:rsidRPr="00B53138">
        <w:rPr>
          <w:lang w:val="id-ID"/>
        </w:rPr>
        <w:t>Sistematika Penulisan</w:t>
      </w:r>
      <w:bookmarkEnd w:id="18"/>
    </w:p>
    <w:p w14:paraId="6374A763" w14:textId="77777777" w:rsidR="00734F45" w:rsidRPr="00B53138" w:rsidRDefault="0038637B">
      <w:pPr>
        <w:spacing w:after="120"/>
        <w:ind w:firstLine="426"/>
        <w:rPr>
          <w:lang w:val="id-ID"/>
        </w:rPr>
      </w:pPr>
      <w:r w:rsidRPr="00B53138">
        <w:rPr>
          <w:lang w:val="id-ID"/>
        </w:rPr>
        <w:t>Sistematika penulisan laporan Tugas akhir ini, maka gambaran singkat tentang penyusunan laporannya adalah sebagai berikut:</w:t>
      </w:r>
    </w:p>
    <w:p w14:paraId="0D467F39" w14:textId="77777777" w:rsidR="00734F45" w:rsidRPr="00B53138" w:rsidRDefault="0038637B" w:rsidP="00BC6DD5">
      <w:pPr>
        <w:ind w:firstLine="180"/>
        <w:rPr>
          <w:lang w:val="id-ID"/>
        </w:rPr>
      </w:pPr>
      <w:r w:rsidRPr="00B53138">
        <w:rPr>
          <w:lang w:val="id-ID"/>
        </w:rPr>
        <w:t>1.6.1 BAB I Pendahuluan</w:t>
      </w:r>
    </w:p>
    <w:p w14:paraId="648B63A7" w14:textId="77777777" w:rsidR="00734F45" w:rsidRPr="00B53138" w:rsidRDefault="0038637B">
      <w:pPr>
        <w:pBdr>
          <w:top w:val="nil"/>
          <w:left w:val="nil"/>
          <w:bottom w:val="nil"/>
          <w:right w:val="nil"/>
          <w:between w:val="nil"/>
        </w:pBdr>
        <w:spacing w:after="120"/>
        <w:ind w:left="720" w:firstLine="0"/>
        <w:rPr>
          <w:color w:val="000000"/>
          <w:lang w:val="id-ID"/>
        </w:rPr>
      </w:pPr>
      <w:r w:rsidRPr="00B53138">
        <w:rPr>
          <w:color w:val="000000"/>
          <w:lang w:val="id-ID"/>
        </w:rPr>
        <w:t>Bab I ini menguraikan tentang latar belakang, rumusan masalah, tujuan penelitian, batasan masalah, manfaat penelitian serta sistematika penelitian.</w:t>
      </w:r>
    </w:p>
    <w:p w14:paraId="527AF57A" w14:textId="77777777" w:rsidR="00734F45" w:rsidRPr="00B53138" w:rsidRDefault="0038637B">
      <w:pPr>
        <w:spacing w:after="160" w:line="259" w:lineRule="auto"/>
        <w:ind w:firstLine="0"/>
        <w:jc w:val="left"/>
        <w:rPr>
          <w:lang w:val="id-ID"/>
        </w:rPr>
      </w:pPr>
      <w:r w:rsidRPr="00B53138">
        <w:rPr>
          <w:lang w:val="id-ID"/>
        </w:rPr>
        <w:t xml:space="preserve">   1.6.2 BAB II Tinjauan Pustaka</w:t>
      </w:r>
    </w:p>
    <w:p w14:paraId="5228342B" w14:textId="77777777" w:rsidR="00734F45" w:rsidRPr="00B53138" w:rsidRDefault="0038637B">
      <w:pPr>
        <w:pBdr>
          <w:top w:val="nil"/>
          <w:left w:val="nil"/>
          <w:bottom w:val="nil"/>
          <w:right w:val="nil"/>
          <w:between w:val="nil"/>
        </w:pBdr>
        <w:spacing w:after="120"/>
        <w:ind w:left="709" w:firstLine="0"/>
        <w:rPr>
          <w:color w:val="000000"/>
          <w:lang w:val="id-ID"/>
        </w:rPr>
      </w:pPr>
      <w:r w:rsidRPr="00B53138">
        <w:rPr>
          <w:color w:val="000000"/>
          <w:lang w:val="id-ID"/>
        </w:rPr>
        <w:t>Bab II ini membahas uraian tinjauan pustaka dari penelitian terkait yang digunakan sebagai acuan untuk merancang dan membangun sistem informasi hingga penyusunan laporan tugas akhir.</w:t>
      </w:r>
    </w:p>
    <w:p w14:paraId="6B663035" w14:textId="77777777" w:rsidR="00734F45" w:rsidRPr="00B53138" w:rsidRDefault="0038637B">
      <w:pPr>
        <w:ind w:left="142" w:firstLine="0"/>
        <w:rPr>
          <w:lang w:val="id-ID"/>
        </w:rPr>
      </w:pPr>
      <w:r w:rsidRPr="00B53138">
        <w:rPr>
          <w:lang w:val="id-ID"/>
        </w:rPr>
        <w:t>1.6.3 BAB III Metode Penelitian</w:t>
      </w:r>
    </w:p>
    <w:p w14:paraId="4A54523F" w14:textId="77777777" w:rsidR="00734F45" w:rsidRPr="00B53138" w:rsidRDefault="0038637B">
      <w:pPr>
        <w:pBdr>
          <w:top w:val="nil"/>
          <w:left w:val="nil"/>
          <w:bottom w:val="nil"/>
          <w:right w:val="nil"/>
          <w:between w:val="nil"/>
        </w:pBdr>
        <w:spacing w:after="120"/>
        <w:ind w:left="709" w:firstLine="0"/>
        <w:rPr>
          <w:color w:val="000000"/>
          <w:lang w:val="id-ID"/>
        </w:rPr>
      </w:pPr>
      <w:r w:rsidRPr="00B53138">
        <w:rPr>
          <w:color w:val="000000"/>
          <w:lang w:val="id-ID"/>
        </w:rPr>
        <w:t>Bab III ini membahas metode yang digunakan dalam perancangan dan pembangunan sistem yang akan dibuat serta menggambarkan bagaimana proses dilakukan dalam penelitian.</w:t>
      </w:r>
    </w:p>
    <w:p w14:paraId="1FE4116E" w14:textId="77777777" w:rsidR="00734F45" w:rsidRPr="00B53138" w:rsidRDefault="0038637B" w:rsidP="00BC6DD5">
      <w:pPr>
        <w:ind w:firstLine="180"/>
        <w:rPr>
          <w:lang w:val="id-ID"/>
        </w:rPr>
      </w:pPr>
      <w:r w:rsidRPr="00B53138">
        <w:rPr>
          <w:lang w:val="id-ID"/>
        </w:rPr>
        <w:t>1.6.4 BAB IV Hasil Penelitian dan Pembahasan</w:t>
      </w:r>
    </w:p>
    <w:p w14:paraId="0B7D7AF0" w14:textId="77777777" w:rsidR="00734F45" w:rsidRPr="00B53138" w:rsidRDefault="0038637B">
      <w:pPr>
        <w:pBdr>
          <w:top w:val="nil"/>
          <w:left w:val="nil"/>
          <w:bottom w:val="nil"/>
          <w:right w:val="nil"/>
          <w:between w:val="nil"/>
        </w:pBdr>
        <w:spacing w:after="120"/>
        <w:ind w:left="709" w:firstLine="0"/>
        <w:rPr>
          <w:color w:val="000000"/>
          <w:lang w:val="id-ID"/>
        </w:rPr>
      </w:pPr>
      <w:r w:rsidRPr="00B53138">
        <w:rPr>
          <w:color w:val="000000"/>
          <w:lang w:val="id-ID"/>
        </w:rPr>
        <w:t>Bab IV ini berisi hasil implementasi dan pengujian terhadap pengembangan sistem informasi dengan metodologi yang digunakan.</w:t>
      </w:r>
    </w:p>
    <w:p w14:paraId="67E1F1B9" w14:textId="77777777" w:rsidR="00734F45" w:rsidRPr="00B53138" w:rsidRDefault="0038637B" w:rsidP="00BC6DD5">
      <w:pPr>
        <w:ind w:firstLine="90"/>
        <w:rPr>
          <w:lang w:val="id-ID"/>
        </w:rPr>
      </w:pPr>
      <w:r w:rsidRPr="00B53138">
        <w:rPr>
          <w:lang w:val="id-ID"/>
        </w:rPr>
        <w:t xml:space="preserve">  1.6.5 BAB V Kesimpulan dan Saran</w:t>
      </w:r>
    </w:p>
    <w:p w14:paraId="62032A4F" w14:textId="77777777" w:rsidR="00734F45" w:rsidRPr="00B53138" w:rsidRDefault="0038637B">
      <w:pPr>
        <w:pBdr>
          <w:top w:val="nil"/>
          <w:left w:val="nil"/>
          <w:bottom w:val="nil"/>
          <w:right w:val="nil"/>
          <w:between w:val="nil"/>
        </w:pBdr>
        <w:ind w:left="709" w:firstLine="0"/>
        <w:rPr>
          <w:color w:val="000000"/>
          <w:lang w:val="id-ID"/>
        </w:rPr>
      </w:pPr>
      <w:r w:rsidRPr="00B53138">
        <w:rPr>
          <w:color w:val="000000"/>
          <w:lang w:val="id-ID"/>
        </w:rPr>
        <w:t>Bab V ini berisi kesimpulan dan saran kepada pengembangan selanjutnya yang ingin melakukan pengembangan terhadap sistem informasi penyaluran bantuan kelompok tani ini.</w:t>
      </w:r>
    </w:p>
    <w:p w14:paraId="2E7B0C51" w14:textId="77777777" w:rsidR="00734F45" w:rsidRPr="00B53138" w:rsidRDefault="00734F45">
      <w:pPr>
        <w:spacing w:after="120"/>
        <w:ind w:firstLine="284"/>
        <w:rPr>
          <w:lang w:val="id-ID"/>
        </w:rPr>
      </w:pPr>
    </w:p>
    <w:p w14:paraId="6F01279C" w14:textId="7DC62C24" w:rsidR="00734F45" w:rsidRPr="00B53138" w:rsidRDefault="00734F45">
      <w:pPr>
        <w:spacing w:after="120"/>
        <w:ind w:firstLine="0"/>
        <w:rPr>
          <w:lang w:val="id-ID"/>
        </w:rPr>
        <w:sectPr w:rsidR="00734F45" w:rsidRPr="00B53138">
          <w:pgSz w:w="11909" w:h="16834"/>
          <w:pgMar w:top="1701" w:right="1701" w:bottom="1701" w:left="1985" w:header="720" w:footer="720" w:gutter="0"/>
          <w:cols w:space="720"/>
        </w:sectPr>
      </w:pPr>
    </w:p>
    <w:p w14:paraId="78AB3E4B" w14:textId="2E522CDA" w:rsidR="00734F45" w:rsidRPr="0071725A" w:rsidRDefault="0038637B" w:rsidP="0071725A">
      <w:pPr>
        <w:pStyle w:val="Heading1"/>
      </w:pPr>
      <w:bookmarkStart w:id="19" w:name="_Toc152684735"/>
      <w:r w:rsidRPr="0071725A">
        <w:lastRenderedPageBreak/>
        <w:t>BAB II</w:t>
      </w:r>
      <w:r w:rsidRPr="0071725A">
        <w:br/>
        <w:t>TINJAUAN PUSTAKA</w:t>
      </w:r>
      <w:bookmarkEnd w:id="19"/>
    </w:p>
    <w:p w14:paraId="1372A9F4" w14:textId="77777777" w:rsidR="00AA6C3E" w:rsidRPr="00B53138" w:rsidRDefault="00AA6C3E" w:rsidP="00F82818">
      <w:pPr>
        <w:pStyle w:val="ListParagraph"/>
        <w:keepNext/>
        <w:keepLines/>
        <w:numPr>
          <w:ilvl w:val="0"/>
          <w:numId w:val="33"/>
        </w:numPr>
        <w:spacing w:after="120"/>
        <w:contextualSpacing w:val="0"/>
        <w:jc w:val="center"/>
        <w:outlineLvl w:val="0"/>
        <w:rPr>
          <w:rFonts w:eastAsiaTheme="majorEastAsia" w:cstheme="majorBidi"/>
          <w:b/>
          <w:vanish/>
          <w:color w:val="000000" w:themeColor="text1"/>
          <w:sz w:val="28"/>
          <w:szCs w:val="32"/>
          <w:lang w:val="id-ID"/>
        </w:rPr>
      </w:pPr>
      <w:bookmarkStart w:id="20" w:name="_Toc152684736"/>
      <w:bookmarkEnd w:id="20"/>
    </w:p>
    <w:p w14:paraId="4D4567CE" w14:textId="77777777" w:rsidR="00AA6C3E" w:rsidRPr="00B53138" w:rsidRDefault="00AA6C3E" w:rsidP="00F82818">
      <w:pPr>
        <w:pStyle w:val="ListParagraph"/>
        <w:keepNext/>
        <w:keepLines/>
        <w:numPr>
          <w:ilvl w:val="0"/>
          <w:numId w:val="33"/>
        </w:numPr>
        <w:spacing w:after="120"/>
        <w:contextualSpacing w:val="0"/>
        <w:jc w:val="center"/>
        <w:outlineLvl w:val="0"/>
        <w:rPr>
          <w:rFonts w:eastAsiaTheme="majorEastAsia" w:cstheme="majorBidi"/>
          <w:b/>
          <w:vanish/>
          <w:color w:val="000000" w:themeColor="text1"/>
          <w:sz w:val="28"/>
          <w:szCs w:val="32"/>
          <w:lang w:val="id-ID"/>
        </w:rPr>
      </w:pPr>
      <w:bookmarkStart w:id="21" w:name="_Toc152684737"/>
      <w:bookmarkEnd w:id="21"/>
    </w:p>
    <w:p w14:paraId="5C81BE94" w14:textId="30EE9E8D" w:rsidR="00734F45" w:rsidRPr="00B53138" w:rsidRDefault="0038637B" w:rsidP="00F82818">
      <w:pPr>
        <w:pStyle w:val="Heading2"/>
        <w:numPr>
          <w:ilvl w:val="1"/>
          <w:numId w:val="33"/>
        </w:numPr>
        <w:rPr>
          <w:lang w:val="id-ID"/>
        </w:rPr>
      </w:pPr>
      <w:bookmarkStart w:id="22" w:name="_Toc152684738"/>
      <w:r w:rsidRPr="00B53138">
        <w:rPr>
          <w:lang w:val="id-ID"/>
        </w:rPr>
        <w:t>Tinjauan Pustaka</w:t>
      </w:r>
      <w:bookmarkEnd w:id="22"/>
    </w:p>
    <w:p w14:paraId="78790D01" w14:textId="77777777" w:rsidR="00734F45" w:rsidRPr="00B53138" w:rsidRDefault="0038637B" w:rsidP="00DB3515">
      <w:pPr>
        <w:spacing w:after="120"/>
        <w:rPr>
          <w:lang w:val="id-ID"/>
        </w:rPr>
      </w:pPr>
      <w:r w:rsidRPr="00B53138">
        <w:rPr>
          <w:lang w:val="id-ID"/>
        </w:rPr>
        <w:t>Penelitian yang akan dilakukan tidak terlepas dari penelitian-penelitian sebelumnya. Penelitian sebelumnya dijadikan penulis sebagai referensi dan bahan perbandingan serta kajian untuk penelitian yang akan dilakukan. Berikut penelitian terdahulu yang terkait dengan penelitian yang akan dilakukan oleh penulis:</w:t>
      </w:r>
    </w:p>
    <w:p w14:paraId="56F4C604" w14:textId="3347A6B3" w:rsidR="00734F45" w:rsidRPr="00B53138" w:rsidRDefault="0038637B" w:rsidP="00F82818">
      <w:pPr>
        <w:numPr>
          <w:ilvl w:val="0"/>
          <w:numId w:val="6"/>
        </w:numPr>
        <w:pBdr>
          <w:top w:val="nil"/>
          <w:left w:val="nil"/>
          <w:bottom w:val="nil"/>
          <w:right w:val="nil"/>
          <w:between w:val="nil"/>
        </w:pBdr>
        <w:rPr>
          <w:color w:val="000000"/>
          <w:lang w:val="id-ID"/>
        </w:rPr>
      </w:pPr>
      <w:r w:rsidRPr="00B53138">
        <w:rPr>
          <w:color w:val="000000"/>
          <w:lang w:val="id-ID"/>
        </w:rPr>
        <w:t xml:space="preserve">Pada tahun 2021, Ida Siti Marfuah dan </w:t>
      </w:r>
      <w:proofErr w:type="spellStart"/>
      <w:r w:rsidRPr="00B53138">
        <w:rPr>
          <w:color w:val="000000"/>
          <w:lang w:val="id-ID"/>
        </w:rPr>
        <w:t>Yudie</w:t>
      </w:r>
      <w:proofErr w:type="spellEnd"/>
      <w:r w:rsidRPr="00B53138">
        <w:rPr>
          <w:color w:val="000000"/>
          <w:lang w:val="id-ID"/>
        </w:rPr>
        <w:t xml:space="preserve"> Irawan melakukan penelitian yang berjudul Sistem Informasi Penyaluran Bantuan Pupuk </w:t>
      </w:r>
      <w:r w:rsidR="00B53138" w:rsidRPr="00B53138">
        <w:rPr>
          <w:color w:val="000000"/>
          <w:lang w:val="id-ID"/>
        </w:rPr>
        <w:t>Bersubsidi</w:t>
      </w:r>
      <w:r w:rsidRPr="00B53138">
        <w:rPr>
          <w:color w:val="000000"/>
          <w:lang w:val="id-ID"/>
        </w:rPr>
        <w:t xml:space="preserve"> pada Dinas Pertanian dan Pangan Kabupaten Rembang berbasis Web. Penelitian ini bertujuan membuat sistem yang dapat memanfaatkan komputer untuk mengelola pendistribusian pupuk bersubsidi dari pengawasan hingga penyaluran </w:t>
      </w:r>
      <w:r w:rsidR="00B53138" w:rsidRPr="00B53138">
        <w:rPr>
          <w:color w:val="000000"/>
          <w:lang w:val="id-ID"/>
        </w:rPr>
        <w:t>ke masyarakat</w:t>
      </w:r>
      <w:r w:rsidRPr="00B53138">
        <w:rPr>
          <w:color w:val="000000"/>
          <w:lang w:val="id-ID"/>
        </w:rPr>
        <w:t>. Penelitian ini menggunakan metode berorientasi objek</w:t>
      </w:r>
      <w:r w:rsidRPr="00B53138">
        <w:rPr>
          <w:i/>
          <w:color w:val="000000"/>
          <w:lang w:val="id-ID"/>
        </w:rPr>
        <w:t xml:space="preserve"> </w:t>
      </w:r>
      <w:r w:rsidRPr="00B53138">
        <w:rPr>
          <w:color w:val="000000"/>
          <w:lang w:val="id-ID"/>
        </w:rPr>
        <w:t xml:space="preserve">dan menggunakan </w:t>
      </w:r>
      <w:proofErr w:type="spellStart"/>
      <w:r w:rsidRPr="00B53138">
        <w:rPr>
          <w:i/>
          <w:iCs/>
          <w:color w:val="000000"/>
          <w:lang w:val="id-ID"/>
        </w:rPr>
        <w:t>Unified</w:t>
      </w:r>
      <w:proofErr w:type="spellEnd"/>
      <w:r w:rsidRPr="00B53138">
        <w:rPr>
          <w:i/>
          <w:iCs/>
          <w:color w:val="000000"/>
          <w:lang w:val="id-ID"/>
        </w:rPr>
        <w:t xml:space="preserve"> </w:t>
      </w:r>
      <w:proofErr w:type="spellStart"/>
      <w:r w:rsidRPr="00B53138">
        <w:rPr>
          <w:i/>
          <w:iCs/>
          <w:color w:val="000000"/>
          <w:lang w:val="id-ID"/>
        </w:rPr>
        <w:t>Modelling</w:t>
      </w:r>
      <w:proofErr w:type="spellEnd"/>
      <w:r w:rsidRPr="00B53138">
        <w:rPr>
          <w:i/>
          <w:iCs/>
          <w:color w:val="000000"/>
          <w:lang w:val="id-ID"/>
        </w:rPr>
        <w:t xml:space="preserve"> </w:t>
      </w:r>
      <w:proofErr w:type="spellStart"/>
      <w:r w:rsidRPr="00B53138">
        <w:rPr>
          <w:i/>
          <w:iCs/>
          <w:color w:val="000000"/>
          <w:lang w:val="id-ID"/>
        </w:rPr>
        <w:t>Language</w:t>
      </w:r>
      <w:proofErr w:type="spellEnd"/>
      <w:r w:rsidRPr="00B53138">
        <w:rPr>
          <w:i/>
          <w:color w:val="000000"/>
          <w:lang w:val="id-ID"/>
        </w:rPr>
        <w:t xml:space="preserve"> </w:t>
      </w:r>
      <w:r w:rsidRPr="00B53138">
        <w:rPr>
          <w:color w:val="000000"/>
          <w:lang w:val="id-ID"/>
        </w:rPr>
        <w:t>(UML). Hasil dari penelitian ini adalah sistem informasi penyaluran bantuan pupuk bersubsidi pada Dinas Pertanian dan Pangan Kabupaten Rembang</w:t>
      </w:r>
      <w:sdt>
        <w:sdtPr>
          <w:rPr>
            <w:color w:val="000000"/>
            <w:lang w:val="id-ID"/>
          </w:rPr>
          <w:id w:val="61689225"/>
          <w:citation/>
        </w:sdtPr>
        <w:sdtContent>
          <w:r w:rsidR="00B03663" w:rsidRPr="00B53138">
            <w:rPr>
              <w:color w:val="000000"/>
              <w:lang w:val="id-ID"/>
            </w:rPr>
            <w:fldChar w:fldCharType="begin"/>
          </w:r>
          <w:r w:rsidR="00B03663" w:rsidRPr="00B53138">
            <w:rPr>
              <w:color w:val="000000"/>
              <w:lang w:val="id-ID"/>
            </w:rPr>
            <w:instrText xml:space="preserve"> CITATION Mar21 \l 1033 </w:instrText>
          </w:r>
          <w:r w:rsidR="00B03663" w:rsidRPr="00B53138">
            <w:rPr>
              <w:color w:val="000000"/>
              <w:lang w:val="id-ID"/>
            </w:rPr>
            <w:fldChar w:fldCharType="separate"/>
          </w:r>
          <w:r w:rsidR="00354C08" w:rsidRPr="00B53138">
            <w:rPr>
              <w:noProof/>
              <w:color w:val="000000"/>
              <w:lang w:val="id-ID"/>
            </w:rPr>
            <w:t xml:space="preserve"> [11]</w:t>
          </w:r>
          <w:r w:rsidR="00B03663" w:rsidRPr="00B53138">
            <w:rPr>
              <w:color w:val="000000"/>
              <w:lang w:val="id-ID"/>
            </w:rPr>
            <w:fldChar w:fldCharType="end"/>
          </w:r>
        </w:sdtContent>
      </w:sdt>
      <w:r w:rsidR="00B03663" w:rsidRPr="00B53138">
        <w:rPr>
          <w:color w:val="000000"/>
          <w:lang w:val="id-ID"/>
        </w:rPr>
        <w:t>.</w:t>
      </w:r>
    </w:p>
    <w:p w14:paraId="075D5B9A" w14:textId="2B6C140D" w:rsidR="00734F45" w:rsidRPr="00B53138" w:rsidRDefault="0038637B" w:rsidP="00F82818">
      <w:pPr>
        <w:numPr>
          <w:ilvl w:val="0"/>
          <w:numId w:val="6"/>
        </w:numPr>
        <w:pBdr>
          <w:top w:val="nil"/>
          <w:left w:val="nil"/>
          <w:bottom w:val="nil"/>
          <w:right w:val="nil"/>
          <w:between w:val="nil"/>
        </w:pBdr>
        <w:rPr>
          <w:color w:val="000000"/>
          <w:lang w:val="id-ID"/>
        </w:rPr>
      </w:pPr>
      <w:r w:rsidRPr="00B53138">
        <w:rPr>
          <w:color w:val="000000"/>
          <w:lang w:val="id-ID"/>
        </w:rPr>
        <w:t xml:space="preserve">Pada tahun 2022, Titis Ulfa Mustikawati melakukan penelitian yang berjudul Sistem Informasi Pengelolaan Bantuan Desa </w:t>
      </w:r>
      <w:proofErr w:type="spellStart"/>
      <w:r w:rsidRPr="00B53138">
        <w:rPr>
          <w:color w:val="000000"/>
          <w:lang w:val="id-ID"/>
        </w:rPr>
        <w:t>Banjardowo</w:t>
      </w:r>
      <w:proofErr w:type="spellEnd"/>
      <w:r w:rsidRPr="00B53138">
        <w:rPr>
          <w:color w:val="000000"/>
          <w:lang w:val="id-ID"/>
        </w:rPr>
        <w:t xml:space="preserve">. Penelitian ini bertujuan membuat sistem yang mampu mengelola data secara efektif, sehingga memberikan kemudahan kepada petugas dalam mengelola bantuan di Desa </w:t>
      </w:r>
      <w:proofErr w:type="spellStart"/>
      <w:r w:rsidRPr="00B53138">
        <w:rPr>
          <w:color w:val="000000"/>
          <w:lang w:val="id-ID"/>
        </w:rPr>
        <w:t>Banjardowo</w:t>
      </w:r>
      <w:proofErr w:type="spellEnd"/>
      <w:r w:rsidRPr="00B53138">
        <w:rPr>
          <w:color w:val="000000"/>
          <w:lang w:val="id-ID"/>
        </w:rPr>
        <w:t xml:space="preserve">. Penelitian ini menggunakan bahasa pemrograman </w:t>
      </w:r>
      <w:proofErr w:type="spellStart"/>
      <w:r w:rsidRPr="00B53138">
        <w:rPr>
          <w:i/>
          <w:color w:val="000000"/>
          <w:lang w:val="id-ID"/>
        </w:rPr>
        <w:t>Hypertext</w:t>
      </w:r>
      <w:proofErr w:type="spellEnd"/>
      <w:r w:rsidRPr="00B53138">
        <w:rPr>
          <w:i/>
          <w:color w:val="000000"/>
          <w:lang w:val="id-ID"/>
        </w:rPr>
        <w:t xml:space="preserve"> </w:t>
      </w:r>
      <w:proofErr w:type="spellStart"/>
      <w:r w:rsidRPr="00B53138">
        <w:rPr>
          <w:i/>
          <w:color w:val="000000"/>
          <w:lang w:val="id-ID"/>
        </w:rPr>
        <w:t>Preprocessor</w:t>
      </w:r>
      <w:proofErr w:type="spellEnd"/>
      <w:r w:rsidRPr="00B53138">
        <w:rPr>
          <w:color w:val="000000"/>
          <w:lang w:val="id-ID"/>
        </w:rPr>
        <w:t xml:space="preserve"> (PHP) dan </w:t>
      </w:r>
      <w:proofErr w:type="spellStart"/>
      <w:r w:rsidRPr="00B53138">
        <w:rPr>
          <w:i/>
          <w:color w:val="000000"/>
          <w:lang w:val="id-ID"/>
        </w:rPr>
        <w:t>database</w:t>
      </w:r>
      <w:proofErr w:type="spellEnd"/>
      <w:r w:rsidRPr="00B53138">
        <w:rPr>
          <w:color w:val="000000"/>
          <w:lang w:val="id-ID"/>
        </w:rPr>
        <w:t xml:space="preserve"> </w:t>
      </w:r>
      <w:proofErr w:type="spellStart"/>
      <w:r w:rsidRPr="00B53138">
        <w:rPr>
          <w:i/>
          <w:color w:val="000000"/>
          <w:lang w:val="id-ID"/>
        </w:rPr>
        <w:t>MySql</w:t>
      </w:r>
      <w:proofErr w:type="spellEnd"/>
      <w:r w:rsidRPr="00B53138">
        <w:rPr>
          <w:color w:val="000000"/>
          <w:lang w:val="id-ID"/>
        </w:rPr>
        <w:t xml:space="preserve">. Pengujian yang dilakukan dalam penelitian ini adalah pengujian </w:t>
      </w:r>
      <w:proofErr w:type="spellStart"/>
      <w:r w:rsidRPr="00B53138">
        <w:rPr>
          <w:i/>
          <w:color w:val="000000"/>
          <w:lang w:val="id-ID"/>
        </w:rPr>
        <w:t>blackbox</w:t>
      </w:r>
      <w:proofErr w:type="spellEnd"/>
      <w:r w:rsidRPr="00B53138">
        <w:rPr>
          <w:i/>
          <w:color w:val="000000"/>
          <w:lang w:val="id-ID"/>
        </w:rPr>
        <w:t>-testing</w:t>
      </w:r>
      <w:r w:rsidRPr="00B53138">
        <w:rPr>
          <w:color w:val="000000"/>
          <w:lang w:val="id-ID"/>
        </w:rPr>
        <w:t xml:space="preserve">. Hasil dari penelitian ini adalah pengelolaan data bantuan masyarakat di Desa </w:t>
      </w:r>
      <w:proofErr w:type="spellStart"/>
      <w:r w:rsidRPr="00B53138">
        <w:rPr>
          <w:color w:val="000000"/>
          <w:lang w:val="id-ID"/>
        </w:rPr>
        <w:t>Banjardowo</w:t>
      </w:r>
      <w:proofErr w:type="spellEnd"/>
      <w:r w:rsidRPr="00B53138">
        <w:rPr>
          <w:color w:val="000000"/>
          <w:lang w:val="id-ID"/>
        </w:rPr>
        <w:t xml:space="preserve"> menjadi lebih efektif</w:t>
      </w:r>
      <w:sdt>
        <w:sdtPr>
          <w:rPr>
            <w:color w:val="000000"/>
            <w:lang w:val="id-ID"/>
          </w:rPr>
          <w:id w:val="-2025233639"/>
          <w:citation/>
        </w:sdtPr>
        <w:sdtContent>
          <w:r w:rsidR="00B03663" w:rsidRPr="00B53138">
            <w:rPr>
              <w:color w:val="000000"/>
              <w:lang w:val="id-ID"/>
            </w:rPr>
            <w:fldChar w:fldCharType="begin"/>
          </w:r>
          <w:r w:rsidR="00B03663" w:rsidRPr="00B53138">
            <w:rPr>
              <w:color w:val="000000"/>
              <w:lang w:val="id-ID"/>
            </w:rPr>
            <w:instrText xml:space="preserve"> CITATION Tit22 \l 1033 </w:instrText>
          </w:r>
          <w:r w:rsidR="00B03663" w:rsidRPr="00B53138">
            <w:rPr>
              <w:color w:val="000000"/>
              <w:lang w:val="id-ID"/>
            </w:rPr>
            <w:fldChar w:fldCharType="separate"/>
          </w:r>
          <w:r w:rsidR="00354C08" w:rsidRPr="00B53138">
            <w:rPr>
              <w:noProof/>
              <w:color w:val="000000"/>
              <w:lang w:val="id-ID"/>
            </w:rPr>
            <w:t xml:space="preserve"> [12]</w:t>
          </w:r>
          <w:r w:rsidR="00B03663" w:rsidRPr="00B53138">
            <w:rPr>
              <w:color w:val="000000"/>
              <w:lang w:val="id-ID"/>
            </w:rPr>
            <w:fldChar w:fldCharType="end"/>
          </w:r>
        </w:sdtContent>
      </w:sdt>
      <w:r w:rsidR="00B03663" w:rsidRPr="00B53138">
        <w:rPr>
          <w:color w:val="000000"/>
          <w:lang w:val="id-ID"/>
        </w:rPr>
        <w:t>.</w:t>
      </w:r>
    </w:p>
    <w:p w14:paraId="238FD5C0" w14:textId="525CD262" w:rsidR="00734F45" w:rsidRPr="00B53138" w:rsidRDefault="0038637B" w:rsidP="00F82818">
      <w:pPr>
        <w:numPr>
          <w:ilvl w:val="0"/>
          <w:numId w:val="6"/>
        </w:numPr>
        <w:pBdr>
          <w:top w:val="nil"/>
          <w:left w:val="nil"/>
          <w:bottom w:val="nil"/>
          <w:right w:val="nil"/>
          <w:between w:val="nil"/>
        </w:pBdr>
        <w:rPr>
          <w:color w:val="000000"/>
          <w:lang w:val="id-ID"/>
        </w:rPr>
      </w:pPr>
      <w:r w:rsidRPr="00B53138">
        <w:rPr>
          <w:color w:val="000000"/>
          <w:lang w:val="id-ID"/>
        </w:rPr>
        <w:t xml:space="preserve">Pada tahun 2020, </w:t>
      </w:r>
      <w:proofErr w:type="spellStart"/>
      <w:r w:rsidRPr="00B53138">
        <w:rPr>
          <w:color w:val="000000"/>
          <w:lang w:val="id-ID"/>
        </w:rPr>
        <w:t>Samsuriati</w:t>
      </w:r>
      <w:proofErr w:type="spellEnd"/>
      <w:r w:rsidRPr="00B53138">
        <w:rPr>
          <w:color w:val="000000"/>
          <w:lang w:val="id-ID"/>
        </w:rPr>
        <w:t xml:space="preserve"> melakukan penelitian yang berjudul Sistem Informasi Pengadaan dan Pengalokasian Pupuk pada Dinas Pertanian, Peternakan dan Perkebunan Kabupaten Majene Berbasis Web. Penelitian ini bertujuan untuk mengolah data - data yang berhubungan dengan pengadaan dan pengalokasian pupuk yang akan disebarkan </w:t>
      </w:r>
      <w:r w:rsidR="000B03D6" w:rsidRPr="00B53138">
        <w:rPr>
          <w:color w:val="000000"/>
          <w:lang w:val="id-ID"/>
        </w:rPr>
        <w:t>ke penduduk</w:t>
      </w:r>
      <w:r w:rsidRPr="00B53138">
        <w:rPr>
          <w:color w:val="000000"/>
          <w:lang w:val="id-ID"/>
        </w:rPr>
        <w:t xml:space="preserve"> setempat.  Penelitian ini menggunakan bahasa pemrograman </w:t>
      </w:r>
      <w:proofErr w:type="spellStart"/>
      <w:r w:rsidRPr="00B53138">
        <w:rPr>
          <w:i/>
          <w:color w:val="000000"/>
          <w:lang w:val="id-ID"/>
        </w:rPr>
        <w:t>Hypertext</w:t>
      </w:r>
      <w:proofErr w:type="spellEnd"/>
      <w:r w:rsidRPr="00B53138">
        <w:rPr>
          <w:i/>
          <w:color w:val="000000"/>
          <w:lang w:val="id-ID"/>
        </w:rPr>
        <w:t xml:space="preserve"> </w:t>
      </w:r>
      <w:proofErr w:type="spellStart"/>
      <w:r w:rsidRPr="00B53138">
        <w:rPr>
          <w:i/>
          <w:color w:val="000000"/>
          <w:lang w:val="id-ID"/>
        </w:rPr>
        <w:t>Preprocessor</w:t>
      </w:r>
      <w:proofErr w:type="spellEnd"/>
      <w:r w:rsidRPr="00B53138">
        <w:rPr>
          <w:color w:val="000000"/>
          <w:lang w:val="id-ID"/>
        </w:rPr>
        <w:t xml:space="preserve"> </w:t>
      </w:r>
      <w:r w:rsidRPr="00B53138">
        <w:rPr>
          <w:color w:val="000000"/>
          <w:lang w:val="id-ID"/>
        </w:rPr>
        <w:lastRenderedPageBreak/>
        <w:t xml:space="preserve">(PHP), bahasa pemrograman HTML, dan </w:t>
      </w:r>
      <w:proofErr w:type="spellStart"/>
      <w:r w:rsidRPr="00B53138">
        <w:rPr>
          <w:i/>
          <w:color w:val="000000"/>
          <w:lang w:val="id-ID"/>
        </w:rPr>
        <w:t>database</w:t>
      </w:r>
      <w:proofErr w:type="spellEnd"/>
      <w:r w:rsidRPr="00B53138">
        <w:rPr>
          <w:color w:val="000000"/>
          <w:lang w:val="id-ID"/>
        </w:rPr>
        <w:t xml:space="preserve"> </w:t>
      </w:r>
      <w:proofErr w:type="spellStart"/>
      <w:r w:rsidRPr="00B53138">
        <w:rPr>
          <w:i/>
          <w:color w:val="000000"/>
          <w:lang w:val="id-ID"/>
        </w:rPr>
        <w:t>MySql</w:t>
      </w:r>
      <w:proofErr w:type="spellEnd"/>
      <w:r w:rsidRPr="00B53138">
        <w:rPr>
          <w:color w:val="000000"/>
          <w:lang w:val="id-ID"/>
        </w:rPr>
        <w:t xml:space="preserve">. Hasil dari penelitian ini adalah menghasilkan Sistem Informasi Pengadaan dan </w:t>
      </w:r>
      <w:r w:rsidR="000B03D6" w:rsidRPr="00B53138">
        <w:rPr>
          <w:color w:val="000000"/>
          <w:lang w:val="id-ID"/>
        </w:rPr>
        <w:t>Pengalokasian</w:t>
      </w:r>
      <w:r w:rsidRPr="00B53138">
        <w:rPr>
          <w:color w:val="000000"/>
          <w:lang w:val="id-ID"/>
        </w:rPr>
        <w:t xml:space="preserve"> Pupuk pada Dinas Pertanian Majene berbasis </w:t>
      </w:r>
      <w:r w:rsidRPr="00B53138">
        <w:rPr>
          <w:i/>
          <w:color w:val="000000"/>
          <w:lang w:val="id-ID"/>
        </w:rPr>
        <w:t>Web</w:t>
      </w:r>
      <w:sdt>
        <w:sdtPr>
          <w:rPr>
            <w:i/>
            <w:color w:val="000000"/>
            <w:lang w:val="id-ID"/>
          </w:rPr>
          <w:id w:val="605389763"/>
          <w:citation/>
        </w:sdtPr>
        <w:sdtContent>
          <w:r w:rsidR="00B03663" w:rsidRPr="00B53138">
            <w:rPr>
              <w:i/>
              <w:color w:val="000000"/>
              <w:lang w:val="id-ID"/>
            </w:rPr>
            <w:fldChar w:fldCharType="begin"/>
          </w:r>
          <w:r w:rsidR="00B03663" w:rsidRPr="00B53138">
            <w:rPr>
              <w:color w:val="000000"/>
              <w:lang w:val="id-ID"/>
            </w:rPr>
            <w:instrText xml:space="preserve"> CITATION Sam20 \l 1033 </w:instrText>
          </w:r>
          <w:r w:rsidR="00B03663" w:rsidRPr="00B53138">
            <w:rPr>
              <w:i/>
              <w:color w:val="000000"/>
              <w:lang w:val="id-ID"/>
            </w:rPr>
            <w:fldChar w:fldCharType="separate"/>
          </w:r>
          <w:r w:rsidR="00354C08" w:rsidRPr="00B53138">
            <w:rPr>
              <w:noProof/>
              <w:color w:val="000000"/>
              <w:lang w:val="id-ID"/>
            </w:rPr>
            <w:t xml:space="preserve"> [13]</w:t>
          </w:r>
          <w:r w:rsidR="00B03663" w:rsidRPr="00B53138">
            <w:rPr>
              <w:i/>
              <w:color w:val="000000"/>
              <w:lang w:val="id-ID"/>
            </w:rPr>
            <w:fldChar w:fldCharType="end"/>
          </w:r>
        </w:sdtContent>
      </w:sdt>
      <w:r w:rsidR="008C2DAE" w:rsidRPr="00B53138">
        <w:rPr>
          <w:i/>
          <w:color w:val="000000"/>
          <w:lang w:val="id-ID"/>
        </w:rPr>
        <w:t>.</w:t>
      </w:r>
    </w:p>
    <w:p w14:paraId="4AB086D2" w14:textId="08CD06D8" w:rsidR="0048705C" w:rsidRPr="000B03D6" w:rsidRDefault="0038637B" w:rsidP="00F82818">
      <w:pPr>
        <w:numPr>
          <w:ilvl w:val="0"/>
          <w:numId w:val="6"/>
        </w:numPr>
        <w:pBdr>
          <w:top w:val="nil"/>
          <w:left w:val="nil"/>
          <w:bottom w:val="nil"/>
          <w:right w:val="nil"/>
          <w:between w:val="nil"/>
        </w:pBdr>
        <w:spacing w:after="240"/>
        <w:rPr>
          <w:lang w:val="id-ID"/>
        </w:rPr>
      </w:pPr>
      <w:r w:rsidRPr="00B53138">
        <w:rPr>
          <w:color w:val="000000"/>
          <w:lang w:val="id-ID"/>
        </w:rPr>
        <w:t xml:space="preserve">Pada tahun 2020, Indah Purnama Sari melakukan penelitian yang berjudul Sistem Informasi Permohonan Pengajuan Bantuan Bibit Perkebunan Pada Dinas Pertanian Dan Pangan Kabupaten Kudus. Penelitian ini bertujuan membantu proses pengajuan bantuan bibit perkebunan yang masih konvensional menjadi terkomputerisasi. Penelitian ini menggunakan metode </w:t>
      </w:r>
      <w:proofErr w:type="spellStart"/>
      <w:r w:rsidRPr="000B03D6">
        <w:rPr>
          <w:i/>
          <w:iCs/>
          <w:color w:val="000000"/>
          <w:lang w:val="id-ID"/>
        </w:rPr>
        <w:t>waterfall</w:t>
      </w:r>
      <w:proofErr w:type="spellEnd"/>
      <w:r w:rsidRPr="00B53138">
        <w:rPr>
          <w:color w:val="000000"/>
          <w:lang w:val="id-ID"/>
        </w:rPr>
        <w:t xml:space="preserve"> dan perancangannya menggunakan UML (</w:t>
      </w:r>
      <w:proofErr w:type="spellStart"/>
      <w:r w:rsidRPr="00B53138">
        <w:rPr>
          <w:i/>
          <w:color w:val="000000"/>
          <w:lang w:val="id-ID"/>
        </w:rPr>
        <w:t>Unified</w:t>
      </w:r>
      <w:proofErr w:type="spellEnd"/>
      <w:r w:rsidRPr="00B53138">
        <w:rPr>
          <w:i/>
          <w:color w:val="000000"/>
          <w:lang w:val="id-ID"/>
        </w:rPr>
        <w:t xml:space="preserve"> </w:t>
      </w:r>
      <w:proofErr w:type="spellStart"/>
      <w:r w:rsidRPr="00B53138">
        <w:rPr>
          <w:i/>
          <w:color w:val="000000"/>
          <w:lang w:val="id-ID"/>
        </w:rPr>
        <w:t>Modelling</w:t>
      </w:r>
      <w:proofErr w:type="spellEnd"/>
      <w:r w:rsidRPr="00B53138">
        <w:rPr>
          <w:i/>
          <w:color w:val="000000"/>
          <w:lang w:val="id-ID"/>
        </w:rPr>
        <w:t xml:space="preserve"> </w:t>
      </w:r>
      <w:proofErr w:type="spellStart"/>
      <w:r w:rsidRPr="00B53138">
        <w:rPr>
          <w:i/>
          <w:color w:val="000000"/>
          <w:lang w:val="id-ID"/>
        </w:rPr>
        <w:t>Languange</w:t>
      </w:r>
      <w:proofErr w:type="spellEnd"/>
      <w:r w:rsidRPr="00B53138">
        <w:rPr>
          <w:color w:val="000000"/>
          <w:lang w:val="id-ID"/>
        </w:rPr>
        <w:t>) Hasil dari penelitian ini adalah sistem informasi pengajuan bantuan bibit perkebunan di kabupaten kudus</w:t>
      </w:r>
      <w:sdt>
        <w:sdtPr>
          <w:rPr>
            <w:color w:val="000000"/>
            <w:lang w:val="id-ID"/>
          </w:rPr>
          <w:id w:val="-1809086589"/>
          <w:citation/>
        </w:sdtPr>
        <w:sdtContent>
          <w:r w:rsidR="008C2DAE" w:rsidRPr="00B53138">
            <w:rPr>
              <w:color w:val="000000"/>
              <w:lang w:val="id-ID"/>
            </w:rPr>
            <w:fldChar w:fldCharType="begin"/>
          </w:r>
          <w:r w:rsidR="008C2DAE" w:rsidRPr="00B53138">
            <w:rPr>
              <w:color w:val="000000"/>
              <w:lang w:val="id-ID"/>
            </w:rPr>
            <w:instrText xml:space="preserve"> CITATION Per20 \l 1033 </w:instrText>
          </w:r>
          <w:r w:rsidR="008C2DAE" w:rsidRPr="00B53138">
            <w:rPr>
              <w:color w:val="000000"/>
              <w:lang w:val="id-ID"/>
            </w:rPr>
            <w:fldChar w:fldCharType="separate"/>
          </w:r>
          <w:r w:rsidR="00354C08" w:rsidRPr="00B53138">
            <w:rPr>
              <w:noProof/>
              <w:color w:val="000000"/>
              <w:lang w:val="id-ID"/>
            </w:rPr>
            <w:t xml:space="preserve"> [14]</w:t>
          </w:r>
          <w:r w:rsidR="008C2DAE" w:rsidRPr="00B53138">
            <w:rPr>
              <w:color w:val="000000"/>
              <w:lang w:val="id-ID"/>
            </w:rPr>
            <w:fldChar w:fldCharType="end"/>
          </w:r>
        </w:sdtContent>
      </w:sdt>
      <w:r w:rsidR="008C2DAE" w:rsidRPr="00B53138">
        <w:rPr>
          <w:color w:val="000000"/>
          <w:lang w:val="id-ID"/>
        </w:rPr>
        <w:t>.</w:t>
      </w:r>
    </w:p>
    <w:tbl>
      <w:tblPr>
        <w:tblStyle w:val="a0"/>
        <w:tblpPr w:leftFromText="180" w:rightFromText="180" w:vertAnchor="text" w:tblpY="1"/>
        <w:tblOverlap w:val="neve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992"/>
        <w:gridCol w:w="851"/>
        <w:gridCol w:w="1134"/>
        <w:gridCol w:w="1701"/>
        <w:gridCol w:w="1984"/>
      </w:tblGrid>
      <w:tr w:rsidR="00734F45" w:rsidRPr="00B53138" w14:paraId="0082CFF5" w14:textId="77777777" w:rsidTr="000B03D6">
        <w:trPr>
          <w:trHeight w:val="1143"/>
          <w:tblHeader/>
        </w:trPr>
        <w:tc>
          <w:tcPr>
            <w:tcW w:w="562" w:type="dxa"/>
            <w:shd w:val="clear" w:color="auto" w:fill="8EAADB"/>
          </w:tcPr>
          <w:p w14:paraId="14D5F9E3" w14:textId="77777777" w:rsidR="00734F45" w:rsidRPr="00B53138" w:rsidRDefault="00734F45" w:rsidP="000B03D6">
            <w:pPr>
              <w:spacing w:after="120" w:line="276" w:lineRule="auto"/>
              <w:ind w:firstLine="0"/>
              <w:jc w:val="center"/>
              <w:rPr>
                <w:sz w:val="22"/>
                <w:szCs w:val="22"/>
                <w:lang w:val="id-ID"/>
              </w:rPr>
            </w:pPr>
          </w:p>
          <w:p w14:paraId="6FE03E8C" w14:textId="77777777" w:rsidR="00734F45" w:rsidRPr="00B53138" w:rsidRDefault="0038637B" w:rsidP="000B03D6">
            <w:pPr>
              <w:spacing w:after="120" w:line="276" w:lineRule="auto"/>
              <w:ind w:firstLine="0"/>
              <w:jc w:val="center"/>
              <w:rPr>
                <w:sz w:val="22"/>
                <w:szCs w:val="22"/>
                <w:lang w:val="id-ID"/>
              </w:rPr>
            </w:pPr>
            <w:proofErr w:type="spellStart"/>
            <w:r w:rsidRPr="00B53138">
              <w:rPr>
                <w:sz w:val="22"/>
                <w:szCs w:val="22"/>
                <w:lang w:val="id-ID"/>
              </w:rPr>
              <w:t>No</w:t>
            </w:r>
            <w:proofErr w:type="spellEnd"/>
            <w:r w:rsidRPr="00B53138">
              <w:rPr>
                <w:sz w:val="22"/>
                <w:szCs w:val="22"/>
                <w:lang w:val="id-ID"/>
              </w:rPr>
              <w:t xml:space="preserve">    </w:t>
            </w:r>
          </w:p>
        </w:tc>
        <w:tc>
          <w:tcPr>
            <w:tcW w:w="1276" w:type="dxa"/>
            <w:shd w:val="clear" w:color="auto" w:fill="8EAADB"/>
          </w:tcPr>
          <w:p w14:paraId="08CC6CD6" w14:textId="77777777" w:rsidR="00734F45" w:rsidRPr="00B53138" w:rsidRDefault="00734F45" w:rsidP="000B03D6">
            <w:pPr>
              <w:spacing w:after="120" w:line="276" w:lineRule="auto"/>
              <w:ind w:firstLine="0"/>
              <w:jc w:val="center"/>
              <w:rPr>
                <w:sz w:val="22"/>
                <w:szCs w:val="22"/>
                <w:lang w:val="id-ID"/>
              </w:rPr>
            </w:pPr>
          </w:p>
          <w:p w14:paraId="2577F77B"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Judul</w:t>
            </w:r>
          </w:p>
        </w:tc>
        <w:tc>
          <w:tcPr>
            <w:tcW w:w="992" w:type="dxa"/>
            <w:shd w:val="clear" w:color="auto" w:fill="8EAADB"/>
          </w:tcPr>
          <w:p w14:paraId="065DE3D5" w14:textId="77777777" w:rsidR="00734F45" w:rsidRPr="00B53138" w:rsidRDefault="00734F45" w:rsidP="000B03D6">
            <w:pPr>
              <w:spacing w:after="120" w:line="276" w:lineRule="auto"/>
              <w:ind w:firstLine="0"/>
              <w:jc w:val="center"/>
              <w:rPr>
                <w:sz w:val="22"/>
                <w:szCs w:val="22"/>
                <w:lang w:val="id-ID"/>
              </w:rPr>
            </w:pPr>
          </w:p>
          <w:p w14:paraId="5AFA140E"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Peneliti</w:t>
            </w:r>
          </w:p>
        </w:tc>
        <w:tc>
          <w:tcPr>
            <w:tcW w:w="851" w:type="dxa"/>
            <w:shd w:val="clear" w:color="auto" w:fill="8EAADB"/>
          </w:tcPr>
          <w:p w14:paraId="46E04756" w14:textId="77777777" w:rsidR="00734F45" w:rsidRPr="00B53138" w:rsidRDefault="00734F45" w:rsidP="000B03D6">
            <w:pPr>
              <w:spacing w:after="120" w:line="276" w:lineRule="auto"/>
              <w:ind w:firstLine="0"/>
              <w:jc w:val="center"/>
              <w:rPr>
                <w:sz w:val="22"/>
                <w:szCs w:val="22"/>
                <w:lang w:val="id-ID"/>
              </w:rPr>
            </w:pPr>
          </w:p>
          <w:p w14:paraId="251D7773"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Tahun</w:t>
            </w:r>
          </w:p>
        </w:tc>
        <w:tc>
          <w:tcPr>
            <w:tcW w:w="1134" w:type="dxa"/>
            <w:shd w:val="clear" w:color="auto" w:fill="8EAADB"/>
          </w:tcPr>
          <w:p w14:paraId="767C3C02" w14:textId="77777777" w:rsidR="00734F45" w:rsidRPr="00B53138" w:rsidRDefault="00734F45" w:rsidP="000B03D6">
            <w:pPr>
              <w:spacing w:after="120" w:line="276" w:lineRule="auto"/>
              <w:ind w:firstLine="0"/>
              <w:jc w:val="center"/>
              <w:rPr>
                <w:sz w:val="22"/>
                <w:szCs w:val="22"/>
                <w:lang w:val="id-ID"/>
              </w:rPr>
            </w:pPr>
          </w:p>
          <w:p w14:paraId="171712A3"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Metode</w:t>
            </w:r>
          </w:p>
        </w:tc>
        <w:tc>
          <w:tcPr>
            <w:tcW w:w="1701" w:type="dxa"/>
            <w:shd w:val="clear" w:color="auto" w:fill="8EAADB"/>
          </w:tcPr>
          <w:p w14:paraId="6B32BF12" w14:textId="77777777" w:rsidR="00734F45" w:rsidRPr="00B53138" w:rsidRDefault="00734F45" w:rsidP="000B03D6">
            <w:pPr>
              <w:spacing w:after="120" w:line="276" w:lineRule="auto"/>
              <w:ind w:firstLine="0"/>
              <w:jc w:val="center"/>
              <w:rPr>
                <w:sz w:val="22"/>
                <w:szCs w:val="22"/>
                <w:lang w:val="id-ID"/>
              </w:rPr>
            </w:pPr>
          </w:p>
          <w:p w14:paraId="14D8F6CD"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Hasil</w:t>
            </w:r>
          </w:p>
        </w:tc>
        <w:tc>
          <w:tcPr>
            <w:tcW w:w="1984" w:type="dxa"/>
            <w:shd w:val="clear" w:color="auto" w:fill="8EAADB"/>
          </w:tcPr>
          <w:p w14:paraId="6280C141"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Perbedaan dengan penelitian yang dilakukan</w:t>
            </w:r>
          </w:p>
        </w:tc>
      </w:tr>
      <w:tr w:rsidR="00734F45" w:rsidRPr="00B53138" w14:paraId="031F8DDF" w14:textId="77777777" w:rsidTr="000B03D6">
        <w:trPr>
          <w:trHeight w:val="2108"/>
        </w:trPr>
        <w:tc>
          <w:tcPr>
            <w:tcW w:w="562" w:type="dxa"/>
          </w:tcPr>
          <w:p w14:paraId="3570885A"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1</w:t>
            </w:r>
          </w:p>
        </w:tc>
        <w:tc>
          <w:tcPr>
            <w:tcW w:w="1276" w:type="dxa"/>
          </w:tcPr>
          <w:p w14:paraId="392BADD4" w14:textId="68D2C508" w:rsidR="00734F45" w:rsidRPr="00B53138" w:rsidRDefault="0038637B" w:rsidP="000B03D6">
            <w:pPr>
              <w:spacing w:after="120" w:line="276" w:lineRule="auto"/>
              <w:ind w:firstLine="0"/>
              <w:jc w:val="left"/>
              <w:rPr>
                <w:sz w:val="22"/>
                <w:szCs w:val="22"/>
                <w:lang w:val="id-ID"/>
              </w:rPr>
            </w:pPr>
            <w:r w:rsidRPr="00B53138">
              <w:rPr>
                <w:sz w:val="22"/>
                <w:szCs w:val="22"/>
                <w:lang w:val="id-ID"/>
              </w:rPr>
              <w:t xml:space="preserve">Sistem Informasi Penyaluran Bantuan Pupuk </w:t>
            </w:r>
            <w:r w:rsidR="000B03D6" w:rsidRPr="00B53138">
              <w:rPr>
                <w:sz w:val="22"/>
                <w:szCs w:val="22"/>
                <w:lang w:val="id-ID"/>
              </w:rPr>
              <w:t>Bersubsidi</w:t>
            </w:r>
            <w:r w:rsidRPr="00B53138">
              <w:rPr>
                <w:sz w:val="22"/>
                <w:szCs w:val="22"/>
                <w:lang w:val="id-ID"/>
              </w:rPr>
              <w:t xml:space="preserve"> pada Dinas Pertanian dan Pangan Kabupaten Rembang berbasis </w:t>
            </w:r>
            <w:r w:rsidRPr="00B53138">
              <w:rPr>
                <w:i/>
                <w:sz w:val="22"/>
                <w:szCs w:val="22"/>
                <w:lang w:val="id-ID"/>
              </w:rPr>
              <w:t>Web</w:t>
            </w:r>
            <w:r w:rsidRPr="00B53138">
              <w:rPr>
                <w:sz w:val="22"/>
                <w:szCs w:val="22"/>
                <w:lang w:val="id-ID"/>
              </w:rPr>
              <w:t>.</w:t>
            </w:r>
          </w:p>
        </w:tc>
        <w:tc>
          <w:tcPr>
            <w:tcW w:w="992" w:type="dxa"/>
          </w:tcPr>
          <w:p w14:paraId="5BB867BE" w14:textId="77777777" w:rsidR="00734F45" w:rsidRPr="00B53138" w:rsidRDefault="0038637B" w:rsidP="000B03D6">
            <w:pPr>
              <w:spacing w:after="120" w:line="276" w:lineRule="auto"/>
              <w:ind w:firstLine="0"/>
              <w:jc w:val="left"/>
              <w:rPr>
                <w:sz w:val="22"/>
                <w:szCs w:val="22"/>
                <w:lang w:val="id-ID"/>
              </w:rPr>
            </w:pPr>
            <w:r w:rsidRPr="00B53138">
              <w:rPr>
                <w:sz w:val="22"/>
                <w:szCs w:val="22"/>
                <w:lang w:val="id-ID"/>
              </w:rPr>
              <w:t>Ida Siti Marfuah dan Yudi Irawan</w:t>
            </w:r>
          </w:p>
        </w:tc>
        <w:tc>
          <w:tcPr>
            <w:tcW w:w="851" w:type="dxa"/>
          </w:tcPr>
          <w:p w14:paraId="4C70DA09" w14:textId="77777777" w:rsidR="00734F45" w:rsidRPr="00B53138" w:rsidRDefault="0038637B" w:rsidP="000B03D6">
            <w:pPr>
              <w:spacing w:after="120" w:line="276" w:lineRule="auto"/>
              <w:ind w:firstLine="0"/>
              <w:jc w:val="left"/>
              <w:rPr>
                <w:sz w:val="22"/>
                <w:szCs w:val="22"/>
                <w:lang w:val="id-ID"/>
              </w:rPr>
            </w:pPr>
            <w:r w:rsidRPr="00B53138">
              <w:rPr>
                <w:sz w:val="22"/>
                <w:szCs w:val="22"/>
                <w:lang w:val="id-ID"/>
              </w:rPr>
              <w:t>2021</w:t>
            </w:r>
          </w:p>
        </w:tc>
        <w:tc>
          <w:tcPr>
            <w:tcW w:w="1134" w:type="dxa"/>
          </w:tcPr>
          <w:p w14:paraId="20696855" w14:textId="77777777" w:rsidR="00734F45" w:rsidRPr="00B53138" w:rsidRDefault="0038637B" w:rsidP="000B03D6">
            <w:pPr>
              <w:spacing w:after="120" w:line="276" w:lineRule="auto"/>
              <w:ind w:firstLine="0"/>
              <w:jc w:val="left"/>
              <w:rPr>
                <w:sz w:val="22"/>
                <w:szCs w:val="22"/>
                <w:lang w:val="id-ID"/>
              </w:rPr>
            </w:pPr>
            <w:proofErr w:type="spellStart"/>
            <w:r w:rsidRPr="00B53138">
              <w:rPr>
                <w:i/>
                <w:sz w:val="22"/>
                <w:szCs w:val="22"/>
                <w:lang w:val="id-ID"/>
              </w:rPr>
              <w:t>Unified</w:t>
            </w:r>
            <w:proofErr w:type="spellEnd"/>
            <w:r w:rsidRPr="00B53138">
              <w:rPr>
                <w:i/>
                <w:sz w:val="22"/>
                <w:szCs w:val="22"/>
                <w:lang w:val="id-ID"/>
              </w:rPr>
              <w:t xml:space="preserve"> </w:t>
            </w:r>
            <w:proofErr w:type="spellStart"/>
            <w:r w:rsidRPr="00B53138">
              <w:rPr>
                <w:i/>
                <w:sz w:val="22"/>
                <w:szCs w:val="22"/>
                <w:lang w:val="id-ID"/>
              </w:rPr>
              <w:t>Modelling</w:t>
            </w:r>
            <w:proofErr w:type="spellEnd"/>
            <w:r w:rsidRPr="00B53138">
              <w:rPr>
                <w:i/>
                <w:sz w:val="22"/>
                <w:szCs w:val="22"/>
                <w:lang w:val="id-ID"/>
              </w:rPr>
              <w:t xml:space="preserve"> </w:t>
            </w:r>
            <w:proofErr w:type="spellStart"/>
            <w:r w:rsidRPr="00B53138">
              <w:rPr>
                <w:i/>
                <w:sz w:val="22"/>
                <w:szCs w:val="22"/>
                <w:lang w:val="id-ID"/>
              </w:rPr>
              <w:t>Language</w:t>
            </w:r>
            <w:proofErr w:type="spellEnd"/>
            <w:r w:rsidRPr="00B53138">
              <w:rPr>
                <w:sz w:val="22"/>
                <w:szCs w:val="22"/>
                <w:lang w:val="id-ID"/>
              </w:rPr>
              <w:t xml:space="preserve"> (UML)</w:t>
            </w:r>
          </w:p>
        </w:tc>
        <w:tc>
          <w:tcPr>
            <w:tcW w:w="1701" w:type="dxa"/>
          </w:tcPr>
          <w:p w14:paraId="06D44F49" w14:textId="7E2F9901" w:rsidR="00734F45" w:rsidRPr="00B53138" w:rsidRDefault="0038637B" w:rsidP="000B03D6">
            <w:pPr>
              <w:spacing w:after="120" w:line="276" w:lineRule="auto"/>
              <w:ind w:firstLine="0"/>
              <w:jc w:val="left"/>
              <w:rPr>
                <w:sz w:val="22"/>
                <w:szCs w:val="22"/>
                <w:lang w:val="id-ID"/>
              </w:rPr>
            </w:pPr>
            <w:r w:rsidRPr="00B53138">
              <w:rPr>
                <w:sz w:val="22"/>
                <w:szCs w:val="22"/>
                <w:lang w:val="id-ID"/>
              </w:rPr>
              <w:t xml:space="preserve">Sistem informasi yang dapat membantu penyaluran bantuan pupuk bersubsidi. Sistem informasi ini memanfaatkan komputer untuk mengelola pendistribusian pupuk bersubsidi dari pengawasan hingga penyaluran </w:t>
            </w:r>
            <w:proofErr w:type="spellStart"/>
            <w:r w:rsidRPr="00B53138">
              <w:rPr>
                <w:sz w:val="22"/>
                <w:szCs w:val="22"/>
                <w:lang w:val="id-ID"/>
              </w:rPr>
              <w:t>kemasyarakat</w:t>
            </w:r>
            <w:proofErr w:type="spellEnd"/>
            <w:r w:rsidRPr="00B53138">
              <w:rPr>
                <w:sz w:val="22"/>
                <w:szCs w:val="22"/>
                <w:lang w:val="id-ID"/>
              </w:rPr>
              <w:t>.</w:t>
            </w:r>
            <w:r w:rsidR="00292B60" w:rsidRPr="00B53138">
              <w:rPr>
                <w:sz w:val="22"/>
                <w:szCs w:val="22"/>
                <w:lang w:val="id-ID"/>
              </w:rPr>
              <w:t xml:space="preserve"> bersubsidi dari pengawasan hingga penyaluran </w:t>
            </w:r>
            <w:r w:rsidR="000B03D6" w:rsidRPr="00B53138">
              <w:rPr>
                <w:sz w:val="22"/>
                <w:szCs w:val="22"/>
                <w:lang w:val="id-ID"/>
              </w:rPr>
              <w:t>ke masyarakat</w:t>
            </w:r>
          </w:p>
        </w:tc>
        <w:tc>
          <w:tcPr>
            <w:tcW w:w="1984" w:type="dxa"/>
          </w:tcPr>
          <w:p w14:paraId="19F26529" w14:textId="1951468B" w:rsidR="00734F45" w:rsidRPr="00B53138" w:rsidRDefault="0038637B" w:rsidP="000B03D6">
            <w:pPr>
              <w:spacing w:after="120" w:line="276" w:lineRule="auto"/>
              <w:ind w:firstLine="0"/>
              <w:jc w:val="left"/>
              <w:rPr>
                <w:sz w:val="22"/>
                <w:szCs w:val="22"/>
                <w:lang w:val="id-ID"/>
              </w:rPr>
            </w:pPr>
            <w:r w:rsidRPr="00B53138">
              <w:rPr>
                <w:sz w:val="22"/>
                <w:szCs w:val="22"/>
                <w:lang w:val="id-ID"/>
              </w:rPr>
              <w:t xml:space="preserve">Sistem informasi yang akan dibangun menggunakan metode </w:t>
            </w:r>
            <w:r w:rsidRPr="00B53138">
              <w:rPr>
                <w:i/>
                <w:sz w:val="22"/>
                <w:szCs w:val="22"/>
                <w:lang w:val="id-ID"/>
              </w:rPr>
              <w:t xml:space="preserve">Personal </w:t>
            </w:r>
            <w:proofErr w:type="spellStart"/>
            <w:r w:rsidRPr="00B53138">
              <w:rPr>
                <w:i/>
                <w:sz w:val="22"/>
                <w:szCs w:val="22"/>
                <w:lang w:val="id-ID"/>
              </w:rPr>
              <w:t>Extreme</w:t>
            </w:r>
            <w:proofErr w:type="spellEnd"/>
            <w:r w:rsidRPr="00B53138">
              <w:rPr>
                <w:i/>
                <w:sz w:val="22"/>
                <w:szCs w:val="22"/>
                <w:lang w:val="id-ID"/>
              </w:rPr>
              <w:t xml:space="preserve"> </w:t>
            </w:r>
            <w:proofErr w:type="spellStart"/>
            <w:r w:rsidRPr="00B53138">
              <w:rPr>
                <w:i/>
                <w:sz w:val="22"/>
                <w:szCs w:val="22"/>
                <w:lang w:val="id-ID"/>
              </w:rPr>
              <w:t>Programming</w:t>
            </w:r>
            <w:proofErr w:type="spellEnd"/>
            <w:r w:rsidRPr="00B53138">
              <w:rPr>
                <w:sz w:val="22"/>
                <w:szCs w:val="22"/>
                <w:lang w:val="id-ID"/>
              </w:rPr>
              <w:t xml:space="preserve"> (PXP)</w:t>
            </w:r>
            <w:r w:rsidR="0048705C" w:rsidRPr="00B53138">
              <w:rPr>
                <w:sz w:val="22"/>
                <w:szCs w:val="22"/>
                <w:lang w:val="id-ID"/>
              </w:rPr>
              <w:t xml:space="preserve"> dan fitur </w:t>
            </w:r>
            <w:r w:rsidR="007A0A65" w:rsidRPr="00B53138">
              <w:rPr>
                <w:sz w:val="22"/>
                <w:szCs w:val="22"/>
                <w:lang w:val="id-ID"/>
              </w:rPr>
              <w:t>yang akan dibuat berbeda dengan fitur yang ada dalam penelitian ini.</w:t>
            </w:r>
          </w:p>
        </w:tc>
      </w:tr>
      <w:tr w:rsidR="00292B60" w:rsidRPr="00B53138" w14:paraId="6EF60A97" w14:textId="77777777" w:rsidTr="000B03D6">
        <w:trPr>
          <w:trHeight w:val="2108"/>
        </w:trPr>
        <w:tc>
          <w:tcPr>
            <w:tcW w:w="562" w:type="dxa"/>
          </w:tcPr>
          <w:p w14:paraId="5CE23265" w14:textId="20F95C82" w:rsidR="00292B60" w:rsidRPr="00B53138" w:rsidRDefault="00292B60" w:rsidP="000B03D6">
            <w:pPr>
              <w:spacing w:after="120" w:line="276" w:lineRule="auto"/>
              <w:ind w:firstLine="0"/>
              <w:jc w:val="center"/>
              <w:rPr>
                <w:sz w:val="22"/>
                <w:szCs w:val="22"/>
                <w:lang w:val="id-ID"/>
              </w:rPr>
            </w:pPr>
            <w:r w:rsidRPr="00B53138">
              <w:rPr>
                <w:sz w:val="22"/>
                <w:szCs w:val="22"/>
                <w:lang w:val="id-ID"/>
              </w:rPr>
              <w:lastRenderedPageBreak/>
              <w:t>2</w:t>
            </w:r>
          </w:p>
        </w:tc>
        <w:tc>
          <w:tcPr>
            <w:tcW w:w="1276" w:type="dxa"/>
          </w:tcPr>
          <w:p w14:paraId="6CB443E6" w14:textId="030DC72F"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Pengelolaan Bantuan Desa </w:t>
            </w:r>
            <w:proofErr w:type="spellStart"/>
            <w:r w:rsidRPr="00B53138">
              <w:rPr>
                <w:sz w:val="22"/>
                <w:szCs w:val="22"/>
                <w:lang w:val="id-ID"/>
              </w:rPr>
              <w:t>Banjardowo</w:t>
            </w:r>
            <w:proofErr w:type="spellEnd"/>
          </w:p>
        </w:tc>
        <w:tc>
          <w:tcPr>
            <w:tcW w:w="992" w:type="dxa"/>
          </w:tcPr>
          <w:p w14:paraId="5EA68E72" w14:textId="77777777" w:rsidR="00292B60" w:rsidRPr="00B53138" w:rsidRDefault="00292B60" w:rsidP="000B03D6">
            <w:pPr>
              <w:spacing w:after="120" w:line="276" w:lineRule="auto"/>
              <w:ind w:firstLine="0"/>
              <w:jc w:val="left"/>
              <w:rPr>
                <w:sz w:val="22"/>
                <w:szCs w:val="22"/>
                <w:lang w:val="id-ID"/>
              </w:rPr>
            </w:pPr>
            <w:r w:rsidRPr="00B53138">
              <w:rPr>
                <w:sz w:val="22"/>
                <w:szCs w:val="22"/>
                <w:lang w:val="id-ID"/>
              </w:rPr>
              <w:t>Titis Ulfa Mustikawati</w:t>
            </w:r>
          </w:p>
          <w:p w14:paraId="5A9DCE62" w14:textId="77777777" w:rsidR="00292B60" w:rsidRPr="00B53138" w:rsidRDefault="00292B60" w:rsidP="000B03D6">
            <w:pPr>
              <w:spacing w:after="120" w:line="276" w:lineRule="auto"/>
              <w:ind w:firstLine="0"/>
              <w:jc w:val="left"/>
              <w:rPr>
                <w:sz w:val="22"/>
                <w:szCs w:val="22"/>
                <w:lang w:val="id-ID"/>
              </w:rPr>
            </w:pPr>
          </w:p>
        </w:tc>
        <w:tc>
          <w:tcPr>
            <w:tcW w:w="851" w:type="dxa"/>
          </w:tcPr>
          <w:p w14:paraId="73035AF1" w14:textId="36B3A5D9" w:rsidR="00292B60" w:rsidRPr="00B53138" w:rsidRDefault="00292B60" w:rsidP="000B03D6">
            <w:pPr>
              <w:spacing w:after="120" w:line="276" w:lineRule="auto"/>
              <w:ind w:firstLine="0"/>
              <w:jc w:val="left"/>
              <w:rPr>
                <w:sz w:val="22"/>
                <w:szCs w:val="22"/>
                <w:lang w:val="id-ID"/>
              </w:rPr>
            </w:pPr>
            <w:r w:rsidRPr="00B53138">
              <w:rPr>
                <w:sz w:val="22"/>
                <w:szCs w:val="22"/>
                <w:lang w:val="id-ID"/>
              </w:rPr>
              <w:t>2022</w:t>
            </w:r>
          </w:p>
        </w:tc>
        <w:tc>
          <w:tcPr>
            <w:tcW w:w="1134" w:type="dxa"/>
          </w:tcPr>
          <w:p w14:paraId="62C4CB7B" w14:textId="24EE4808" w:rsidR="00292B60" w:rsidRPr="00B53138" w:rsidRDefault="00292B60" w:rsidP="000B03D6">
            <w:pPr>
              <w:spacing w:after="120" w:line="276" w:lineRule="auto"/>
              <w:ind w:firstLine="0"/>
              <w:jc w:val="left"/>
              <w:rPr>
                <w:i/>
                <w:sz w:val="22"/>
                <w:szCs w:val="22"/>
                <w:lang w:val="id-ID"/>
              </w:rPr>
            </w:pPr>
            <w:proofErr w:type="spellStart"/>
            <w:r w:rsidRPr="00B53138">
              <w:rPr>
                <w:i/>
                <w:sz w:val="22"/>
                <w:szCs w:val="22"/>
                <w:lang w:val="id-ID"/>
              </w:rPr>
              <w:t>Hypertext</w:t>
            </w:r>
            <w:proofErr w:type="spellEnd"/>
            <w:r w:rsidRPr="00B53138">
              <w:rPr>
                <w:i/>
                <w:sz w:val="22"/>
                <w:szCs w:val="22"/>
                <w:lang w:val="id-ID"/>
              </w:rPr>
              <w:t xml:space="preserve"> </w:t>
            </w:r>
            <w:proofErr w:type="spellStart"/>
            <w:r w:rsidRPr="00B53138">
              <w:rPr>
                <w:i/>
                <w:sz w:val="22"/>
                <w:szCs w:val="22"/>
                <w:lang w:val="id-ID"/>
              </w:rPr>
              <w:t>Preprocessor</w:t>
            </w:r>
            <w:proofErr w:type="spellEnd"/>
            <w:r w:rsidRPr="00B53138">
              <w:rPr>
                <w:sz w:val="22"/>
                <w:szCs w:val="22"/>
                <w:lang w:val="id-ID"/>
              </w:rPr>
              <w:t xml:space="preserve"> (PHP), </w:t>
            </w:r>
            <w:proofErr w:type="spellStart"/>
            <w:r w:rsidRPr="00B53138">
              <w:rPr>
                <w:i/>
                <w:sz w:val="22"/>
                <w:szCs w:val="22"/>
                <w:lang w:val="id-ID"/>
              </w:rPr>
              <w:t>MySql</w:t>
            </w:r>
            <w:proofErr w:type="spellEnd"/>
          </w:p>
        </w:tc>
        <w:tc>
          <w:tcPr>
            <w:tcW w:w="1701" w:type="dxa"/>
          </w:tcPr>
          <w:p w14:paraId="32BF184F" w14:textId="5CF837F6"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Pengelolaan data bantuan di Desa </w:t>
            </w:r>
            <w:proofErr w:type="spellStart"/>
            <w:r w:rsidRPr="00B53138">
              <w:rPr>
                <w:sz w:val="22"/>
                <w:szCs w:val="22"/>
                <w:lang w:val="id-ID"/>
              </w:rPr>
              <w:t>Banjardowo</w:t>
            </w:r>
            <w:proofErr w:type="spellEnd"/>
            <w:r w:rsidRPr="00B53138">
              <w:rPr>
                <w:sz w:val="22"/>
                <w:szCs w:val="22"/>
                <w:lang w:val="id-ID"/>
              </w:rPr>
              <w:t xml:space="preserve"> menjadi lebih efektif </w:t>
            </w:r>
            <w:proofErr w:type="spellStart"/>
            <w:r w:rsidRPr="00B53138">
              <w:rPr>
                <w:sz w:val="22"/>
                <w:szCs w:val="22"/>
                <w:lang w:val="id-ID"/>
              </w:rPr>
              <w:t>dimana</w:t>
            </w:r>
            <w:proofErr w:type="spellEnd"/>
            <w:r w:rsidRPr="00B53138">
              <w:rPr>
                <w:sz w:val="22"/>
                <w:szCs w:val="22"/>
                <w:lang w:val="id-ID"/>
              </w:rPr>
              <w:t xml:space="preserve"> petugas yang bekerja </w:t>
            </w:r>
            <w:r w:rsidR="000B03D6" w:rsidRPr="00B53138">
              <w:rPr>
                <w:sz w:val="22"/>
                <w:szCs w:val="22"/>
                <w:lang w:val="id-ID"/>
              </w:rPr>
              <w:t>di bagian</w:t>
            </w:r>
            <w:r w:rsidRPr="00B53138">
              <w:rPr>
                <w:sz w:val="22"/>
                <w:szCs w:val="22"/>
                <w:lang w:val="id-ID"/>
              </w:rPr>
              <w:t xml:space="preserve"> pengelolaan bantuan tidak mengguna-kan sistem manual lagi.</w:t>
            </w:r>
          </w:p>
        </w:tc>
        <w:tc>
          <w:tcPr>
            <w:tcW w:w="1984" w:type="dxa"/>
          </w:tcPr>
          <w:p w14:paraId="68145461" w14:textId="2308E613"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yang akan dibangun menggunakan </w:t>
            </w:r>
            <w:r w:rsidRPr="00B53138">
              <w:rPr>
                <w:i/>
                <w:sz w:val="22"/>
                <w:szCs w:val="22"/>
                <w:lang w:val="id-ID"/>
              </w:rPr>
              <w:t xml:space="preserve">Personal </w:t>
            </w:r>
            <w:proofErr w:type="spellStart"/>
            <w:r w:rsidRPr="00B53138">
              <w:rPr>
                <w:i/>
                <w:sz w:val="22"/>
                <w:szCs w:val="22"/>
                <w:lang w:val="id-ID"/>
              </w:rPr>
              <w:t>Extreme</w:t>
            </w:r>
            <w:proofErr w:type="spellEnd"/>
            <w:r w:rsidRPr="00B53138">
              <w:rPr>
                <w:i/>
                <w:sz w:val="22"/>
                <w:szCs w:val="22"/>
                <w:lang w:val="id-ID"/>
              </w:rPr>
              <w:t xml:space="preserve"> </w:t>
            </w:r>
            <w:proofErr w:type="spellStart"/>
            <w:r w:rsidRPr="00B53138">
              <w:rPr>
                <w:i/>
                <w:sz w:val="22"/>
                <w:szCs w:val="22"/>
                <w:lang w:val="id-ID"/>
              </w:rPr>
              <w:t>Programming</w:t>
            </w:r>
            <w:proofErr w:type="spellEnd"/>
            <w:r w:rsidRPr="00B53138">
              <w:rPr>
                <w:i/>
                <w:sz w:val="22"/>
                <w:szCs w:val="22"/>
                <w:lang w:val="id-ID"/>
              </w:rPr>
              <w:t xml:space="preserve"> </w:t>
            </w:r>
            <w:r w:rsidRPr="00B53138">
              <w:rPr>
                <w:sz w:val="22"/>
                <w:szCs w:val="22"/>
                <w:lang w:val="id-ID"/>
              </w:rPr>
              <w:t>(PXP) dan memberikan pelayanan pengadaan bantuan tani di Kabupaten Toba.</w:t>
            </w:r>
          </w:p>
        </w:tc>
      </w:tr>
      <w:tr w:rsidR="00292B60" w:rsidRPr="00B53138" w14:paraId="2516AD98" w14:textId="77777777" w:rsidTr="000B03D6">
        <w:trPr>
          <w:trHeight w:val="2108"/>
        </w:trPr>
        <w:tc>
          <w:tcPr>
            <w:tcW w:w="562" w:type="dxa"/>
          </w:tcPr>
          <w:p w14:paraId="5BACC5C1" w14:textId="720E6FF1" w:rsidR="00292B60" w:rsidRPr="00B53138" w:rsidRDefault="00292B60" w:rsidP="000B03D6">
            <w:pPr>
              <w:spacing w:after="120" w:line="276" w:lineRule="auto"/>
              <w:ind w:firstLine="0"/>
              <w:jc w:val="center"/>
              <w:rPr>
                <w:sz w:val="22"/>
                <w:szCs w:val="22"/>
                <w:lang w:val="id-ID"/>
              </w:rPr>
            </w:pPr>
            <w:r w:rsidRPr="00B53138">
              <w:rPr>
                <w:sz w:val="22"/>
                <w:szCs w:val="22"/>
                <w:lang w:val="id-ID"/>
              </w:rPr>
              <w:t>3</w:t>
            </w:r>
          </w:p>
        </w:tc>
        <w:tc>
          <w:tcPr>
            <w:tcW w:w="1276" w:type="dxa"/>
          </w:tcPr>
          <w:p w14:paraId="0E2B74DA" w14:textId="2EE95495"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Pengadaan dan Pengalokasian Pupuk pada Dinas Pertanian, Peternakan dan Perkebunan Kabupaten Majene Berbasis </w:t>
            </w:r>
            <w:r w:rsidRPr="00B53138">
              <w:rPr>
                <w:i/>
                <w:sz w:val="22"/>
                <w:szCs w:val="22"/>
                <w:lang w:val="id-ID"/>
              </w:rPr>
              <w:t>Web</w:t>
            </w:r>
            <w:r w:rsidRPr="00B53138">
              <w:rPr>
                <w:sz w:val="22"/>
                <w:szCs w:val="22"/>
                <w:lang w:val="id-ID"/>
              </w:rPr>
              <w:t>.</w:t>
            </w:r>
          </w:p>
        </w:tc>
        <w:tc>
          <w:tcPr>
            <w:tcW w:w="992" w:type="dxa"/>
          </w:tcPr>
          <w:p w14:paraId="342E8CB6" w14:textId="485E9E7D" w:rsidR="00292B60" w:rsidRPr="00B53138" w:rsidRDefault="00292B60" w:rsidP="000B03D6">
            <w:pPr>
              <w:spacing w:after="120" w:line="276" w:lineRule="auto"/>
              <w:ind w:firstLine="0"/>
              <w:jc w:val="left"/>
              <w:rPr>
                <w:sz w:val="22"/>
                <w:szCs w:val="22"/>
                <w:lang w:val="id-ID"/>
              </w:rPr>
            </w:pPr>
            <w:proofErr w:type="spellStart"/>
            <w:r w:rsidRPr="00B53138">
              <w:rPr>
                <w:sz w:val="22"/>
                <w:szCs w:val="22"/>
                <w:lang w:val="id-ID"/>
              </w:rPr>
              <w:t>Samsuriati</w:t>
            </w:r>
            <w:proofErr w:type="spellEnd"/>
          </w:p>
        </w:tc>
        <w:tc>
          <w:tcPr>
            <w:tcW w:w="851" w:type="dxa"/>
          </w:tcPr>
          <w:p w14:paraId="78D900D3" w14:textId="70F2EA63" w:rsidR="00292B60" w:rsidRPr="00B53138" w:rsidRDefault="00292B60" w:rsidP="000B03D6">
            <w:pPr>
              <w:spacing w:after="120" w:line="276" w:lineRule="auto"/>
              <w:ind w:firstLine="0"/>
              <w:jc w:val="left"/>
              <w:rPr>
                <w:sz w:val="22"/>
                <w:szCs w:val="22"/>
                <w:lang w:val="id-ID"/>
              </w:rPr>
            </w:pPr>
            <w:r w:rsidRPr="00B53138">
              <w:rPr>
                <w:sz w:val="22"/>
                <w:szCs w:val="22"/>
                <w:lang w:val="id-ID"/>
              </w:rPr>
              <w:t>2020</w:t>
            </w:r>
          </w:p>
        </w:tc>
        <w:tc>
          <w:tcPr>
            <w:tcW w:w="1134" w:type="dxa"/>
          </w:tcPr>
          <w:p w14:paraId="38018F45" w14:textId="3216D505" w:rsidR="00292B60" w:rsidRPr="00B53138" w:rsidRDefault="00292B60" w:rsidP="000B03D6">
            <w:pPr>
              <w:spacing w:after="120" w:line="276" w:lineRule="auto"/>
              <w:ind w:firstLine="0"/>
              <w:jc w:val="left"/>
              <w:rPr>
                <w:i/>
                <w:sz w:val="22"/>
                <w:szCs w:val="22"/>
                <w:lang w:val="id-ID"/>
              </w:rPr>
            </w:pPr>
            <w:proofErr w:type="spellStart"/>
            <w:r w:rsidRPr="00B53138">
              <w:rPr>
                <w:i/>
                <w:sz w:val="22"/>
                <w:szCs w:val="22"/>
                <w:lang w:val="id-ID"/>
              </w:rPr>
              <w:t>Hypertext</w:t>
            </w:r>
            <w:proofErr w:type="spellEnd"/>
            <w:r w:rsidRPr="00B53138">
              <w:rPr>
                <w:i/>
                <w:sz w:val="22"/>
                <w:szCs w:val="22"/>
                <w:lang w:val="id-ID"/>
              </w:rPr>
              <w:t xml:space="preserve"> </w:t>
            </w:r>
            <w:proofErr w:type="spellStart"/>
            <w:r w:rsidRPr="00B53138">
              <w:rPr>
                <w:i/>
                <w:sz w:val="22"/>
                <w:szCs w:val="22"/>
                <w:lang w:val="id-ID"/>
              </w:rPr>
              <w:t>Preprocessor</w:t>
            </w:r>
            <w:proofErr w:type="spellEnd"/>
            <w:r w:rsidRPr="00B53138">
              <w:rPr>
                <w:sz w:val="22"/>
                <w:szCs w:val="22"/>
                <w:lang w:val="id-ID"/>
              </w:rPr>
              <w:t xml:space="preserve"> (PHP), HTML, </w:t>
            </w:r>
            <w:proofErr w:type="spellStart"/>
            <w:r w:rsidRPr="00B53138">
              <w:rPr>
                <w:i/>
                <w:sz w:val="22"/>
                <w:szCs w:val="22"/>
                <w:lang w:val="id-ID"/>
              </w:rPr>
              <w:t>MySql</w:t>
            </w:r>
            <w:proofErr w:type="spellEnd"/>
            <w:r w:rsidRPr="00B53138">
              <w:rPr>
                <w:sz w:val="22"/>
                <w:szCs w:val="22"/>
                <w:lang w:val="id-ID"/>
              </w:rPr>
              <w:t>.</w:t>
            </w:r>
          </w:p>
        </w:tc>
        <w:tc>
          <w:tcPr>
            <w:tcW w:w="1701" w:type="dxa"/>
          </w:tcPr>
          <w:p w14:paraId="2EE22435" w14:textId="30F700CD" w:rsidR="00292B60" w:rsidRPr="00B53138" w:rsidRDefault="00292B60" w:rsidP="000B03D6">
            <w:pPr>
              <w:spacing w:after="120" w:line="276" w:lineRule="auto"/>
              <w:ind w:firstLine="0"/>
              <w:jc w:val="left"/>
              <w:rPr>
                <w:sz w:val="22"/>
                <w:szCs w:val="22"/>
                <w:lang w:val="id-ID"/>
              </w:rPr>
            </w:pPr>
            <w:r w:rsidRPr="00B53138">
              <w:rPr>
                <w:sz w:val="22"/>
                <w:szCs w:val="22"/>
                <w:lang w:val="id-ID"/>
              </w:rPr>
              <w:t>Sistem Informasi pengadaan dan pengalokasian pupuk dan Dinas Pertanian Majene berbasis Web. Sistem informasi ini akan digunakan untuk mengelola data-data yang berhubungan dengan pengadaan dan pengalokasian pupuk.</w:t>
            </w:r>
          </w:p>
        </w:tc>
        <w:tc>
          <w:tcPr>
            <w:tcW w:w="1984" w:type="dxa"/>
          </w:tcPr>
          <w:p w14:paraId="3493CC70" w14:textId="0EE6861A"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yang akan dibangun menggunakan metode </w:t>
            </w:r>
            <w:r w:rsidRPr="00B53138">
              <w:rPr>
                <w:i/>
                <w:sz w:val="22"/>
                <w:szCs w:val="22"/>
                <w:lang w:val="id-ID"/>
              </w:rPr>
              <w:t xml:space="preserve">Personal </w:t>
            </w:r>
            <w:proofErr w:type="spellStart"/>
            <w:r w:rsidRPr="00B53138">
              <w:rPr>
                <w:i/>
                <w:sz w:val="22"/>
                <w:szCs w:val="22"/>
                <w:lang w:val="id-ID"/>
              </w:rPr>
              <w:t>Extreme</w:t>
            </w:r>
            <w:proofErr w:type="spellEnd"/>
            <w:r w:rsidRPr="00B53138">
              <w:rPr>
                <w:i/>
                <w:sz w:val="22"/>
                <w:szCs w:val="22"/>
                <w:lang w:val="id-ID"/>
              </w:rPr>
              <w:t xml:space="preserve"> </w:t>
            </w:r>
            <w:proofErr w:type="spellStart"/>
            <w:r w:rsidRPr="00B53138">
              <w:rPr>
                <w:i/>
                <w:sz w:val="22"/>
                <w:szCs w:val="22"/>
                <w:lang w:val="id-ID"/>
              </w:rPr>
              <w:t>Programming</w:t>
            </w:r>
            <w:proofErr w:type="spellEnd"/>
            <w:r w:rsidRPr="00B53138">
              <w:rPr>
                <w:sz w:val="22"/>
                <w:szCs w:val="22"/>
                <w:lang w:val="id-ID"/>
              </w:rPr>
              <w:t xml:space="preserve"> (PXP)</w:t>
            </w:r>
          </w:p>
        </w:tc>
      </w:tr>
      <w:tr w:rsidR="00292B60" w:rsidRPr="00B53138" w14:paraId="3C0F154A" w14:textId="77777777" w:rsidTr="000B03D6">
        <w:trPr>
          <w:trHeight w:val="2108"/>
        </w:trPr>
        <w:tc>
          <w:tcPr>
            <w:tcW w:w="562" w:type="dxa"/>
          </w:tcPr>
          <w:p w14:paraId="4B3F40F6" w14:textId="73DA8CFE" w:rsidR="00292B60" w:rsidRPr="00B53138" w:rsidRDefault="00292B60" w:rsidP="000B03D6">
            <w:pPr>
              <w:spacing w:after="120" w:line="276" w:lineRule="auto"/>
              <w:ind w:firstLine="0"/>
              <w:jc w:val="center"/>
              <w:rPr>
                <w:sz w:val="22"/>
                <w:szCs w:val="22"/>
                <w:lang w:val="id-ID"/>
              </w:rPr>
            </w:pPr>
            <w:r w:rsidRPr="00B53138">
              <w:rPr>
                <w:sz w:val="22"/>
                <w:szCs w:val="22"/>
                <w:lang w:val="id-ID"/>
              </w:rPr>
              <w:t>4</w:t>
            </w:r>
          </w:p>
        </w:tc>
        <w:tc>
          <w:tcPr>
            <w:tcW w:w="1276" w:type="dxa"/>
          </w:tcPr>
          <w:p w14:paraId="54AC0345" w14:textId="225FE7C2"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w:t>
            </w:r>
            <w:proofErr w:type="spellStart"/>
            <w:r w:rsidRPr="00B53138">
              <w:rPr>
                <w:sz w:val="22"/>
                <w:szCs w:val="22"/>
                <w:lang w:val="id-ID"/>
              </w:rPr>
              <w:t>Permoho</w:t>
            </w:r>
            <w:proofErr w:type="spellEnd"/>
            <w:r w:rsidRPr="00B53138">
              <w:rPr>
                <w:sz w:val="22"/>
                <w:szCs w:val="22"/>
                <w:lang w:val="id-ID"/>
              </w:rPr>
              <w:t xml:space="preserve">-nan Pengajuan Bantuan Bibit Perkebunan Pada Dinas Pertanian </w:t>
            </w:r>
            <w:r w:rsidRPr="00B53138">
              <w:rPr>
                <w:sz w:val="22"/>
                <w:szCs w:val="22"/>
                <w:lang w:val="id-ID"/>
              </w:rPr>
              <w:lastRenderedPageBreak/>
              <w:t>Dan Pangan Kabupaten Kudus</w:t>
            </w:r>
          </w:p>
        </w:tc>
        <w:tc>
          <w:tcPr>
            <w:tcW w:w="992" w:type="dxa"/>
          </w:tcPr>
          <w:p w14:paraId="6606491A" w14:textId="544ABE24" w:rsidR="00292B60" w:rsidRPr="00B53138" w:rsidRDefault="00292B60" w:rsidP="000B03D6">
            <w:pPr>
              <w:spacing w:after="120" w:line="276" w:lineRule="auto"/>
              <w:ind w:firstLine="0"/>
              <w:jc w:val="left"/>
              <w:rPr>
                <w:sz w:val="22"/>
                <w:szCs w:val="22"/>
                <w:lang w:val="id-ID"/>
              </w:rPr>
            </w:pPr>
            <w:r w:rsidRPr="00B53138">
              <w:rPr>
                <w:sz w:val="22"/>
                <w:szCs w:val="22"/>
                <w:lang w:val="id-ID"/>
              </w:rPr>
              <w:lastRenderedPageBreak/>
              <w:t>Indah Purna-</w:t>
            </w:r>
            <w:proofErr w:type="spellStart"/>
            <w:r w:rsidRPr="00B53138">
              <w:rPr>
                <w:sz w:val="22"/>
                <w:szCs w:val="22"/>
                <w:lang w:val="id-ID"/>
              </w:rPr>
              <w:t>ma</w:t>
            </w:r>
            <w:proofErr w:type="spellEnd"/>
            <w:r w:rsidRPr="00B53138">
              <w:rPr>
                <w:sz w:val="22"/>
                <w:szCs w:val="22"/>
                <w:lang w:val="id-ID"/>
              </w:rPr>
              <w:t xml:space="preserve"> Sari </w:t>
            </w:r>
          </w:p>
        </w:tc>
        <w:tc>
          <w:tcPr>
            <w:tcW w:w="851" w:type="dxa"/>
          </w:tcPr>
          <w:p w14:paraId="1A2F5EE3" w14:textId="526D3B8D" w:rsidR="00292B60" w:rsidRPr="00B53138" w:rsidRDefault="00292B60" w:rsidP="000B03D6">
            <w:pPr>
              <w:spacing w:after="120" w:line="276" w:lineRule="auto"/>
              <w:ind w:firstLine="0"/>
              <w:jc w:val="left"/>
              <w:rPr>
                <w:sz w:val="22"/>
                <w:szCs w:val="22"/>
                <w:lang w:val="id-ID"/>
              </w:rPr>
            </w:pPr>
            <w:r w:rsidRPr="00B53138">
              <w:rPr>
                <w:sz w:val="22"/>
                <w:szCs w:val="22"/>
                <w:lang w:val="id-ID"/>
              </w:rPr>
              <w:t>2020</w:t>
            </w:r>
          </w:p>
        </w:tc>
        <w:tc>
          <w:tcPr>
            <w:tcW w:w="1134" w:type="dxa"/>
          </w:tcPr>
          <w:p w14:paraId="2657E848" w14:textId="43926D35" w:rsidR="00292B60" w:rsidRPr="00B53138" w:rsidRDefault="00292B60" w:rsidP="000B03D6">
            <w:pPr>
              <w:spacing w:after="120" w:line="276" w:lineRule="auto"/>
              <w:ind w:firstLine="0"/>
              <w:jc w:val="left"/>
              <w:rPr>
                <w:i/>
                <w:sz w:val="22"/>
                <w:szCs w:val="22"/>
                <w:lang w:val="id-ID"/>
              </w:rPr>
            </w:pPr>
            <w:proofErr w:type="spellStart"/>
            <w:r w:rsidRPr="00B53138">
              <w:rPr>
                <w:i/>
                <w:sz w:val="22"/>
                <w:szCs w:val="22"/>
                <w:lang w:val="id-ID"/>
              </w:rPr>
              <w:t>Unified</w:t>
            </w:r>
            <w:proofErr w:type="spellEnd"/>
            <w:r w:rsidRPr="00B53138">
              <w:rPr>
                <w:i/>
                <w:sz w:val="22"/>
                <w:szCs w:val="22"/>
                <w:lang w:val="id-ID"/>
              </w:rPr>
              <w:t xml:space="preserve"> </w:t>
            </w:r>
            <w:proofErr w:type="spellStart"/>
            <w:r w:rsidRPr="00B53138">
              <w:rPr>
                <w:i/>
                <w:sz w:val="22"/>
                <w:szCs w:val="22"/>
                <w:lang w:val="id-ID"/>
              </w:rPr>
              <w:t>Modelling</w:t>
            </w:r>
            <w:proofErr w:type="spellEnd"/>
            <w:r w:rsidRPr="00B53138">
              <w:rPr>
                <w:i/>
                <w:sz w:val="22"/>
                <w:szCs w:val="22"/>
                <w:lang w:val="id-ID"/>
              </w:rPr>
              <w:t xml:space="preserve"> </w:t>
            </w:r>
            <w:proofErr w:type="spellStart"/>
            <w:r w:rsidRPr="00B53138">
              <w:rPr>
                <w:i/>
                <w:sz w:val="22"/>
                <w:szCs w:val="22"/>
                <w:lang w:val="id-ID"/>
              </w:rPr>
              <w:t>Language</w:t>
            </w:r>
            <w:proofErr w:type="spellEnd"/>
            <w:r w:rsidRPr="00B53138">
              <w:rPr>
                <w:sz w:val="22"/>
                <w:szCs w:val="22"/>
                <w:lang w:val="id-ID"/>
              </w:rPr>
              <w:t xml:space="preserve"> (UML)</w:t>
            </w:r>
          </w:p>
        </w:tc>
        <w:tc>
          <w:tcPr>
            <w:tcW w:w="1701" w:type="dxa"/>
          </w:tcPr>
          <w:p w14:paraId="1576E661" w14:textId="352C2BE7"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yang dihasilkan dari penelitian ini membantu proses pengajuan bantuan bibit perkebunan yang </w:t>
            </w:r>
            <w:r w:rsidR="000B03D6" w:rsidRPr="00B53138">
              <w:rPr>
                <w:sz w:val="22"/>
                <w:szCs w:val="22"/>
                <w:lang w:val="id-ID"/>
              </w:rPr>
              <w:t>masih</w:t>
            </w:r>
            <w:r w:rsidRPr="00B53138">
              <w:rPr>
                <w:sz w:val="22"/>
                <w:szCs w:val="22"/>
                <w:lang w:val="id-ID"/>
              </w:rPr>
              <w:t xml:space="preserve"> </w:t>
            </w:r>
            <w:r w:rsidRPr="00B53138">
              <w:rPr>
                <w:sz w:val="22"/>
                <w:szCs w:val="22"/>
                <w:lang w:val="id-ID"/>
              </w:rPr>
              <w:lastRenderedPageBreak/>
              <w:t>konvensional pada Dinas Pertanian dan Pangan Kabupaten Kudus.</w:t>
            </w:r>
          </w:p>
        </w:tc>
        <w:tc>
          <w:tcPr>
            <w:tcW w:w="1984" w:type="dxa"/>
          </w:tcPr>
          <w:p w14:paraId="0D70D103" w14:textId="059502D9" w:rsidR="00292B60" w:rsidRPr="00B53138" w:rsidRDefault="00292B60" w:rsidP="000B03D6">
            <w:pPr>
              <w:keepNext/>
              <w:spacing w:after="120" w:line="276" w:lineRule="auto"/>
              <w:ind w:firstLine="0"/>
              <w:jc w:val="left"/>
              <w:rPr>
                <w:sz w:val="22"/>
                <w:szCs w:val="22"/>
                <w:lang w:val="id-ID"/>
              </w:rPr>
            </w:pPr>
            <w:r w:rsidRPr="00B53138">
              <w:rPr>
                <w:sz w:val="22"/>
                <w:szCs w:val="22"/>
                <w:lang w:val="id-ID"/>
              </w:rPr>
              <w:lastRenderedPageBreak/>
              <w:t xml:space="preserve">Sistem informasi yang akan dibangun menggunakan metode </w:t>
            </w:r>
            <w:r w:rsidRPr="00B53138">
              <w:rPr>
                <w:i/>
                <w:sz w:val="22"/>
                <w:szCs w:val="22"/>
                <w:lang w:val="id-ID"/>
              </w:rPr>
              <w:t xml:space="preserve">Personal </w:t>
            </w:r>
            <w:proofErr w:type="spellStart"/>
            <w:r w:rsidRPr="00B53138">
              <w:rPr>
                <w:i/>
                <w:sz w:val="22"/>
                <w:szCs w:val="22"/>
                <w:lang w:val="id-ID"/>
              </w:rPr>
              <w:t>Extreme</w:t>
            </w:r>
            <w:proofErr w:type="spellEnd"/>
            <w:r w:rsidRPr="00B53138">
              <w:rPr>
                <w:i/>
                <w:sz w:val="22"/>
                <w:szCs w:val="22"/>
                <w:lang w:val="id-ID"/>
              </w:rPr>
              <w:t xml:space="preserve"> </w:t>
            </w:r>
            <w:proofErr w:type="spellStart"/>
            <w:r w:rsidRPr="00B53138">
              <w:rPr>
                <w:i/>
                <w:sz w:val="22"/>
                <w:szCs w:val="22"/>
                <w:lang w:val="id-ID"/>
              </w:rPr>
              <w:t>Programming</w:t>
            </w:r>
            <w:proofErr w:type="spellEnd"/>
            <w:r w:rsidRPr="00B53138">
              <w:rPr>
                <w:sz w:val="22"/>
                <w:szCs w:val="22"/>
                <w:lang w:val="id-ID"/>
              </w:rPr>
              <w:t xml:space="preserve"> (PXP)</w:t>
            </w:r>
          </w:p>
        </w:tc>
      </w:tr>
    </w:tbl>
    <w:p w14:paraId="673CB2D2" w14:textId="59B594F5" w:rsidR="00734F45" w:rsidRPr="0071725A" w:rsidRDefault="000B03D6" w:rsidP="00292B60">
      <w:pPr>
        <w:pStyle w:val="Caption"/>
        <w:jc w:val="center"/>
        <w:rPr>
          <w:b/>
          <w:bCs/>
          <w:i w:val="0"/>
          <w:iCs w:val="0"/>
          <w:color w:val="auto"/>
          <w:sz w:val="24"/>
          <w:szCs w:val="24"/>
          <w:lang w:val="id-ID"/>
        </w:rPr>
      </w:pPr>
      <w:r>
        <w:rPr>
          <w:i w:val="0"/>
          <w:iCs w:val="0"/>
          <w:color w:val="auto"/>
          <w:sz w:val="24"/>
          <w:szCs w:val="24"/>
          <w:lang w:val="id-ID"/>
        </w:rPr>
        <w:br w:type="textWrapping" w:clear="all"/>
      </w:r>
      <w:r w:rsidR="00292B60" w:rsidRPr="0071725A">
        <w:rPr>
          <w:b/>
          <w:bCs/>
          <w:i w:val="0"/>
          <w:iCs w:val="0"/>
          <w:color w:val="auto"/>
          <w:sz w:val="24"/>
          <w:szCs w:val="24"/>
          <w:lang w:val="id-ID"/>
        </w:rPr>
        <w:t>Tabe</w:t>
      </w:r>
      <w:r w:rsidR="0071725A">
        <w:rPr>
          <w:b/>
          <w:bCs/>
          <w:i w:val="0"/>
          <w:iCs w:val="0"/>
          <w:color w:val="auto"/>
          <w:sz w:val="24"/>
          <w:szCs w:val="24"/>
          <w:lang w:val="id-ID"/>
        </w:rPr>
        <w:t>l</w:t>
      </w:r>
      <w:r w:rsidR="00292B60" w:rsidRPr="0071725A">
        <w:rPr>
          <w:b/>
          <w:bCs/>
          <w:i w:val="0"/>
          <w:iCs w:val="0"/>
          <w:color w:val="auto"/>
          <w:sz w:val="24"/>
          <w:szCs w:val="24"/>
          <w:lang w:val="id-ID"/>
        </w:rPr>
        <w:t xml:space="preserve"> </w:t>
      </w:r>
      <w:r w:rsidR="00292B60" w:rsidRPr="0071725A">
        <w:rPr>
          <w:b/>
          <w:bCs/>
          <w:i w:val="0"/>
          <w:iCs w:val="0"/>
          <w:color w:val="auto"/>
          <w:sz w:val="24"/>
          <w:szCs w:val="24"/>
          <w:lang w:val="id-ID"/>
        </w:rPr>
        <w:fldChar w:fldCharType="begin"/>
      </w:r>
      <w:r w:rsidR="00292B60" w:rsidRPr="0071725A">
        <w:rPr>
          <w:b/>
          <w:bCs/>
          <w:i w:val="0"/>
          <w:iCs w:val="0"/>
          <w:color w:val="auto"/>
          <w:sz w:val="24"/>
          <w:szCs w:val="24"/>
          <w:lang w:val="id-ID"/>
        </w:rPr>
        <w:instrText xml:space="preserve"> STYLEREF 1 \s </w:instrText>
      </w:r>
      <w:r w:rsidR="00292B60" w:rsidRPr="0071725A">
        <w:rPr>
          <w:b/>
          <w:bCs/>
          <w:i w:val="0"/>
          <w:iCs w:val="0"/>
          <w:color w:val="auto"/>
          <w:sz w:val="24"/>
          <w:szCs w:val="24"/>
          <w:lang w:val="id-ID"/>
        </w:rPr>
        <w:fldChar w:fldCharType="separate"/>
      </w:r>
      <w:r w:rsidR="00292B60" w:rsidRPr="0071725A">
        <w:rPr>
          <w:b/>
          <w:bCs/>
          <w:i w:val="0"/>
          <w:iCs w:val="0"/>
          <w:noProof/>
          <w:color w:val="auto"/>
          <w:sz w:val="24"/>
          <w:szCs w:val="24"/>
          <w:lang w:val="id-ID"/>
        </w:rPr>
        <w:t>2</w:t>
      </w:r>
      <w:r w:rsidR="00292B60" w:rsidRPr="0071725A">
        <w:rPr>
          <w:b/>
          <w:bCs/>
          <w:i w:val="0"/>
          <w:iCs w:val="0"/>
          <w:color w:val="auto"/>
          <w:sz w:val="24"/>
          <w:szCs w:val="24"/>
          <w:lang w:val="id-ID"/>
        </w:rPr>
        <w:fldChar w:fldCharType="end"/>
      </w:r>
      <w:r w:rsidR="00292B60" w:rsidRPr="0071725A">
        <w:rPr>
          <w:b/>
          <w:bCs/>
          <w:i w:val="0"/>
          <w:iCs w:val="0"/>
          <w:color w:val="auto"/>
          <w:sz w:val="24"/>
          <w:szCs w:val="24"/>
          <w:lang w:val="id-ID"/>
        </w:rPr>
        <w:t>.</w:t>
      </w:r>
      <w:r w:rsidR="00292B60" w:rsidRPr="0071725A">
        <w:rPr>
          <w:b/>
          <w:bCs/>
          <w:i w:val="0"/>
          <w:iCs w:val="0"/>
          <w:color w:val="auto"/>
          <w:sz w:val="24"/>
          <w:szCs w:val="24"/>
          <w:lang w:val="id-ID"/>
        </w:rPr>
        <w:fldChar w:fldCharType="begin"/>
      </w:r>
      <w:r w:rsidR="00292B60" w:rsidRPr="0071725A">
        <w:rPr>
          <w:b/>
          <w:bCs/>
          <w:i w:val="0"/>
          <w:iCs w:val="0"/>
          <w:color w:val="auto"/>
          <w:sz w:val="24"/>
          <w:szCs w:val="24"/>
          <w:lang w:val="id-ID"/>
        </w:rPr>
        <w:instrText xml:space="preserve"> SEQ Table \* ARABIC \s 1 </w:instrText>
      </w:r>
      <w:r w:rsidR="00292B60" w:rsidRPr="0071725A">
        <w:rPr>
          <w:b/>
          <w:bCs/>
          <w:i w:val="0"/>
          <w:iCs w:val="0"/>
          <w:color w:val="auto"/>
          <w:sz w:val="24"/>
          <w:szCs w:val="24"/>
          <w:lang w:val="id-ID"/>
        </w:rPr>
        <w:fldChar w:fldCharType="separate"/>
      </w:r>
      <w:r w:rsidR="0071725A">
        <w:rPr>
          <w:b/>
          <w:bCs/>
          <w:i w:val="0"/>
          <w:iCs w:val="0"/>
          <w:noProof/>
          <w:color w:val="auto"/>
          <w:sz w:val="24"/>
          <w:szCs w:val="24"/>
          <w:lang w:val="id-ID"/>
        </w:rPr>
        <w:t>1</w:t>
      </w:r>
      <w:r w:rsidR="00292B60" w:rsidRPr="0071725A">
        <w:rPr>
          <w:b/>
          <w:bCs/>
          <w:i w:val="0"/>
          <w:iCs w:val="0"/>
          <w:color w:val="auto"/>
          <w:sz w:val="24"/>
          <w:szCs w:val="24"/>
          <w:lang w:val="id-ID"/>
        </w:rPr>
        <w:fldChar w:fldCharType="end"/>
      </w:r>
      <w:r w:rsidR="00292B60" w:rsidRPr="0071725A">
        <w:rPr>
          <w:b/>
          <w:bCs/>
          <w:i w:val="0"/>
          <w:color w:val="000000" w:themeColor="text1"/>
          <w:sz w:val="24"/>
          <w:szCs w:val="24"/>
          <w:lang w:val="id-ID"/>
        </w:rPr>
        <w:t xml:space="preserve"> Ringkasan Penelitian Terdahulu</w:t>
      </w:r>
    </w:p>
    <w:p w14:paraId="1EA51FA5" w14:textId="77777777" w:rsidR="00734F45" w:rsidRDefault="0038637B">
      <w:pPr>
        <w:spacing w:after="240"/>
        <w:rPr>
          <w:lang w:val="id-ID"/>
        </w:rPr>
      </w:pPr>
      <w:r w:rsidRPr="00B53138">
        <w:rPr>
          <w:lang w:val="id-ID"/>
        </w:rPr>
        <w:t xml:space="preserve">Berdasarkan penelitian sebelumnya, penulis mengajukan penelitian mengenai Pembuatan Sistem Pengadaan Bantuan Pertanian untuk Kelompok Tani di Kabupaten Toba. Perbedaan penelitian yang dilakukan peneliti dengan penelitian terkait adalah pada metode dan fitur yang akan dibangun peneliti. Metode yang digunakan peneliti adalah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dan fitur pembeda yang dibangun peneliti terletak pada fitur </w:t>
      </w:r>
      <w:proofErr w:type="spellStart"/>
      <w:r w:rsidRPr="0071725A">
        <w:rPr>
          <w:i/>
          <w:iCs/>
          <w:lang w:val="id-ID"/>
        </w:rPr>
        <w:t>monitoring</w:t>
      </w:r>
      <w:proofErr w:type="spellEnd"/>
      <w:r w:rsidRPr="00B53138">
        <w:rPr>
          <w:lang w:val="id-ID"/>
        </w:rPr>
        <w:t xml:space="preserve"> penyebaran bantuan. Fitur </w:t>
      </w:r>
      <w:proofErr w:type="spellStart"/>
      <w:r w:rsidRPr="0071725A">
        <w:rPr>
          <w:i/>
          <w:iCs/>
          <w:lang w:val="id-ID"/>
        </w:rPr>
        <w:t>monitoring</w:t>
      </w:r>
      <w:proofErr w:type="spellEnd"/>
      <w:r w:rsidRPr="00B53138">
        <w:rPr>
          <w:lang w:val="id-ID"/>
        </w:rPr>
        <w:t xml:space="preserve"> ini membantu pihak Dinas Pertanian dalam melakukan pengawasan bantuan. </w:t>
      </w:r>
    </w:p>
    <w:p w14:paraId="4A811E5A" w14:textId="655BF84D" w:rsidR="00CF0508" w:rsidRDefault="00CF0508">
      <w:pPr>
        <w:spacing w:after="240"/>
        <w:rPr>
          <w:lang w:val="id-ID"/>
        </w:rPr>
      </w:pPr>
      <w:r>
        <w:rPr>
          <w:lang w:val="id-ID"/>
        </w:rPr>
        <w:t>Dinas Pertanian</w:t>
      </w:r>
    </w:p>
    <w:p w14:paraId="1766C437" w14:textId="6D54C28D" w:rsidR="00CF0508" w:rsidRDefault="00CF0508">
      <w:pPr>
        <w:spacing w:after="240"/>
        <w:rPr>
          <w:lang w:val="id-ID"/>
        </w:rPr>
      </w:pPr>
      <w:r w:rsidRPr="00B53138">
        <w:rPr>
          <w:noProof/>
        </w:rPr>
        <w:drawing>
          <wp:inline distT="114300" distB="114300" distL="114300" distR="114300" wp14:anchorId="67B89102" wp14:editId="2E9FE83F">
            <wp:extent cx="5219065" cy="2082670"/>
            <wp:effectExtent l="0" t="0" r="635"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4"/>
                    <a:srcRect/>
                    <a:stretch/>
                  </pic:blipFill>
                  <pic:spPr bwMode="auto">
                    <a:xfrm>
                      <a:off x="0" y="0"/>
                      <a:ext cx="5219065" cy="2082670"/>
                    </a:xfrm>
                    <a:prstGeom prst="rect">
                      <a:avLst/>
                    </a:prstGeom>
                    <a:ln>
                      <a:noFill/>
                    </a:ln>
                    <a:extLst>
                      <a:ext uri="{53640926-AAD7-44D8-BBD7-CCE9431645EC}">
                        <a14:shadowObscured xmlns:a14="http://schemas.microsoft.com/office/drawing/2010/main"/>
                      </a:ext>
                    </a:extLst>
                  </pic:spPr>
                </pic:pic>
              </a:graphicData>
            </a:graphic>
          </wp:inline>
        </w:drawing>
      </w:r>
    </w:p>
    <w:p w14:paraId="1999979A" w14:textId="794B8F8F" w:rsidR="00CF0508" w:rsidRPr="00B53138" w:rsidRDefault="00CF0508">
      <w:pPr>
        <w:spacing w:after="240"/>
        <w:rPr>
          <w:lang w:val="id-ID"/>
        </w:rPr>
      </w:pPr>
      <w:r>
        <w:rPr>
          <w:lang w:val="id-ID"/>
        </w:rPr>
        <w:t>Kelompok Tani</w:t>
      </w:r>
    </w:p>
    <w:p w14:paraId="3FBBD25C" w14:textId="6CE00FBC" w:rsidR="00734F45" w:rsidRPr="00B53138" w:rsidRDefault="0038637B" w:rsidP="00AA6C3E">
      <w:pPr>
        <w:pStyle w:val="Heading2"/>
        <w:rPr>
          <w:lang w:val="id-ID"/>
        </w:rPr>
      </w:pPr>
      <w:bookmarkStart w:id="23" w:name="_Toc152684739"/>
      <w:r w:rsidRPr="00B53138">
        <w:rPr>
          <w:lang w:val="id-ID"/>
        </w:rPr>
        <w:lastRenderedPageBreak/>
        <w:t>Dasar Teori</w:t>
      </w:r>
      <w:bookmarkEnd w:id="23"/>
    </w:p>
    <w:p w14:paraId="2381EFF6" w14:textId="162620CA" w:rsidR="00734F45" w:rsidRPr="0071725A" w:rsidRDefault="0038637B" w:rsidP="00252021">
      <w:pPr>
        <w:pStyle w:val="Heading3"/>
        <w:tabs>
          <w:tab w:val="left" w:pos="900"/>
        </w:tabs>
        <w:rPr>
          <w:lang w:val="id-ID"/>
        </w:rPr>
      </w:pPr>
      <w:bookmarkStart w:id="24" w:name="_Toc152684740"/>
      <w:proofErr w:type="spellStart"/>
      <w:r w:rsidRPr="0071725A">
        <w:rPr>
          <w:lang w:val="id-ID"/>
        </w:rPr>
        <w:t>Website</w:t>
      </w:r>
      <w:bookmarkEnd w:id="24"/>
      <w:proofErr w:type="spellEnd"/>
    </w:p>
    <w:p w14:paraId="4ADF705B" w14:textId="03A27387" w:rsidR="00734F45" w:rsidRPr="00B53138" w:rsidRDefault="0038637B" w:rsidP="00DB3515">
      <w:pPr>
        <w:spacing w:after="240"/>
        <w:rPr>
          <w:lang w:val="id-ID"/>
        </w:rPr>
      </w:pPr>
      <w:proofErr w:type="spellStart"/>
      <w:r w:rsidRPr="00B53138">
        <w:rPr>
          <w:i/>
          <w:lang w:val="id-ID"/>
        </w:rPr>
        <w:t>Website</w:t>
      </w:r>
      <w:proofErr w:type="spellEnd"/>
      <w:r w:rsidRPr="00B53138">
        <w:rPr>
          <w:lang w:val="id-ID"/>
        </w:rPr>
        <w:t xml:space="preserve"> adalah media yang berisi kumpulan dari halaman-halaman situs yang terangkum dalam sebuah domain dan </w:t>
      </w:r>
      <w:r w:rsidR="0071725A" w:rsidRPr="00B53138">
        <w:rPr>
          <w:lang w:val="id-ID"/>
        </w:rPr>
        <w:t>sub domain</w:t>
      </w:r>
      <w:r w:rsidRPr="00B53138">
        <w:rPr>
          <w:lang w:val="id-ID"/>
        </w:rPr>
        <w:t xml:space="preserve">. Halaman </w:t>
      </w:r>
      <w:r w:rsidRPr="00B53138">
        <w:rPr>
          <w:i/>
          <w:lang w:val="id-ID"/>
        </w:rPr>
        <w:t>web</w:t>
      </w:r>
      <w:r w:rsidRPr="00B53138">
        <w:rPr>
          <w:lang w:val="id-ID"/>
        </w:rPr>
        <w:t xml:space="preserve"> ditulis dapat diakses melalui HTTP dan ditulis dalam format HTML (</w:t>
      </w:r>
      <w:proofErr w:type="spellStart"/>
      <w:r w:rsidRPr="00B53138">
        <w:rPr>
          <w:i/>
          <w:lang w:val="id-ID"/>
        </w:rPr>
        <w:t>Hyper</w:t>
      </w:r>
      <w:proofErr w:type="spellEnd"/>
      <w:r w:rsidRPr="00B53138">
        <w:rPr>
          <w:i/>
          <w:lang w:val="id-ID"/>
        </w:rPr>
        <w:t xml:space="preserve"> </w:t>
      </w:r>
      <w:proofErr w:type="spellStart"/>
      <w:r w:rsidRPr="00B53138">
        <w:rPr>
          <w:i/>
          <w:lang w:val="id-ID"/>
        </w:rPr>
        <w:t>Text</w:t>
      </w:r>
      <w:proofErr w:type="spellEnd"/>
      <w:r w:rsidRPr="00B53138">
        <w:rPr>
          <w:i/>
          <w:lang w:val="id-ID"/>
        </w:rPr>
        <w:t xml:space="preserve"> </w:t>
      </w:r>
      <w:proofErr w:type="spellStart"/>
      <w:r w:rsidRPr="00B53138">
        <w:rPr>
          <w:i/>
          <w:lang w:val="id-ID"/>
        </w:rPr>
        <w:t>Markup</w:t>
      </w:r>
      <w:proofErr w:type="spellEnd"/>
      <w:r w:rsidRPr="00B53138">
        <w:rPr>
          <w:i/>
          <w:lang w:val="id-ID"/>
        </w:rPr>
        <w:t xml:space="preserve"> </w:t>
      </w:r>
      <w:proofErr w:type="spellStart"/>
      <w:r w:rsidRPr="00B53138">
        <w:rPr>
          <w:i/>
          <w:lang w:val="id-ID"/>
        </w:rPr>
        <w:t>Language</w:t>
      </w:r>
      <w:proofErr w:type="spellEnd"/>
      <w:r w:rsidRPr="00B53138">
        <w:rPr>
          <w:lang w:val="id-ID"/>
        </w:rPr>
        <w:t xml:space="preserve">). Semua kumpulan dari informasi yang ada di </w:t>
      </w:r>
      <w:proofErr w:type="spellStart"/>
      <w:r w:rsidRPr="00B53138">
        <w:rPr>
          <w:i/>
          <w:lang w:val="id-ID"/>
        </w:rPr>
        <w:t>website</w:t>
      </w:r>
      <w:proofErr w:type="spellEnd"/>
      <w:r w:rsidRPr="00B53138">
        <w:rPr>
          <w:lang w:val="id-ID"/>
        </w:rPr>
        <w:t xml:space="preserve"> dapat membentuk sistem informasi yang besar</w:t>
      </w:r>
      <w:sdt>
        <w:sdtPr>
          <w:rPr>
            <w:lang w:val="id-ID"/>
          </w:rPr>
          <w:id w:val="-500429753"/>
          <w:citation/>
        </w:sdtPr>
        <w:sdtContent>
          <w:r w:rsidR="008C2DAE" w:rsidRPr="00B53138">
            <w:rPr>
              <w:lang w:val="id-ID"/>
            </w:rPr>
            <w:fldChar w:fldCharType="begin"/>
          </w:r>
          <w:r w:rsidR="008C2DAE" w:rsidRPr="00B53138">
            <w:rPr>
              <w:lang w:val="id-ID"/>
            </w:rPr>
            <w:instrText xml:space="preserve"> CITATION YTr17 \l 1033 </w:instrText>
          </w:r>
          <w:r w:rsidR="008C2DAE" w:rsidRPr="00B53138">
            <w:rPr>
              <w:lang w:val="id-ID"/>
            </w:rPr>
            <w:fldChar w:fldCharType="separate"/>
          </w:r>
          <w:r w:rsidR="00354C08" w:rsidRPr="00B53138">
            <w:rPr>
              <w:noProof/>
              <w:lang w:val="id-ID"/>
            </w:rPr>
            <w:t xml:space="preserve"> [15]</w:t>
          </w:r>
          <w:r w:rsidR="008C2DAE" w:rsidRPr="00B53138">
            <w:rPr>
              <w:lang w:val="id-ID"/>
            </w:rPr>
            <w:fldChar w:fldCharType="end"/>
          </w:r>
        </w:sdtContent>
      </w:sdt>
      <w:r w:rsidRPr="00B53138">
        <w:rPr>
          <w:lang w:val="id-ID"/>
        </w:rPr>
        <w:t xml:space="preserve">. Halaman </w:t>
      </w:r>
      <w:proofErr w:type="spellStart"/>
      <w:r w:rsidRPr="00B53138">
        <w:rPr>
          <w:i/>
          <w:lang w:val="id-ID"/>
        </w:rPr>
        <w:t>website</w:t>
      </w:r>
      <w:proofErr w:type="spellEnd"/>
      <w:r w:rsidRPr="00B53138">
        <w:rPr>
          <w:lang w:val="id-ID"/>
        </w:rPr>
        <w:t xml:space="preserve"> berisi data seperti gambar, suara, dan lainnya yang pengaksesannya menggunakan internet</w:t>
      </w:r>
      <w:sdt>
        <w:sdtPr>
          <w:rPr>
            <w:lang w:val="id-ID"/>
          </w:rPr>
          <w:id w:val="823776059"/>
          <w:citation/>
        </w:sdtPr>
        <w:sdtContent>
          <w:r w:rsidR="008B130A" w:rsidRPr="00B53138">
            <w:rPr>
              <w:lang w:val="id-ID"/>
            </w:rPr>
            <w:fldChar w:fldCharType="begin"/>
          </w:r>
          <w:r w:rsidR="008B130A" w:rsidRPr="00B53138">
            <w:rPr>
              <w:lang w:val="id-ID"/>
            </w:rPr>
            <w:instrText xml:space="preserve"> CITATION Ahm17 \l 1033 </w:instrText>
          </w:r>
          <w:r w:rsidR="008B130A" w:rsidRPr="00B53138">
            <w:rPr>
              <w:lang w:val="id-ID"/>
            </w:rPr>
            <w:fldChar w:fldCharType="separate"/>
          </w:r>
          <w:r w:rsidR="00354C08" w:rsidRPr="00B53138">
            <w:rPr>
              <w:noProof/>
              <w:lang w:val="id-ID"/>
            </w:rPr>
            <w:t xml:space="preserve"> [16]</w:t>
          </w:r>
          <w:r w:rsidR="008B130A" w:rsidRPr="00B53138">
            <w:rPr>
              <w:lang w:val="id-ID"/>
            </w:rPr>
            <w:fldChar w:fldCharType="end"/>
          </w:r>
        </w:sdtContent>
      </w:sdt>
      <w:r w:rsidRPr="00B53138">
        <w:rPr>
          <w:lang w:val="id-ID"/>
        </w:rPr>
        <w:t xml:space="preserve">. Berdasarkan uraian, penulis menyimpulkan bahwa </w:t>
      </w:r>
      <w:proofErr w:type="spellStart"/>
      <w:r w:rsidRPr="00B53138">
        <w:rPr>
          <w:i/>
          <w:lang w:val="id-ID"/>
        </w:rPr>
        <w:t>website</w:t>
      </w:r>
      <w:proofErr w:type="spellEnd"/>
      <w:r w:rsidRPr="00B53138">
        <w:rPr>
          <w:lang w:val="id-ID"/>
        </w:rPr>
        <w:t xml:space="preserve"> merupakan halaman situs yang berisi banyak informasi yang dapat diakses melalui internet. Info</w:t>
      </w:r>
      <w:r w:rsidR="00C53BE1" w:rsidRPr="00B53138">
        <w:rPr>
          <w:lang w:val="id-ID"/>
        </w:rPr>
        <w:t xml:space="preserve">rmasi yang diperoleh dari halaman </w:t>
      </w:r>
      <w:r w:rsidRPr="00B53138">
        <w:rPr>
          <w:lang w:val="id-ID"/>
        </w:rPr>
        <w:t>situs dapat berupa gambar, suara dan informasi dalam bentuk lainnya.</w:t>
      </w:r>
    </w:p>
    <w:p w14:paraId="747CACE8" w14:textId="684662CF" w:rsidR="002050F9" w:rsidRPr="00B53138" w:rsidRDefault="002050F9" w:rsidP="00252021">
      <w:pPr>
        <w:pStyle w:val="Heading3"/>
        <w:rPr>
          <w:lang w:val="id-ID"/>
        </w:rPr>
      </w:pPr>
      <w:bookmarkStart w:id="25" w:name="_Toc152684741"/>
      <w:r w:rsidRPr="00B53138">
        <w:rPr>
          <w:lang w:val="id-ID"/>
        </w:rPr>
        <w:t>Sistem Informasi</w:t>
      </w:r>
      <w:bookmarkEnd w:id="25"/>
    </w:p>
    <w:p w14:paraId="2F5180F1" w14:textId="6DB3D0F0" w:rsidR="002050F9" w:rsidRPr="00B53138" w:rsidRDefault="002050F9" w:rsidP="002050F9">
      <w:pPr>
        <w:rPr>
          <w:lang w:val="id-ID"/>
        </w:rPr>
      </w:pPr>
      <w:r w:rsidRPr="00B53138">
        <w:rPr>
          <w:lang w:val="id-ID"/>
        </w:rPr>
        <w:t xml:space="preserve">Sistem merupakan kumpulan maupun himpunan dari komponen, unsur ataupun variabel yang terorganisasi dan sifatnya terpadu karena </w:t>
      </w:r>
      <w:proofErr w:type="spellStart"/>
      <w:r w:rsidRPr="00B53138">
        <w:rPr>
          <w:lang w:val="id-ID"/>
        </w:rPr>
        <w:t>berketergantungan</w:t>
      </w:r>
      <w:proofErr w:type="spellEnd"/>
      <w:r w:rsidRPr="00B53138">
        <w:rPr>
          <w:lang w:val="id-ID"/>
        </w:rPr>
        <w:t xml:space="preserve"> dan saling berkaitan. Bagian-bagian atau komponen dari sistem ini bentuknya terpadu, tujuannya untuk mencapai sebuah tujuan. Informasi adalah data yang sudah diolah sehingga memiliki nilai tambah. Informasi diolah dan diklasifikasikan sedemikian rupa sehingga dapat digunakan untuk mengambil keputusan</w:t>
      </w:r>
      <w:sdt>
        <w:sdtPr>
          <w:rPr>
            <w:lang w:val="id-ID"/>
          </w:rPr>
          <w:id w:val="-156303179"/>
          <w:citation/>
        </w:sdtPr>
        <w:sdtContent>
          <w:r w:rsidRPr="00B53138">
            <w:rPr>
              <w:lang w:val="id-ID"/>
            </w:rPr>
            <w:fldChar w:fldCharType="begin"/>
          </w:r>
          <w:r w:rsidRPr="00B53138">
            <w:rPr>
              <w:lang w:val="id-ID"/>
            </w:rPr>
            <w:instrText xml:space="preserve"> CITATION MDe17 \l 1033 </w:instrText>
          </w:r>
          <w:r w:rsidRPr="00B53138">
            <w:rPr>
              <w:lang w:val="id-ID"/>
            </w:rPr>
            <w:fldChar w:fldCharType="separate"/>
          </w:r>
          <w:r w:rsidRPr="00B53138">
            <w:rPr>
              <w:noProof/>
              <w:lang w:val="id-ID"/>
            </w:rPr>
            <w:t xml:space="preserve"> [18]</w:t>
          </w:r>
          <w:r w:rsidRPr="00B53138">
            <w:rPr>
              <w:lang w:val="id-ID"/>
            </w:rPr>
            <w:fldChar w:fldCharType="end"/>
          </w:r>
        </w:sdtContent>
      </w:sdt>
      <w:r w:rsidRPr="00B53138">
        <w:rPr>
          <w:lang w:val="id-ID"/>
        </w:rPr>
        <w:t>. Sistem informasi merupakan komponen-komponen yang terkumpul adalah organisasi yang dapat difungsikan sebagai pengolahan untuk menghasilkan laporan yang dapat disajikan kepada pihak yang berwenang</w:t>
      </w:r>
      <w:sdt>
        <w:sdtPr>
          <w:rPr>
            <w:lang w:val="id-ID"/>
          </w:rPr>
          <w:id w:val="-1016228436"/>
          <w:citation/>
        </w:sdtPr>
        <w:sdtContent>
          <w:r w:rsidR="00A2766E" w:rsidRPr="00B53138">
            <w:rPr>
              <w:lang w:val="id-ID"/>
            </w:rPr>
            <w:fldChar w:fldCharType="begin"/>
          </w:r>
          <w:r w:rsidR="00A2766E" w:rsidRPr="00B53138">
            <w:rPr>
              <w:lang w:val="id-ID"/>
            </w:rPr>
            <w:instrText xml:space="preserve"> CITATION Tri17 \l 1033 </w:instrText>
          </w:r>
          <w:r w:rsidR="00A2766E" w:rsidRPr="00B53138">
            <w:rPr>
              <w:lang w:val="id-ID"/>
            </w:rPr>
            <w:fldChar w:fldCharType="separate"/>
          </w:r>
          <w:r w:rsidR="00A2766E" w:rsidRPr="00B53138">
            <w:rPr>
              <w:noProof/>
              <w:lang w:val="id-ID"/>
            </w:rPr>
            <w:t xml:space="preserve"> [19]</w:t>
          </w:r>
          <w:r w:rsidR="00A2766E" w:rsidRPr="00B53138">
            <w:rPr>
              <w:lang w:val="id-ID"/>
            </w:rPr>
            <w:fldChar w:fldCharType="end"/>
          </w:r>
        </w:sdtContent>
      </w:sdt>
      <w:r w:rsidRPr="00B53138">
        <w:rPr>
          <w:lang w:val="id-ID"/>
        </w:rPr>
        <w:t>.</w:t>
      </w:r>
    </w:p>
    <w:p w14:paraId="78384393" w14:textId="09FFA546" w:rsidR="00A2766E" w:rsidRPr="00B53138" w:rsidRDefault="002050F9" w:rsidP="00A2766E">
      <w:pPr>
        <w:spacing w:after="240"/>
        <w:rPr>
          <w:lang w:val="id-ID"/>
        </w:rPr>
      </w:pPr>
      <w:r w:rsidRPr="00B53138">
        <w:rPr>
          <w:lang w:val="id-ID"/>
        </w:rPr>
        <w:t xml:space="preserve">Berdasarkan uraian, penulis menyimpulkan bahwa sistem informasi adalah komponen yang terorganisasi yang dapat mengelola data sehingga menjadi sebuah informasi yang memiliki nilai tambah. Pengolahan </w:t>
      </w:r>
      <w:r w:rsidR="0071725A" w:rsidRPr="00B53138">
        <w:rPr>
          <w:lang w:val="id-ID"/>
        </w:rPr>
        <w:t>informasi</w:t>
      </w:r>
      <w:r w:rsidRPr="00B53138">
        <w:rPr>
          <w:lang w:val="id-ID"/>
        </w:rPr>
        <w:t xml:space="preserve"> dapat dalam hal administrasi dan sebagainya.</w:t>
      </w:r>
    </w:p>
    <w:p w14:paraId="2185661A" w14:textId="3275D990" w:rsidR="00A2766E" w:rsidRPr="00B53138" w:rsidRDefault="00A2766E" w:rsidP="00252021">
      <w:pPr>
        <w:pStyle w:val="Heading3"/>
        <w:rPr>
          <w:lang w:val="id-ID"/>
        </w:rPr>
      </w:pPr>
      <w:bookmarkStart w:id="26" w:name="_Toc152684742"/>
      <w:r w:rsidRPr="00B53138">
        <w:rPr>
          <w:lang w:val="id-ID"/>
        </w:rPr>
        <w:t>Sistem Informasi Manajemen</w:t>
      </w:r>
      <w:bookmarkEnd w:id="26"/>
    </w:p>
    <w:p w14:paraId="15AAA520" w14:textId="4D1F9535" w:rsidR="00A2766E" w:rsidRPr="00B53138" w:rsidRDefault="00A2766E" w:rsidP="00A2766E">
      <w:pPr>
        <w:rPr>
          <w:lang w:val="id-ID"/>
        </w:rPr>
      </w:pPr>
      <w:r w:rsidRPr="00B53138">
        <w:rPr>
          <w:lang w:val="id-ID"/>
        </w:rPr>
        <w:t xml:space="preserve">Sistem  informasi manajemen merupakan kumpulan </w:t>
      </w:r>
      <w:r w:rsidR="0071725A" w:rsidRPr="00B53138">
        <w:rPr>
          <w:lang w:val="id-ID"/>
        </w:rPr>
        <w:t>sub sistem</w:t>
      </w:r>
      <w:r w:rsidRPr="00B53138">
        <w:rPr>
          <w:lang w:val="id-ID"/>
        </w:rPr>
        <w:t xml:space="preserve"> yang saling berhubungan, dan membentuk satu kesatuan, berinteraksi dan </w:t>
      </w:r>
      <w:r w:rsidR="0071725A" w:rsidRPr="00B53138">
        <w:rPr>
          <w:lang w:val="id-ID"/>
        </w:rPr>
        <w:t>bekerja sama</w:t>
      </w:r>
      <w:r w:rsidRPr="00B53138">
        <w:rPr>
          <w:lang w:val="id-ID"/>
        </w:rPr>
        <w:t xml:space="preserve"> untuk melakukan suatu fungsi pengolahan data, menerima masukan berupa data kemudian melakukan pengolahan, dan ditahap akhirnya akan menghasilkan suatu keluaran </w:t>
      </w:r>
      <w:r w:rsidRPr="00B53138">
        <w:rPr>
          <w:lang w:val="id-ID"/>
        </w:rPr>
        <w:lastRenderedPageBreak/>
        <w:t>berupa informasi yang berguna dan dapat dimanfaatkan guna mencapai sebuah tujuan</w:t>
      </w:r>
      <w:sdt>
        <w:sdtPr>
          <w:rPr>
            <w:lang w:val="id-ID"/>
          </w:rPr>
          <w:id w:val="1003082959"/>
          <w:citation/>
        </w:sdtPr>
        <w:sdtContent>
          <w:r w:rsidRPr="00B53138">
            <w:rPr>
              <w:lang w:val="id-ID"/>
            </w:rPr>
            <w:fldChar w:fldCharType="begin"/>
          </w:r>
          <w:r w:rsidRPr="00B53138">
            <w:rPr>
              <w:lang w:val="id-ID"/>
            </w:rPr>
            <w:instrText xml:space="preserve"> CITATION Uni13 \l 1033 </w:instrText>
          </w:r>
          <w:r w:rsidRPr="00B53138">
            <w:rPr>
              <w:lang w:val="id-ID"/>
            </w:rPr>
            <w:fldChar w:fldCharType="separate"/>
          </w:r>
          <w:r w:rsidRPr="00B53138">
            <w:rPr>
              <w:noProof/>
              <w:lang w:val="id-ID"/>
            </w:rPr>
            <w:t xml:space="preserve"> [27]</w:t>
          </w:r>
          <w:r w:rsidRPr="00B53138">
            <w:rPr>
              <w:lang w:val="id-ID"/>
            </w:rPr>
            <w:fldChar w:fldCharType="end"/>
          </w:r>
        </w:sdtContent>
      </w:sdt>
      <w:r w:rsidRPr="00B53138">
        <w:rPr>
          <w:lang w:val="id-ID"/>
        </w:rPr>
        <w:t>.</w:t>
      </w:r>
    </w:p>
    <w:p w14:paraId="4E8D8082" w14:textId="2549EAC3" w:rsidR="00A2766E" w:rsidRPr="00B53138" w:rsidRDefault="00A2766E" w:rsidP="00A2766E">
      <w:pPr>
        <w:spacing w:after="240"/>
        <w:rPr>
          <w:lang w:val="id-ID"/>
        </w:rPr>
      </w:pPr>
      <w:r w:rsidRPr="00B53138">
        <w:rPr>
          <w:lang w:val="id-ID"/>
        </w:rPr>
        <w:t xml:space="preserve">Sistem informasi manajemen memuat sebuah sistem yang </w:t>
      </w:r>
      <w:r w:rsidR="0071725A" w:rsidRPr="00B53138">
        <w:rPr>
          <w:lang w:val="id-ID"/>
        </w:rPr>
        <w:t>terintegrasi</w:t>
      </w:r>
      <w:r w:rsidRPr="00B53138">
        <w:rPr>
          <w:lang w:val="id-ID"/>
        </w:rPr>
        <w:t xml:space="preserve"> sehingga mampu memberikan </w:t>
      </w:r>
      <w:r w:rsidR="0071725A" w:rsidRPr="00B53138">
        <w:rPr>
          <w:lang w:val="id-ID"/>
        </w:rPr>
        <w:t>informasi</w:t>
      </w:r>
      <w:r w:rsidRPr="00B53138">
        <w:rPr>
          <w:lang w:val="id-ID"/>
        </w:rPr>
        <w:t xml:space="preserve"> yang dapat menunjang jalannya sebuah operasi, manajemen ataupun pengambilan suatu keputusan.</w:t>
      </w:r>
    </w:p>
    <w:p w14:paraId="46E4F0B1" w14:textId="3B3761D9" w:rsidR="00253E36" w:rsidRPr="00B53138" w:rsidRDefault="00253E36" w:rsidP="00252021">
      <w:pPr>
        <w:pStyle w:val="Heading3"/>
        <w:rPr>
          <w:lang w:val="id-ID"/>
        </w:rPr>
      </w:pPr>
      <w:bookmarkStart w:id="27" w:name="_Toc152684743"/>
      <w:proofErr w:type="spellStart"/>
      <w:r w:rsidRPr="00B53138">
        <w:rPr>
          <w:lang w:val="id-ID"/>
        </w:rPr>
        <w:t>Agile</w:t>
      </w:r>
      <w:proofErr w:type="spellEnd"/>
      <w:r w:rsidRPr="00B53138">
        <w:rPr>
          <w:lang w:val="id-ID"/>
        </w:rPr>
        <w:t xml:space="preserve"> </w:t>
      </w:r>
      <w:proofErr w:type="spellStart"/>
      <w:r w:rsidRPr="00B53138">
        <w:rPr>
          <w:lang w:val="id-ID"/>
        </w:rPr>
        <w:t>Software</w:t>
      </w:r>
      <w:proofErr w:type="spellEnd"/>
      <w:r w:rsidRPr="00B53138">
        <w:rPr>
          <w:lang w:val="id-ID"/>
        </w:rPr>
        <w:t xml:space="preserve"> Development </w:t>
      </w:r>
      <w:proofErr w:type="spellStart"/>
      <w:r w:rsidRPr="00B53138">
        <w:rPr>
          <w:lang w:val="id-ID"/>
        </w:rPr>
        <w:t>Method</w:t>
      </w:r>
      <w:bookmarkEnd w:id="27"/>
      <w:proofErr w:type="spellEnd"/>
    </w:p>
    <w:p w14:paraId="57F2A2B9" w14:textId="77777777" w:rsidR="00253E36" w:rsidRPr="00B53138" w:rsidRDefault="00253E36" w:rsidP="00253E36">
      <w:pPr>
        <w:spacing w:after="240"/>
        <w:rPr>
          <w:lang w:val="id-ID"/>
        </w:rPr>
      </w:pPr>
      <w:r w:rsidRPr="00B53138">
        <w:rPr>
          <w:lang w:val="id-ID"/>
        </w:rPr>
        <w:t xml:space="preserve">Metode </w:t>
      </w:r>
      <w:proofErr w:type="spellStart"/>
      <w:r w:rsidRPr="00B53138">
        <w:rPr>
          <w:i/>
          <w:lang w:val="id-ID"/>
        </w:rPr>
        <w:t>agile</w:t>
      </w:r>
      <w:proofErr w:type="spellEnd"/>
      <w:r w:rsidRPr="00B53138">
        <w:rPr>
          <w:i/>
          <w:lang w:val="id-ID"/>
        </w:rPr>
        <w:t xml:space="preserve"> </w:t>
      </w:r>
      <w:r w:rsidRPr="00B53138">
        <w:rPr>
          <w:lang w:val="id-ID"/>
        </w:rPr>
        <w:t xml:space="preserve">merupakan metode yang bersifat </w:t>
      </w:r>
      <w:proofErr w:type="spellStart"/>
      <w:r w:rsidRPr="00B53138">
        <w:rPr>
          <w:i/>
          <w:lang w:val="id-ID"/>
        </w:rPr>
        <w:t>incremental</w:t>
      </w:r>
      <w:proofErr w:type="spellEnd"/>
      <w:r w:rsidRPr="00B53138">
        <w:rPr>
          <w:lang w:val="id-ID"/>
        </w:rPr>
        <w:t xml:space="preserve"> sehingga memberikan kemudahan dalam pengembangan tahapan kecil. Tahapan </w:t>
      </w:r>
      <w:proofErr w:type="spellStart"/>
      <w:r w:rsidRPr="00B53138">
        <w:rPr>
          <w:i/>
          <w:lang w:val="id-ID"/>
        </w:rPr>
        <w:t>incremental</w:t>
      </w:r>
      <w:proofErr w:type="spellEnd"/>
      <w:r w:rsidRPr="00B53138">
        <w:rPr>
          <w:lang w:val="id-ID"/>
        </w:rPr>
        <w:t xml:space="preserve"> ini berfokus untuk pengembangan perangkat lunak yang akan dilakukan cepat, bertahap, mengurangi </w:t>
      </w:r>
      <w:proofErr w:type="spellStart"/>
      <w:r w:rsidRPr="00B53138">
        <w:rPr>
          <w:i/>
          <w:lang w:val="id-ID"/>
        </w:rPr>
        <w:t>overhead</w:t>
      </w:r>
      <w:proofErr w:type="spellEnd"/>
      <w:r w:rsidRPr="00B53138">
        <w:rPr>
          <w:lang w:val="id-ID"/>
        </w:rPr>
        <w:t xml:space="preserve"> proses, menghasilkan kualitas tinggi karena melibatkan pengguna secara langsung. </w:t>
      </w:r>
    </w:p>
    <w:p w14:paraId="722C18AF" w14:textId="77777777" w:rsidR="00292B60" w:rsidRPr="00B53138" w:rsidRDefault="00253E36" w:rsidP="00292B60">
      <w:pPr>
        <w:keepNext/>
        <w:spacing w:after="240" w:line="240" w:lineRule="auto"/>
        <w:rPr>
          <w:lang w:val="id-ID"/>
        </w:rPr>
      </w:pPr>
      <w:r w:rsidRPr="00B53138">
        <w:rPr>
          <w:noProof/>
        </w:rPr>
        <w:drawing>
          <wp:inline distT="0" distB="0" distL="0" distR="0" wp14:anchorId="26FC1432" wp14:editId="2F9F9CD4">
            <wp:extent cx="5221605" cy="2576195"/>
            <wp:effectExtent l="0" t="0" r="0" b="0"/>
            <wp:docPr id="49" name="Picture 49" descr="Mengenali Konsep Agile, Scrum, dan Sprint a la Perusahaa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genali Konsep Agile, Scrum, dan Sprint a la Perusahaan I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1605" cy="2576195"/>
                    </a:xfrm>
                    <a:prstGeom prst="rect">
                      <a:avLst/>
                    </a:prstGeom>
                    <a:noFill/>
                    <a:ln>
                      <a:noFill/>
                    </a:ln>
                  </pic:spPr>
                </pic:pic>
              </a:graphicData>
            </a:graphic>
          </wp:inline>
        </w:drawing>
      </w:r>
    </w:p>
    <w:p w14:paraId="0AC4E207" w14:textId="0B353E78" w:rsidR="00253E36" w:rsidRPr="00B53138" w:rsidRDefault="00292B60" w:rsidP="00292B60">
      <w:pPr>
        <w:pStyle w:val="Caption"/>
        <w:jc w:val="center"/>
        <w:rPr>
          <w:i w:val="0"/>
          <w:iCs w:val="0"/>
          <w:color w:val="auto"/>
          <w:sz w:val="24"/>
          <w:szCs w:val="24"/>
          <w:lang w:val="id-ID"/>
        </w:rPr>
      </w:pPr>
      <w:r w:rsidRPr="00B53138">
        <w:rPr>
          <w:b/>
          <w:bCs/>
          <w:color w:val="auto"/>
          <w:sz w:val="24"/>
          <w:szCs w:val="24"/>
          <w:lang w:val="id-ID"/>
        </w:rPr>
        <w:t xml:space="preserve">Gambar </w:t>
      </w:r>
      <w:r w:rsidR="007C3FF5">
        <w:rPr>
          <w:b/>
          <w:bCs/>
          <w:color w:val="auto"/>
          <w:sz w:val="24"/>
          <w:szCs w:val="24"/>
          <w:lang w:val="id-ID"/>
        </w:rPr>
        <w:fldChar w:fldCharType="begin"/>
      </w:r>
      <w:r w:rsidR="007C3FF5">
        <w:rPr>
          <w:b/>
          <w:bCs/>
          <w:color w:val="auto"/>
          <w:sz w:val="24"/>
          <w:szCs w:val="24"/>
          <w:lang w:val="id-ID"/>
        </w:rPr>
        <w:instrText xml:space="preserve"> STYLEREF 1 \s </w:instrText>
      </w:r>
      <w:r w:rsidR="007C3FF5">
        <w:rPr>
          <w:b/>
          <w:bCs/>
          <w:color w:val="auto"/>
          <w:sz w:val="24"/>
          <w:szCs w:val="24"/>
          <w:lang w:val="id-ID"/>
        </w:rPr>
        <w:fldChar w:fldCharType="separate"/>
      </w:r>
      <w:r w:rsidR="007C3FF5">
        <w:rPr>
          <w:b/>
          <w:bCs/>
          <w:noProof/>
          <w:color w:val="auto"/>
          <w:sz w:val="24"/>
          <w:szCs w:val="24"/>
          <w:lang w:val="id-ID"/>
        </w:rPr>
        <w:t>2</w:t>
      </w:r>
      <w:r w:rsidR="007C3FF5">
        <w:rPr>
          <w:b/>
          <w:bCs/>
          <w:color w:val="auto"/>
          <w:sz w:val="24"/>
          <w:szCs w:val="24"/>
          <w:lang w:val="id-ID"/>
        </w:rPr>
        <w:fldChar w:fldCharType="end"/>
      </w:r>
      <w:r w:rsidR="007C3FF5">
        <w:rPr>
          <w:b/>
          <w:bCs/>
          <w:color w:val="auto"/>
          <w:sz w:val="24"/>
          <w:szCs w:val="24"/>
          <w:lang w:val="id-ID"/>
        </w:rPr>
        <w:t>.</w:t>
      </w:r>
      <w:r w:rsidR="007C3FF5">
        <w:rPr>
          <w:b/>
          <w:bCs/>
          <w:color w:val="auto"/>
          <w:sz w:val="24"/>
          <w:szCs w:val="24"/>
          <w:lang w:val="id-ID"/>
        </w:rPr>
        <w:fldChar w:fldCharType="begin"/>
      </w:r>
      <w:r w:rsidR="007C3FF5">
        <w:rPr>
          <w:b/>
          <w:bCs/>
          <w:color w:val="auto"/>
          <w:sz w:val="24"/>
          <w:szCs w:val="24"/>
          <w:lang w:val="id-ID"/>
        </w:rPr>
        <w:instrText xml:space="preserve"> SEQ Gambar \* ARABIC \s 1 </w:instrText>
      </w:r>
      <w:r w:rsidR="007C3FF5">
        <w:rPr>
          <w:b/>
          <w:bCs/>
          <w:color w:val="auto"/>
          <w:sz w:val="24"/>
          <w:szCs w:val="24"/>
          <w:lang w:val="id-ID"/>
        </w:rPr>
        <w:fldChar w:fldCharType="separate"/>
      </w:r>
      <w:r w:rsidR="007C3FF5">
        <w:rPr>
          <w:b/>
          <w:bCs/>
          <w:noProof/>
          <w:color w:val="auto"/>
          <w:sz w:val="24"/>
          <w:szCs w:val="24"/>
          <w:lang w:val="id-ID"/>
        </w:rPr>
        <w:t>1</w:t>
      </w:r>
      <w:r w:rsidR="007C3FF5">
        <w:rPr>
          <w:b/>
          <w:bCs/>
          <w:color w:val="auto"/>
          <w:sz w:val="24"/>
          <w:szCs w:val="24"/>
          <w:lang w:val="id-ID"/>
        </w:rPr>
        <w:fldChar w:fldCharType="end"/>
      </w:r>
      <w:r w:rsidRPr="00B53138">
        <w:rPr>
          <w:b/>
          <w:bCs/>
          <w:color w:val="auto"/>
          <w:sz w:val="24"/>
          <w:szCs w:val="24"/>
          <w:lang w:val="id-ID"/>
        </w:rPr>
        <w:t xml:space="preserve">Metode </w:t>
      </w:r>
      <w:proofErr w:type="spellStart"/>
      <w:r w:rsidRPr="00B53138">
        <w:rPr>
          <w:b/>
          <w:bCs/>
          <w:color w:val="auto"/>
          <w:sz w:val="24"/>
          <w:szCs w:val="24"/>
          <w:lang w:val="id-ID"/>
        </w:rPr>
        <w:t>Agile</w:t>
      </w:r>
      <w:proofErr w:type="spellEnd"/>
    </w:p>
    <w:p w14:paraId="3E1FDE97" w14:textId="77777777" w:rsidR="00253E36" w:rsidRPr="00B53138" w:rsidRDefault="00253E36" w:rsidP="00253E36">
      <w:pPr>
        <w:jc w:val="center"/>
        <w:rPr>
          <w:lang w:val="id-ID"/>
        </w:rPr>
      </w:pPr>
      <w:r w:rsidRPr="00B53138">
        <w:rPr>
          <w:lang w:val="id-ID"/>
        </w:rPr>
        <w:t xml:space="preserve">Sumber : </w:t>
      </w:r>
      <w:hyperlink r:id="rId16" w:history="1">
        <w:r w:rsidRPr="00B53138">
          <w:rPr>
            <w:rStyle w:val="Hyperlink"/>
            <w:lang w:val="id-ID"/>
          </w:rPr>
          <w:t>http://www.binaracademy.com</w:t>
        </w:r>
      </w:hyperlink>
    </w:p>
    <w:p w14:paraId="67AB1B99" w14:textId="5A6FA806" w:rsidR="00253E36" w:rsidRPr="00B53138" w:rsidRDefault="00253E36" w:rsidP="00253E36">
      <w:pPr>
        <w:spacing w:after="240"/>
        <w:rPr>
          <w:lang w:val="id-ID"/>
        </w:rPr>
      </w:pPr>
      <w:r w:rsidRPr="00B53138">
        <w:rPr>
          <w:lang w:val="id-ID"/>
        </w:rPr>
        <w:t xml:space="preserve">Metode </w:t>
      </w:r>
      <w:proofErr w:type="spellStart"/>
      <w:r w:rsidRPr="00B53138">
        <w:rPr>
          <w:i/>
          <w:lang w:val="id-ID"/>
        </w:rPr>
        <w:t>agile</w:t>
      </w:r>
      <w:proofErr w:type="spellEnd"/>
      <w:r w:rsidRPr="00B53138">
        <w:rPr>
          <w:lang w:val="id-ID"/>
        </w:rPr>
        <w:t xml:space="preserve"> memiliki beberapa jenis model di</w:t>
      </w:r>
      <w:r w:rsidR="005B0A03">
        <w:rPr>
          <w:lang w:val="id-ID"/>
        </w:rPr>
        <w:t xml:space="preserve"> </w:t>
      </w:r>
      <w:r w:rsidRPr="00B53138">
        <w:rPr>
          <w:lang w:val="id-ID"/>
        </w:rPr>
        <w:t>antaranya adalah</w:t>
      </w:r>
      <w:r w:rsidRPr="00B53138">
        <w:rPr>
          <w:i/>
          <w:lang w:val="id-ID"/>
        </w:rPr>
        <w:t xml:space="preserve">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i/>
          <w:lang w:val="id-ID"/>
        </w:rPr>
        <w:t xml:space="preserve">, </w:t>
      </w:r>
      <w:proofErr w:type="spellStart"/>
      <w:r w:rsidRPr="00B53138">
        <w:rPr>
          <w:i/>
          <w:lang w:val="id-ID"/>
        </w:rPr>
        <w:t>Adaptive</w:t>
      </w:r>
      <w:proofErr w:type="spellEnd"/>
      <w:r w:rsidRPr="00B53138">
        <w:rPr>
          <w:i/>
          <w:lang w:val="id-ID"/>
        </w:rPr>
        <w:t xml:space="preserve"> </w:t>
      </w:r>
      <w:proofErr w:type="spellStart"/>
      <w:r w:rsidRPr="00B53138">
        <w:rPr>
          <w:i/>
          <w:lang w:val="id-ID"/>
        </w:rPr>
        <w:t>Software</w:t>
      </w:r>
      <w:proofErr w:type="spellEnd"/>
      <w:r w:rsidRPr="00B53138">
        <w:rPr>
          <w:i/>
          <w:lang w:val="id-ID"/>
        </w:rPr>
        <w:t xml:space="preserve"> Development, </w:t>
      </w:r>
      <w:proofErr w:type="spellStart"/>
      <w:r w:rsidRPr="00B53138">
        <w:rPr>
          <w:i/>
          <w:lang w:val="id-ID"/>
        </w:rPr>
        <w:t>Dynamic</w:t>
      </w:r>
      <w:proofErr w:type="spellEnd"/>
      <w:r w:rsidRPr="00B53138">
        <w:rPr>
          <w:i/>
          <w:lang w:val="id-ID"/>
        </w:rPr>
        <w:t xml:space="preserve"> Systems Development </w:t>
      </w:r>
      <w:proofErr w:type="spellStart"/>
      <w:r w:rsidRPr="00B53138">
        <w:rPr>
          <w:i/>
          <w:lang w:val="id-ID"/>
        </w:rPr>
        <w:t>Method</w:t>
      </w:r>
      <w:proofErr w:type="spellEnd"/>
      <w:r w:rsidRPr="00B53138">
        <w:rPr>
          <w:i/>
          <w:lang w:val="id-ID"/>
        </w:rPr>
        <w:t xml:space="preserve">, </w:t>
      </w:r>
      <w:proofErr w:type="spellStart"/>
      <w:r w:rsidRPr="00B53138">
        <w:rPr>
          <w:i/>
          <w:lang w:val="id-ID"/>
        </w:rPr>
        <w:t>Scrum</w:t>
      </w:r>
      <w:proofErr w:type="spellEnd"/>
      <w:r w:rsidRPr="00B53138">
        <w:rPr>
          <w:i/>
          <w:lang w:val="id-ID"/>
        </w:rPr>
        <w:t xml:space="preserve">, </w:t>
      </w:r>
      <w:r w:rsidRPr="00B53138">
        <w:rPr>
          <w:lang w:val="id-ID"/>
        </w:rPr>
        <w:t>dan</w:t>
      </w:r>
      <w:r w:rsidRPr="00B53138">
        <w:rPr>
          <w:i/>
          <w:lang w:val="id-ID"/>
        </w:rPr>
        <w:t xml:space="preserve"> </w:t>
      </w:r>
      <w:proofErr w:type="spellStart"/>
      <w:r w:rsidRPr="00B53138">
        <w:rPr>
          <w:i/>
          <w:lang w:val="id-ID"/>
        </w:rPr>
        <w:t>Agile</w:t>
      </w:r>
      <w:proofErr w:type="spellEnd"/>
      <w:r w:rsidRPr="00B53138">
        <w:rPr>
          <w:i/>
          <w:lang w:val="id-ID"/>
        </w:rPr>
        <w:t xml:space="preserve"> Modeling</w:t>
      </w:r>
      <w:sdt>
        <w:sdtPr>
          <w:rPr>
            <w:i/>
            <w:lang w:val="id-ID"/>
          </w:rPr>
          <w:id w:val="-251195264"/>
          <w:citation/>
        </w:sdtPr>
        <w:sdtContent>
          <w:r w:rsidRPr="00B53138">
            <w:rPr>
              <w:i/>
              <w:lang w:val="id-ID"/>
            </w:rPr>
            <w:fldChar w:fldCharType="begin"/>
          </w:r>
          <w:r w:rsidRPr="00B53138">
            <w:rPr>
              <w:lang w:val="id-ID"/>
            </w:rPr>
            <w:instrText xml:space="preserve"> CITATION Mah181 \l 1033 </w:instrText>
          </w:r>
          <w:r w:rsidRPr="00B53138">
            <w:rPr>
              <w:i/>
              <w:lang w:val="id-ID"/>
            </w:rPr>
            <w:fldChar w:fldCharType="separate"/>
          </w:r>
          <w:r w:rsidRPr="00B53138">
            <w:rPr>
              <w:noProof/>
              <w:lang w:val="id-ID"/>
            </w:rPr>
            <w:t xml:space="preserve"> [22]</w:t>
          </w:r>
          <w:r w:rsidRPr="00B53138">
            <w:rPr>
              <w:i/>
              <w:lang w:val="id-ID"/>
            </w:rPr>
            <w:fldChar w:fldCharType="end"/>
          </w:r>
        </w:sdtContent>
      </w:sdt>
      <w:r w:rsidRPr="00B53138">
        <w:rPr>
          <w:i/>
          <w:lang w:val="id-ID"/>
        </w:rPr>
        <w:t xml:space="preserve">. </w:t>
      </w:r>
      <w:r w:rsidRPr="00B53138">
        <w:rPr>
          <w:lang w:val="id-ID"/>
        </w:rPr>
        <w:t xml:space="preserve"> Metode </w:t>
      </w:r>
      <w:proofErr w:type="spellStart"/>
      <w:r w:rsidRPr="00B53138">
        <w:rPr>
          <w:lang w:val="id-ID"/>
        </w:rPr>
        <w:t>Agile</w:t>
      </w:r>
      <w:proofErr w:type="spellEnd"/>
      <w:r w:rsidRPr="00B53138">
        <w:rPr>
          <w:lang w:val="id-ID"/>
        </w:rPr>
        <w:t xml:space="preserve"> memiliki perbedaan dengan metode lainnya dalam tahap pengembangannya. Metode lain</w:t>
      </w:r>
      <w:r w:rsidR="005B0A03">
        <w:rPr>
          <w:lang w:val="id-ID"/>
        </w:rPr>
        <w:t>,</w:t>
      </w:r>
      <w:r w:rsidRPr="00B53138">
        <w:rPr>
          <w:lang w:val="id-ID"/>
        </w:rPr>
        <w:t xml:space="preserve"> seperti </w:t>
      </w:r>
      <w:proofErr w:type="spellStart"/>
      <w:r w:rsidRPr="005B0A03">
        <w:rPr>
          <w:i/>
          <w:iCs/>
          <w:lang w:val="id-ID"/>
        </w:rPr>
        <w:t>waterfall</w:t>
      </w:r>
      <w:proofErr w:type="spellEnd"/>
      <w:r w:rsidR="005B0A03">
        <w:rPr>
          <w:lang w:val="id-ID"/>
        </w:rPr>
        <w:t xml:space="preserve">, </w:t>
      </w:r>
      <w:r w:rsidRPr="00B53138">
        <w:rPr>
          <w:lang w:val="id-ID"/>
        </w:rPr>
        <w:t xml:space="preserve">memiliki metode pengembangan yang kaku karena bersifat </w:t>
      </w:r>
      <w:proofErr w:type="spellStart"/>
      <w:r w:rsidRPr="00B53138">
        <w:rPr>
          <w:lang w:val="id-ID"/>
        </w:rPr>
        <w:t>sekuensial</w:t>
      </w:r>
      <w:proofErr w:type="spellEnd"/>
      <w:r w:rsidRPr="00B53138">
        <w:rPr>
          <w:lang w:val="id-ID"/>
        </w:rPr>
        <w:t xml:space="preserve"> atau terurut dimulai dari desain, </w:t>
      </w:r>
      <w:bookmarkStart w:id="28" w:name="_Hlk152682474"/>
      <w:proofErr w:type="spellStart"/>
      <w:r w:rsidRPr="00B53138">
        <w:rPr>
          <w:lang w:val="id-ID"/>
        </w:rPr>
        <w:t>pengodean</w:t>
      </w:r>
      <w:bookmarkEnd w:id="28"/>
      <w:proofErr w:type="spellEnd"/>
      <w:r w:rsidRPr="00B53138">
        <w:rPr>
          <w:lang w:val="id-ID"/>
        </w:rPr>
        <w:t>, pengujian dan tahap pemeliharaan</w:t>
      </w:r>
      <w:sdt>
        <w:sdtPr>
          <w:rPr>
            <w:lang w:val="id-ID"/>
          </w:rPr>
          <w:id w:val="1134840543"/>
          <w:citation/>
        </w:sdtPr>
        <w:sdtContent>
          <w:r w:rsidRPr="00B53138">
            <w:rPr>
              <w:lang w:val="id-ID"/>
            </w:rPr>
            <w:fldChar w:fldCharType="begin"/>
          </w:r>
          <w:r w:rsidRPr="00B53138">
            <w:rPr>
              <w:lang w:val="id-ID"/>
            </w:rPr>
            <w:instrText xml:space="preserve"> CITATION Put21 \l 1033 </w:instrText>
          </w:r>
          <w:r w:rsidRPr="00B53138">
            <w:rPr>
              <w:lang w:val="id-ID"/>
            </w:rPr>
            <w:fldChar w:fldCharType="separate"/>
          </w:r>
          <w:r w:rsidRPr="00B53138">
            <w:rPr>
              <w:noProof/>
              <w:lang w:val="id-ID"/>
            </w:rPr>
            <w:t xml:space="preserve"> [30]</w:t>
          </w:r>
          <w:r w:rsidRPr="00B53138">
            <w:rPr>
              <w:lang w:val="id-ID"/>
            </w:rPr>
            <w:fldChar w:fldCharType="end"/>
          </w:r>
        </w:sdtContent>
      </w:sdt>
      <w:r w:rsidRPr="00B53138">
        <w:rPr>
          <w:lang w:val="id-ID"/>
        </w:rPr>
        <w:t>.</w:t>
      </w:r>
    </w:p>
    <w:p w14:paraId="2A4EA722" w14:textId="1E646E27" w:rsidR="00253E36" w:rsidRPr="00B53138" w:rsidRDefault="00253E36" w:rsidP="00252021">
      <w:pPr>
        <w:pStyle w:val="Heading3"/>
        <w:rPr>
          <w:lang w:val="id-ID"/>
        </w:rPr>
      </w:pPr>
      <w:bookmarkStart w:id="29" w:name="_Toc152684744"/>
      <w:r w:rsidRPr="00B53138">
        <w:rPr>
          <w:lang w:val="id-ID"/>
        </w:rPr>
        <w:lastRenderedPageBreak/>
        <w:t xml:space="preserve">Personal </w:t>
      </w:r>
      <w:proofErr w:type="spellStart"/>
      <w:r w:rsidRPr="00B53138">
        <w:rPr>
          <w:lang w:val="id-ID"/>
        </w:rPr>
        <w:t>Extreme</w:t>
      </w:r>
      <w:proofErr w:type="spellEnd"/>
      <w:r w:rsidRPr="00B53138">
        <w:rPr>
          <w:lang w:val="id-ID"/>
        </w:rPr>
        <w:t xml:space="preserve"> </w:t>
      </w:r>
      <w:proofErr w:type="spellStart"/>
      <w:r w:rsidRPr="00B53138">
        <w:rPr>
          <w:lang w:val="id-ID"/>
        </w:rPr>
        <w:t>Programming</w:t>
      </w:r>
      <w:bookmarkEnd w:id="29"/>
      <w:proofErr w:type="spellEnd"/>
    </w:p>
    <w:p w14:paraId="266E8212" w14:textId="77777777" w:rsidR="00253E36" w:rsidRPr="00B53138" w:rsidRDefault="00253E36" w:rsidP="00253E36">
      <w:pPr>
        <w:spacing w:after="120"/>
        <w:rPr>
          <w:lang w:val="id-ID"/>
        </w:rPr>
      </w:pP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i/>
          <w:lang w:val="id-ID"/>
        </w:rPr>
        <w:t xml:space="preserve"> </w:t>
      </w:r>
      <w:r w:rsidRPr="00B53138">
        <w:rPr>
          <w:lang w:val="id-ID"/>
        </w:rPr>
        <w:t xml:space="preserve">adalah turunan dari metode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(XP) yang juga merupakan metode pengembangan yang dirancang untuk </w:t>
      </w:r>
      <w:proofErr w:type="spellStart"/>
      <w:r w:rsidRPr="00B53138">
        <w:rPr>
          <w:i/>
          <w:lang w:val="id-ID"/>
        </w:rPr>
        <w:t>single</w:t>
      </w:r>
      <w:proofErr w:type="spellEnd"/>
      <w:r w:rsidRPr="00B53138">
        <w:rPr>
          <w:i/>
          <w:lang w:val="id-ID"/>
        </w:rPr>
        <w:t xml:space="preserve"> developer</w:t>
      </w:r>
      <w:r w:rsidRPr="00B53138">
        <w:rPr>
          <w:lang w:val="id-ID"/>
        </w:rPr>
        <w:t xml:space="preserve"> </w:t>
      </w:r>
      <w:sdt>
        <w:sdtPr>
          <w:rPr>
            <w:lang w:val="id-ID"/>
          </w:rPr>
          <w:id w:val="-1293744843"/>
          <w:citation/>
        </w:sdtPr>
        <w:sdtContent>
          <w:r w:rsidRPr="00B53138">
            <w:rPr>
              <w:lang w:val="id-ID"/>
            </w:rPr>
            <w:fldChar w:fldCharType="begin"/>
          </w:r>
          <w:r w:rsidRPr="00B53138">
            <w:rPr>
              <w:lang w:val="id-ID"/>
            </w:rPr>
            <w:instrText xml:space="preserve"> CITATION Asr17 \l 1033 </w:instrText>
          </w:r>
          <w:r w:rsidRPr="00B53138">
            <w:rPr>
              <w:lang w:val="id-ID"/>
            </w:rPr>
            <w:fldChar w:fldCharType="separate"/>
          </w:r>
          <w:r w:rsidRPr="00B53138">
            <w:rPr>
              <w:noProof/>
              <w:lang w:val="id-ID"/>
            </w:rPr>
            <w:t>[23]</w:t>
          </w:r>
          <w:r w:rsidRPr="00B53138">
            <w:rPr>
              <w:lang w:val="id-ID"/>
            </w:rPr>
            <w:fldChar w:fldCharType="end"/>
          </w:r>
        </w:sdtContent>
      </w:sdt>
      <w:r w:rsidRPr="00B53138">
        <w:rPr>
          <w:lang w:val="id-ID"/>
        </w:rPr>
        <w:t xml:space="preserve">. </w:t>
      </w:r>
    </w:p>
    <w:p w14:paraId="7880A149" w14:textId="4277D7CF" w:rsidR="00253E36" w:rsidRPr="00B53138" w:rsidRDefault="00292B60" w:rsidP="00253E36">
      <w:pPr>
        <w:spacing w:after="120"/>
        <w:rPr>
          <w:lang w:val="id-ID"/>
        </w:rPr>
      </w:pPr>
      <w:r w:rsidRPr="00B53138">
        <w:rPr>
          <w:noProof/>
        </w:rPr>
        <mc:AlternateContent>
          <mc:Choice Requires="wps">
            <w:drawing>
              <wp:anchor distT="0" distB="0" distL="114300" distR="114300" simplePos="0" relativeHeight="251682816" behindDoc="0" locked="0" layoutInCell="1" allowOverlap="1" wp14:anchorId="0A9EE68F" wp14:editId="54D04EEC">
                <wp:simplePos x="0" y="0"/>
                <wp:positionH relativeFrom="column">
                  <wp:posOffset>1006475</wp:posOffset>
                </wp:positionH>
                <wp:positionV relativeFrom="paragraph">
                  <wp:posOffset>4149090</wp:posOffset>
                </wp:positionV>
                <wp:extent cx="3429000" cy="635"/>
                <wp:effectExtent l="0" t="0" r="0" b="2540"/>
                <wp:wrapTopAndBottom/>
                <wp:docPr id="382061906" name="Text Box 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77DF0961" w14:textId="7D7B3582" w:rsidR="00E45138" w:rsidRPr="00292B60" w:rsidRDefault="00E45138" w:rsidP="00292B60">
                            <w:pPr>
                              <w:pStyle w:val="Caption"/>
                              <w:jc w:val="center"/>
                              <w:rPr>
                                <w:b/>
                                <w:bCs/>
                                <w:i w:val="0"/>
                                <w:iCs w:val="0"/>
                                <w:noProof/>
                                <w:color w:val="auto"/>
                                <w:sz w:val="24"/>
                                <w:szCs w:val="24"/>
                              </w:rPr>
                            </w:pPr>
                            <w:r w:rsidRPr="00292B60">
                              <w:rPr>
                                <w:b/>
                                <w:bCs/>
                                <w:i w:val="0"/>
                                <w:iCs w:val="0"/>
                                <w:color w:val="auto"/>
                                <w:sz w:val="24"/>
                                <w:szCs w:val="24"/>
                              </w:rPr>
                              <w:t xml:space="preserve">Gambar </w:t>
                            </w:r>
                            <w:r w:rsidR="007C3FF5">
                              <w:rPr>
                                <w:b/>
                                <w:bCs/>
                                <w:i w:val="0"/>
                                <w:iCs w:val="0"/>
                                <w:color w:val="auto"/>
                                <w:sz w:val="24"/>
                                <w:szCs w:val="24"/>
                              </w:rPr>
                              <w:fldChar w:fldCharType="begin"/>
                            </w:r>
                            <w:r w:rsidR="007C3FF5">
                              <w:rPr>
                                <w:b/>
                                <w:bCs/>
                                <w:i w:val="0"/>
                                <w:iCs w:val="0"/>
                                <w:color w:val="auto"/>
                                <w:sz w:val="24"/>
                                <w:szCs w:val="24"/>
                              </w:rPr>
                              <w:instrText xml:space="preserve"> STYLEREF 1 \s </w:instrText>
                            </w:r>
                            <w:r w:rsidR="007C3FF5">
                              <w:rPr>
                                <w:b/>
                                <w:bCs/>
                                <w:i w:val="0"/>
                                <w:iCs w:val="0"/>
                                <w:color w:val="auto"/>
                                <w:sz w:val="24"/>
                                <w:szCs w:val="24"/>
                              </w:rPr>
                              <w:fldChar w:fldCharType="separate"/>
                            </w:r>
                            <w:r w:rsidR="007C3FF5">
                              <w:rPr>
                                <w:b/>
                                <w:bCs/>
                                <w:i w:val="0"/>
                                <w:iCs w:val="0"/>
                                <w:noProof/>
                                <w:color w:val="auto"/>
                                <w:sz w:val="24"/>
                                <w:szCs w:val="24"/>
                              </w:rPr>
                              <w:t>2</w:t>
                            </w:r>
                            <w:r w:rsidR="007C3FF5">
                              <w:rPr>
                                <w:b/>
                                <w:bCs/>
                                <w:i w:val="0"/>
                                <w:iCs w:val="0"/>
                                <w:color w:val="auto"/>
                                <w:sz w:val="24"/>
                                <w:szCs w:val="24"/>
                              </w:rPr>
                              <w:fldChar w:fldCharType="end"/>
                            </w:r>
                            <w:r w:rsidR="007C3FF5">
                              <w:rPr>
                                <w:b/>
                                <w:bCs/>
                                <w:i w:val="0"/>
                                <w:iCs w:val="0"/>
                                <w:color w:val="auto"/>
                                <w:sz w:val="24"/>
                                <w:szCs w:val="24"/>
                              </w:rPr>
                              <w:t>.</w:t>
                            </w:r>
                            <w:r w:rsidR="007C3FF5">
                              <w:rPr>
                                <w:b/>
                                <w:bCs/>
                                <w:i w:val="0"/>
                                <w:iCs w:val="0"/>
                                <w:color w:val="auto"/>
                                <w:sz w:val="24"/>
                                <w:szCs w:val="24"/>
                              </w:rPr>
                              <w:fldChar w:fldCharType="begin"/>
                            </w:r>
                            <w:r w:rsidR="007C3FF5">
                              <w:rPr>
                                <w:b/>
                                <w:bCs/>
                                <w:i w:val="0"/>
                                <w:iCs w:val="0"/>
                                <w:color w:val="auto"/>
                                <w:sz w:val="24"/>
                                <w:szCs w:val="24"/>
                              </w:rPr>
                              <w:instrText xml:space="preserve"> SEQ Gambar \* ARABIC \s 1 </w:instrText>
                            </w:r>
                            <w:r w:rsidR="007C3FF5">
                              <w:rPr>
                                <w:b/>
                                <w:bCs/>
                                <w:i w:val="0"/>
                                <w:iCs w:val="0"/>
                                <w:color w:val="auto"/>
                                <w:sz w:val="24"/>
                                <w:szCs w:val="24"/>
                              </w:rPr>
                              <w:fldChar w:fldCharType="separate"/>
                            </w:r>
                            <w:r w:rsidR="007C3FF5">
                              <w:rPr>
                                <w:b/>
                                <w:bCs/>
                                <w:i w:val="0"/>
                                <w:iCs w:val="0"/>
                                <w:noProof/>
                                <w:color w:val="auto"/>
                                <w:sz w:val="24"/>
                                <w:szCs w:val="24"/>
                              </w:rPr>
                              <w:t>2</w:t>
                            </w:r>
                            <w:r w:rsidR="007C3FF5">
                              <w:rPr>
                                <w:b/>
                                <w:bCs/>
                                <w:i w:val="0"/>
                                <w:iCs w:val="0"/>
                                <w:color w:val="auto"/>
                                <w:sz w:val="24"/>
                                <w:szCs w:val="24"/>
                              </w:rPr>
                              <w:fldChar w:fldCharType="end"/>
                            </w:r>
                            <w:r w:rsidRPr="00292B60">
                              <w:rPr>
                                <w:b/>
                                <w:bCs/>
                                <w:i w:val="0"/>
                                <w:iCs w:val="0"/>
                                <w:color w:val="auto"/>
                                <w:sz w:val="24"/>
                                <w:szCs w:val="24"/>
                              </w:rPr>
                              <w:t>Personal Extreme Programming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A9EE68F" id="_x0000_t202" coordsize="21600,21600" o:spt="202" path="m,l,21600r21600,l21600,xe">
                <v:stroke joinstyle="miter"/>
                <v:path gradientshapeok="t" o:connecttype="rect"/>
              </v:shapetype>
              <v:shape id="Text Box 1" o:spid="_x0000_s1026" type="#_x0000_t202" style="position:absolute;left:0;text-align:left;margin-left:79.25pt;margin-top:326.7pt;width:270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" stroked="f">
                <v:textbox style="mso-fit-shape-to-text:t" inset="0,0,0,0">
                  <w:txbxContent>
                    <w:p w14:paraId="77DF0961" w14:textId="7D7B3582" w:rsidR="00E45138" w:rsidRPr="00292B60" w:rsidRDefault="00E45138" w:rsidP="00292B60">
                      <w:pPr>
                        <w:pStyle w:val="Caption"/>
                        <w:jc w:val="center"/>
                        <w:rPr>
                          <w:b/>
                          <w:bCs/>
                          <w:i w:val="0"/>
                          <w:iCs w:val="0"/>
                          <w:noProof/>
                          <w:color w:val="auto"/>
                          <w:sz w:val="24"/>
                          <w:szCs w:val="24"/>
                        </w:rPr>
                      </w:pPr>
                      <w:r w:rsidRPr="00292B60">
                        <w:rPr>
                          <w:b/>
                          <w:bCs/>
                          <w:i w:val="0"/>
                          <w:iCs w:val="0"/>
                          <w:color w:val="auto"/>
                          <w:sz w:val="24"/>
                          <w:szCs w:val="24"/>
                        </w:rPr>
                        <w:t xml:space="preserve">Gambar </w:t>
                      </w:r>
                      <w:r w:rsidR="007C3FF5">
                        <w:rPr>
                          <w:b/>
                          <w:bCs/>
                          <w:i w:val="0"/>
                          <w:iCs w:val="0"/>
                          <w:color w:val="auto"/>
                          <w:sz w:val="24"/>
                          <w:szCs w:val="24"/>
                        </w:rPr>
                        <w:fldChar w:fldCharType="begin"/>
                      </w:r>
                      <w:r w:rsidR="007C3FF5">
                        <w:rPr>
                          <w:b/>
                          <w:bCs/>
                          <w:i w:val="0"/>
                          <w:iCs w:val="0"/>
                          <w:color w:val="auto"/>
                          <w:sz w:val="24"/>
                          <w:szCs w:val="24"/>
                        </w:rPr>
                        <w:instrText xml:space="preserve"> STYLEREF 1 \s </w:instrText>
                      </w:r>
                      <w:r w:rsidR="007C3FF5">
                        <w:rPr>
                          <w:b/>
                          <w:bCs/>
                          <w:i w:val="0"/>
                          <w:iCs w:val="0"/>
                          <w:color w:val="auto"/>
                          <w:sz w:val="24"/>
                          <w:szCs w:val="24"/>
                        </w:rPr>
                        <w:fldChar w:fldCharType="separate"/>
                      </w:r>
                      <w:r w:rsidR="007C3FF5">
                        <w:rPr>
                          <w:b/>
                          <w:bCs/>
                          <w:i w:val="0"/>
                          <w:iCs w:val="0"/>
                          <w:noProof/>
                          <w:color w:val="auto"/>
                          <w:sz w:val="24"/>
                          <w:szCs w:val="24"/>
                        </w:rPr>
                        <w:t>2</w:t>
                      </w:r>
                      <w:r w:rsidR="007C3FF5">
                        <w:rPr>
                          <w:b/>
                          <w:bCs/>
                          <w:i w:val="0"/>
                          <w:iCs w:val="0"/>
                          <w:color w:val="auto"/>
                          <w:sz w:val="24"/>
                          <w:szCs w:val="24"/>
                        </w:rPr>
                        <w:fldChar w:fldCharType="end"/>
                      </w:r>
                      <w:r w:rsidR="007C3FF5">
                        <w:rPr>
                          <w:b/>
                          <w:bCs/>
                          <w:i w:val="0"/>
                          <w:iCs w:val="0"/>
                          <w:color w:val="auto"/>
                          <w:sz w:val="24"/>
                          <w:szCs w:val="24"/>
                        </w:rPr>
                        <w:t>.</w:t>
                      </w:r>
                      <w:r w:rsidR="007C3FF5">
                        <w:rPr>
                          <w:b/>
                          <w:bCs/>
                          <w:i w:val="0"/>
                          <w:iCs w:val="0"/>
                          <w:color w:val="auto"/>
                          <w:sz w:val="24"/>
                          <w:szCs w:val="24"/>
                        </w:rPr>
                        <w:fldChar w:fldCharType="begin"/>
                      </w:r>
                      <w:r w:rsidR="007C3FF5">
                        <w:rPr>
                          <w:b/>
                          <w:bCs/>
                          <w:i w:val="0"/>
                          <w:iCs w:val="0"/>
                          <w:color w:val="auto"/>
                          <w:sz w:val="24"/>
                          <w:szCs w:val="24"/>
                        </w:rPr>
                        <w:instrText xml:space="preserve"> SEQ Gambar \* ARABIC \s 1 </w:instrText>
                      </w:r>
                      <w:r w:rsidR="007C3FF5">
                        <w:rPr>
                          <w:b/>
                          <w:bCs/>
                          <w:i w:val="0"/>
                          <w:iCs w:val="0"/>
                          <w:color w:val="auto"/>
                          <w:sz w:val="24"/>
                          <w:szCs w:val="24"/>
                        </w:rPr>
                        <w:fldChar w:fldCharType="separate"/>
                      </w:r>
                      <w:r w:rsidR="007C3FF5">
                        <w:rPr>
                          <w:b/>
                          <w:bCs/>
                          <w:i w:val="0"/>
                          <w:iCs w:val="0"/>
                          <w:noProof/>
                          <w:color w:val="auto"/>
                          <w:sz w:val="24"/>
                          <w:szCs w:val="24"/>
                        </w:rPr>
                        <w:t>2</w:t>
                      </w:r>
                      <w:r w:rsidR="007C3FF5">
                        <w:rPr>
                          <w:b/>
                          <w:bCs/>
                          <w:i w:val="0"/>
                          <w:iCs w:val="0"/>
                          <w:color w:val="auto"/>
                          <w:sz w:val="24"/>
                          <w:szCs w:val="24"/>
                        </w:rPr>
                        <w:fldChar w:fldCharType="end"/>
                      </w:r>
                      <w:r w:rsidRPr="00292B60">
                        <w:rPr>
                          <w:b/>
                          <w:bCs/>
                          <w:i w:val="0"/>
                          <w:iCs w:val="0"/>
                          <w:color w:val="auto"/>
                          <w:sz w:val="24"/>
                          <w:szCs w:val="24"/>
                        </w:rPr>
                        <w:t>Personal Extreme Programming</w:t>
                      </w:r>
                    </w:p>
                  </w:txbxContent>
                </v:textbox>
                <w10:wrap type="topAndBottom"/>
              </v:shape>
            </w:pict>
          </mc:Fallback>
        </mc:AlternateContent>
      </w:r>
      <w:r w:rsidR="00253E36" w:rsidRPr="00B53138">
        <w:rPr>
          <w:noProof/>
        </w:rPr>
        <w:drawing>
          <wp:anchor distT="0" distB="0" distL="114300" distR="114300" simplePos="0" relativeHeight="251679744" behindDoc="0" locked="0" layoutInCell="1" hidden="0" allowOverlap="1" wp14:anchorId="3B4681DA" wp14:editId="7F604AB9">
            <wp:simplePos x="0" y="0"/>
            <wp:positionH relativeFrom="column">
              <wp:posOffset>1275715</wp:posOffset>
            </wp:positionH>
            <wp:positionV relativeFrom="paragraph">
              <wp:posOffset>1352550</wp:posOffset>
            </wp:positionV>
            <wp:extent cx="2886075" cy="2743200"/>
            <wp:effectExtent l="0" t="0" r="0" b="0"/>
            <wp:wrapTopAndBottom distT="0" distB="0"/>
            <wp:docPr id="5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2886075" cy="2743200"/>
                    </a:xfrm>
                    <a:prstGeom prst="rect">
                      <a:avLst/>
                    </a:prstGeom>
                    <a:ln/>
                  </pic:spPr>
                </pic:pic>
              </a:graphicData>
            </a:graphic>
          </wp:anchor>
        </w:drawing>
      </w:r>
      <w:r w:rsidR="00253E36" w:rsidRPr="00B53138">
        <w:rPr>
          <w:i/>
          <w:lang w:val="id-ID"/>
        </w:rPr>
        <w:t xml:space="preserve">Personal </w:t>
      </w:r>
      <w:proofErr w:type="spellStart"/>
      <w:r w:rsidR="00253E36" w:rsidRPr="00B53138">
        <w:rPr>
          <w:i/>
          <w:lang w:val="id-ID"/>
        </w:rPr>
        <w:t>Extreme</w:t>
      </w:r>
      <w:proofErr w:type="spellEnd"/>
      <w:r w:rsidR="00253E36" w:rsidRPr="00B53138">
        <w:rPr>
          <w:i/>
          <w:lang w:val="id-ID"/>
        </w:rPr>
        <w:t xml:space="preserve"> </w:t>
      </w:r>
      <w:proofErr w:type="spellStart"/>
      <w:r w:rsidR="00253E36" w:rsidRPr="00B53138">
        <w:rPr>
          <w:i/>
          <w:lang w:val="id-ID"/>
        </w:rPr>
        <w:t>Programming</w:t>
      </w:r>
      <w:proofErr w:type="spellEnd"/>
      <w:r w:rsidR="00253E36" w:rsidRPr="00B53138">
        <w:rPr>
          <w:lang w:val="id-ID"/>
        </w:rPr>
        <w:t xml:space="preserve"> (PXP) merupakan proses pengembangan yang bersifat </w:t>
      </w:r>
      <w:proofErr w:type="spellStart"/>
      <w:r w:rsidR="00253E36" w:rsidRPr="005B0A03">
        <w:rPr>
          <w:iCs/>
          <w:lang w:val="id-ID"/>
        </w:rPr>
        <w:t>iteratif</w:t>
      </w:r>
      <w:proofErr w:type="spellEnd"/>
      <w:r w:rsidR="00253E36" w:rsidRPr="00B53138">
        <w:rPr>
          <w:lang w:val="id-ID"/>
        </w:rPr>
        <w:t xml:space="preserve"> karena memberikan kebebasan kepada </w:t>
      </w:r>
      <w:proofErr w:type="spellStart"/>
      <w:r w:rsidR="00253E36" w:rsidRPr="00B53138">
        <w:rPr>
          <w:i/>
          <w:lang w:val="id-ID"/>
        </w:rPr>
        <w:t>programmer</w:t>
      </w:r>
      <w:proofErr w:type="spellEnd"/>
      <w:r w:rsidR="00253E36" w:rsidRPr="00B53138">
        <w:rPr>
          <w:lang w:val="id-ID"/>
        </w:rPr>
        <w:t xml:space="preserve"> dalam menangani perubahan yang terjadi pada saat pengembangan</w:t>
      </w:r>
      <w:r w:rsidR="00253E36" w:rsidRPr="00B53138">
        <w:rPr>
          <w:noProof/>
        </w:rPr>
        <mc:AlternateContent>
          <mc:Choice Requires="wps">
            <w:drawing>
              <wp:anchor distT="0" distB="0" distL="114300" distR="114300" simplePos="0" relativeHeight="251680768" behindDoc="0" locked="0" layoutInCell="1" hidden="0" allowOverlap="1" wp14:anchorId="10C2FDE8" wp14:editId="2C1FA381">
                <wp:simplePos x="0" y="0"/>
                <wp:positionH relativeFrom="column">
                  <wp:posOffset>825500</wp:posOffset>
                </wp:positionH>
                <wp:positionV relativeFrom="paragraph">
                  <wp:posOffset>3568700</wp:posOffset>
                </wp:positionV>
                <wp:extent cx="635" cy="12700"/>
                <wp:effectExtent l="0" t="0" r="0" b="0"/>
                <wp:wrapTopAndBottom distT="0" distB="0"/>
                <wp:docPr id="48" name="Rectangle 48"/>
                <wp:cNvGraphicFramePr/>
                <a:graphic xmlns:a="http://schemas.openxmlformats.org/drawingml/2006/main">
                  <a:graphicData uri="http://schemas.microsoft.com/office/word/2010/wordprocessingShape">
                    <wps:wsp>
                      <wps:cNvSpPr/>
                      <wps:spPr>
                        <a:xfrm>
                          <a:off x="3441000" y="3779683"/>
                          <a:ext cx="3810000" cy="635"/>
                        </a:xfrm>
                        <a:prstGeom prst="rect">
                          <a:avLst/>
                        </a:prstGeom>
                        <a:solidFill>
                          <a:srgbClr val="FFFFFF"/>
                        </a:solidFill>
                        <a:ln>
                          <a:noFill/>
                        </a:ln>
                      </wps:spPr>
                      <wps:txbx>
                        <w:txbxContent>
                          <w:p w14:paraId="0BB58AEB" w14:textId="77777777" w:rsidR="00E45138" w:rsidRDefault="00E45138" w:rsidP="00253E36">
                            <w:pPr>
                              <w:spacing w:after="240" w:line="240" w:lineRule="auto"/>
                              <w:jc w:val="center"/>
                              <w:textDirection w:val="btLr"/>
                            </w:pPr>
                            <w:r>
                              <w:rPr>
                                <w:color w:val="000000"/>
                              </w:rPr>
                              <w:t xml:space="preserve">Gambar 2. SEQ Gambar \* ARABIC \s 1 1 </w:t>
                            </w:r>
                            <w:proofErr w:type="spellStart"/>
                            <w:r>
                              <w:rPr>
                                <w:color w:val="000000"/>
                              </w:rPr>
                              <w:t>Tahapan</w:t>
                            </w:r>
                            <w:proofErr w:type="spellEnd"/>
                            <w:r>
                              <w:rPr>
                                <w:color w:val="000000"/>
                              </w:rPr>
                              <w:t xml:space="preserve"> </w:t>
                            </w:r>
                            <w:r>
                              <w:rPr>
                                <w:i/>
                                <w:color w:val="000000"/>
                              </w:rPr>
                              <w:t>Personal Extreme Programming</w:t>
                            </w:r>
                            <w:r>
                              <w:rPr>
                                <w:color w:val="000000"/>
                              </w:rPr>
                              <w:t xml:space="preserve"> (PXP)</w:t>
                            </w:r>
                          </w:p>
                        </w:txbxContent>
                      </wps:txbx>
                      <wps:bodyPr spcFirstLastPara="1" wrap="square" lIns="0" tIns="0" rIns="0" bIns="0" anchor="t" anchorCtr="0">
                        <a:noAutofit/>
                      </wps:bodyPr>
                    </wps:wsp>
                  </a:graphicData>
                </a:graphic>
              </wp:anchor>
            </w:drawing>
          </mc:Choice>
          <mc:Fallback>
            <w:pict>
              <v:rect w14:anchorId="10C2FDE8" id="Rectangle 48" o:spid="_x0000_s1027" style="position:absolute;left:0;text-align:left;margin-left:65pt;margin-top:281pt;width:.05pt;height: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" stroked="f">
                <v:textbox inset="0,0,0,0">
                  <w:txbxContent>
                    <w:p w14:paraId="0BB58AEB" w14:textId="77777777" w:rsidR="00E45138" w:rsidRDefault="00E45138" w:rsidP="00253E36">
                      <w:pPr>
                        <w:spacing w:after="240" w:line="240" w:lineRule="auto"/>
                        <w:jc w:val="center"/>
                        <w:textDirection w:val="btLr"/>
                      </w:pPr>
                      <w:r>
                        <w:rPr>
                          <w:color w:val="000000"/>
                        </w:rPr>
                        <w:t xml:space="preserve">Gambar 2. SEQ Gambar \* ARABIC \s 1 1 </w:t>
                      </w:r>
                      <w:proofErr w:type="spellStart"/>
                      <w:r>
                        <w:rPr>
                          <w:color w:val="000000"/>
                        </w:rPr>
                        <w:t>Tahapan</w:t>
                      </w:r>
                      <w:proofErr w:type="spellEnd"/>
                      <w:r>
                        <w:rPr>
                          <w:color w:val="000000"/>
                        </w:rPr>
                        <w:t xml:space="preserve"> </w:t>
                      </w:r>
                      <w:r>
                        <w:rPr>
                          <w:i/>
                          <w:color w:val="000000"/>
                        </w:rPr>
                        <w:t>Personal Extreme Programming</w:t>
                      </w:r>
                      <w:r>
                        <w:rPr>
                          <w:color w:val="000000"/>
                        </w:rPr>
                        <w:t xml:space="preserve"> (PXP)</w:t>
                      </w:r>
                    </w:p>
                  </w:txbxContent>
                </v:textbox>
                <w10:wrap type="topAndBottom"/>
              </v:rect>
            </w:pict>
          </mc:Fallback>
        </mc:AlternateContent>
      </w:r>
      <w:r w:rsidR="00253E36" w:rsidRPr="00B53138">
        <w:rPr>
          <w:lang w:val="id-ID"/>
        </w:rPr>
        <w:t xml:space="preserve"> dan </w:t>
      </w:r>
      <w:proofErr w:type="spellStart"/>
      <w:r w:rsidR="00253E36" w:rsidRPr="00B53138">
        <w:rPr>
          <w:i/>
          <w:iCs/>
          <w:lang w:val="id-ID"/>
        </w:rPr>
        <w:t>Extreme</w:t>
      </w:r>
      <w:proofErr w:type="spellEnd"/>
      <w:r w:rsidR="00253E36" w:rsidRPr="00B53138">
        <w:rPr>
          <w:i/>
          <w:iCs/>
          <w:lang w:val="id-ID"/>
        </w:rPr>
        <w:t xml:space="preserve"> </w:t>
      </w:r>
      <w:proofErr w:type="spellStart"/>
      <w:r w:rsidR="00253E36" w:rsidRPr="00B53138">
        <w:rPr>
          <w:i/>
          <w:iCs/>
          <w:lang w:val="id-ID"/>
        </w:rPr>
        <w:t>Programming</w:t>
      </w:r>
      <w:proofErr w:type="spellEnd"/>
      <w:r w:rsidR="00253E36" w:rsidRPr="00B53138">
        <w:rPr>
          <w:lang w:val="id-ID"/>
        </w:rPr>
        <w:t xml:space="preserve"> (XP) dalam pengembangannya harus memiliki tim pengembang atau tidak bisa dilakukan secara personal.</w:t>
      </w:r>
    </w:p>
    <w:p w14:paraId="79B868EC" w14:textId="77777777" w:rsidR="00253E36" w:rsidRPr="00B53138" w:rsidRDefault="00253E36" w:rsidP="00253E36">
      <w:pPr>
        <w:spacing w:after="240"/>
        <w:jc w:val="center"/>
        <w:rPr>
          <w:lang w:val="id-ID"/>
        </w:rPr>
      </w:pPr>
      <w:r w:rsidRPr="00B53138">
        <w:rPr>
          <w:lang w:val="id-ID"/>
        </w:rPr>
        <w:t>Sumber : Jurnal E-Bisnis, Sistem Informasi , Teknologi Informasi ESIT Vol. XVII No. 01 April 2022</w:t>
      </w:r>
    </w:p>
    <w:p w14:paraId="329E2C3B" w14:textId="1BE924DF" w:rsidR="00253E36" w:rsidRPr="00B53138" w:rsidRDefault="00253E36" w:rsidP="00253E36">
      <w:pPr>
        <w:spacing w:after="240"/>
        <w:rPr>
          <w:lang w:val="id-ID"/>
        </w:rPr>
      </w:pPr>
      <w:r w:rsidRPr="00B53138">
        <w:rPr>
          <w:lang w:val="id-ID"/>
        </w:rPr>
        <w:t xml:space="preserve">Model ini didesain untuk dipergunakan </w:t>
      </w:r>
      <w:proofErr w:type="spellStart"/>
      <w:r w:rsidRPr="00B53138">
        <w:rPr>
          <w:i/>
          <w:lang w:val="id-ID"/>
        </w:rPr>
        <w:t>programmer</w:t>
      </w:r>
      <w:proofErr w:type="spellEnd"/>
      <w:r w:rsidRPr="00B53138">
        <w:rPr>
          <w:lang w:val="id-ID"/>
        </w:rPr>
        <w:t xml:space="preserve"> secara individu. PXP menuntut pengembang untuk bertanggung jawab untuk setiap tugas dan perubahan yang terjadi. PXP memiliki tahapan dalam proses pengembangannya</w:t>
      </w:r>
      <w:sdt>
        <w:sdtPr>
          <w:rPr>
            <w:lang w:val="id-ID"/>
          </w:rPr>
          <w:id w:val="86980565"/>
          <w:citation/>
        </w:sdtPr>
        <w:sdtContent>
          <w:r w:rsidRPr="00B53138">
            <w:rPr>
              <w:lang w:val="id-ID"/>
            </w:rPr>
            <w:fldChar w:fldCharType="begin"/>
          </w:r>
          <w:r w:rsidRPr="00B53138">
            <w:rPr>
              <w:lang w:val="id-ID"/>
            </w:rPr>
            <w:instrText xml:space="preserve"> CITATION Dzh091 \l 1033 </w:instrText>
          </w:r>
          <w:r w:rsidRPr="00B53138">
            <w:rPr>
              <w:lang w:val="id-ID"/>
            </w:rPr>
            <w:fldChar w:fldCharType="separate"/>
          </w:r>
          <w:r w:rsidRPr="00B53138">
            <w:rPr>
              <w:noProof/>
              <w:lang w:val="id-ID"/>
            </w:rPr>
            <w:t xml:space="preserve"> [24]</w:t>
          </w:r>
          <w:r w:rsidRPr="00B53138">
            <w:rPr>
              <w:lang w:val="id-ID"/>
            </w:rPr>
            <w:fldChar w:fldCharType="end"/>
          </w:r>
        </w:sdtContent>
      </w:sdt>
      <w:r w:rsidRPr="00B53138">
        <w:rPr>
          <w:lang w:val="id-ID"/>
        </w:rPr>
        <w:t xml:space="preserve">. Tahapan kerjanya dapat dilihat pada gambar 2.2 berikut. </w:t>
      </w:r>
      <w:proofErr w:type="spellStart"/>
      <w:r w:rsidRPr="00B53138">
        <w:rPr>
          <w:lang w:val="id-ID"/>
        </w:rPr>
        <w:t>Rincian</w:t>
      </w:r>
      <w:proofErr w:type="spellEnd"/>
      <w:r w:rsidRPr="00B53138">
        <w:rPr>
          <w:lang w:val="id-ID"/>
        </w:rPr>
        <w:t xml:space="preserve"> tahapan-tahapan pada PXP adalah sebagai berikut</w:t>
      </w:r>
      <w:sdt>
        <w:sdtPr>
          <w:rPr>
            <w:lang w:val="id-ID"/>
          </w:rPr>
          <w:id w:val="711456812"/>
          <w:citation/>
        </w:sdtPr>
        <w:sdtContent>
          <w:r w:rsidRPr="00B53138">
            <w:rPr>
              <w:lang w:val="id-ID"/>
            </w:rPr>
            <w:fldChar w:fldCharType="begin"/>
          </w:r>
          <w:r w:rsidRPr="00B53138">
            <w:rPr>
              <w:lang w:val="id-ID"/>
            </w:rPr>
            <w:instrText xml:space="preserve"> CITATION MUl20 \l 1033 </w:instrText>
          </w:r>
          <w:r w:rsidRPr="00B53138">
            <w:rPr>
              <w:lang w:val="id-ID"/>
            </w:rPr>
            <w:fldChar w:fldCharType="separate"/>
          </w:r>
          <w:r w:rsidRPr="00B53138">
            <w:rPr>
              <w:noProof/>
              <w:lang w:val="id-ID"/>
            </w:rPr>
            <w:t xml:space="preserve"> [25]</w:t>
          </w:r>
          <w:r w:rsidRPr="00B53138">
            <w:rPr>
              <w:lang w:val="id-ID"/>
            </w:rPr>
            <w:fldChar w:fldCharType="end"/>
          </w:r>
        </w:sdtContent>
      </w:sdt>
      <w:r w:rsidRPr="00B53138">
        <w:rPr>
          <w:lang w:val="id-ID"/>
        </w:rPr>
        <w:t>.</w:t>
      </w:r>
    </w:p>
    <w:p w14:paraId="7913AF11" w14:textId="77777777" w:rsidR="00253E36" w:rsidRPr="00B53138" w:rsidRDefault="00253E36" w:rsidP="00F82818">
      <w:pPr>
        <w:numPr>
          <w:ilvl w:val="0"/>
          <w:numId w:val="7"/>
        </w:numPr>
        <w:pBdr>
          <w:top w:val="nil"/>
          <w:left w:val="nil"/>
          <w:bottom w:val="nil"/>
          <w:right w:val="nil"/>
          <w:between w:val="nil"/>
        </w:pBdr>
        <w:rPr>
          <w:i/>
          <w:color w:val="000000"/>
          <w:lang w:val="id-ID"/>
        </w:rPr>
      </w:pPr>
      <w:proofErr w:type="spellStart"/>
      <w:r w:rsidRPr="00B53138">
        <w:rPr>
          <w:i/>
          <w:color w:val="000000"/>
          <w:lang w:val="id-ID"/>
        </w:rPr>
        <w:t>Requirements</w:t>
      </w:r>
      <w:proofErr w:type="spellEnd"/>
    </w:p>
    <w:p w14:paraId="03302500" w14:textId="77777777" w:rsidR="00253E36" w:rsidRPr="00B53138" w:rsidRDefault="00253E36" w:rsidP="00253E36">
      <w:pPr>
        <w:pBdr>
          <w:top w:val="nil"/>
          <w:left w:val="nil"/>
          <w:bottom w:val="nil"/>
          <w:right w:val="nil"/>
          <w:between w:val="nil"/>
        </w:pBdr>
        <w:spacing w:after="240"/>
        <w:ind w:left="720" w:firstLine="0"/>
        <w:rPr>
          <w:color w:val="000000"/>
          <w:lang w:val="id-ID"/>
        </w:rPr>
      </w:pPr>
      <w:proofErr w:type="spellStart"/>
      <w:r w:rsidRPr="00B53138">
        <w:rPr>
          <w:i/>
          <w:color w:val="000000"/>
          <w:lang w:val="id-ID"/>
        </w:rPr>
        <w:lastRenderedPageBreak/>
        <w:t>Requirements</w:t>
      </w:r>
      <w:proofErr w:type="spellEnd"/>
      <w:r w:rsidRPr="00B53138">
        <w:rPr>
          <w:color w:val="000000"/>
          <w:lang w:val="id-ID"/>
        </w:rPr>
        <w:t xml:space="preserve"> merupakan tahapan pengembang mengumpulkan kebutuhan dengan wawancara dan diskusi dengan </w:t>
      </w:r>
      <w:proofErr w:type="spellStart"/>
      <w:r w:rsidRPr="00B53138">
        <w:rPr>
          <w:i/>
          <w:color w:val="000000"/>
          <w:lang w:val="id-ID"/>
        </w:rPr>
        <w:t>client</w:t>
      </w:r>
      <w:proofErr w:type="spellEnd"/>
      <w:r w:rsidRPr="00B53138">
        <w:rPr>
          <w:i/>
          <w:color w:val="000000"/>
          <w:lang w:val="id-ID"/>
        </w:rPr>
        <w:t>.</w:t>
      </w:r>
      <w:r w:rsidRPr="00B53138">
        <w:rPr>
          <w:color w:val="000000"/>
          <w:lang w:val="id-ID"/>
        </w:rPr>
        <w:t xml:space="preserve"> Kebutuhan-kebutuhan yang diperoleh dituliskan dalam bentuk </w:t>
      </w:r>
      <w:r w:rsidRPr="00B53138">
        <w:rPr>
          <w:i/>
          <w:color w:val="000000"/>
          <w:lang w:val="id-ID"/>
        </w:rPr>
        <w:t xml:space="preserve">user </w:t>
      </w:r>
      <w:proofErr w:type="spellStart"/>
      <w:r w:rsidRPr="00B53138">
        <w:rPr>
          <w:i/>
          <w:color w:val="000000"/>
          <w:lang w:val="id-ID"/>
        </w:rPr>
        <w:t>stories</w:t>
      </w:r>
      <w:proofErr w:type="spellEnd"/>
      <w:r w:rsidRPr="00B53138">
        <w:rPr>
          <w:color w:val="000000"/>
          <w:lang w:val="id-ID"/>
        </w:rPr>
        <w:t>.</w:t>
      </w:r>
    </w:p>
    <w:p w14:paraId="6908345C" w14:textId="77777777" w:rsidR="00253E36" w:rsidRPr="00B53138" w:rsidRDefault="00253E36" w:rsidP="00F82818">
      <w:pPr>
        <w:numPr>
          <w:ilvl w:val="0"/>
          <w:numId w:val="7"/>
        </w:numPr>
        <w:pBdr>
          <w:top w:val="nil"/>
          <w:left w:val="nil"/>
          <w:bottom w:val="nil"/>
          <w:right w:val="nil"/>
          <w:between w:val="nil"/>
        </w:pBdr>
        <w:rPr>
          <w:i/>
          <w:color w:val="000000"/>
          <w:lang w:val="id-ID"/>
        </w:rPr>
      </w:pPr>
      <w:proofErr w:type="spellStart"/>
      <w:r w:rsidRPr="00B53138">
        <w:rPr>
          <w:i/>
          <w:color w:val="000000"/>
          <w:lang w:val="id-ID"/>
        </w:rPr>
        <w:t>Planning</w:t>
      </w:r>
      <w:proofErr w:type="spellEnd"/>
    </w:p>
    <w:p w14:paraId="7ACD9293" w14:textId="77777777" w:rsidR="00253E36" w:rsidRPr="00B53138" w:rsidRDefault="00253E36" w:rsidP="00253E36">
      <w:pPr>
        <w:pBdr>
          <w:top w:val="nil"/>
          <w:left w:val="nil"/>
          <w:bottom w:val="nil"/>
          <w:right w:val="nil"/>
          <w:between w:val="nil"/>
        </w:pBdr>
        <w:ind w:left="720" w:firstLine="0"/>
        <w:rPr>
          <w:i/>
          <w:color w:val="000000"/>
          <w:lang w:val="id-ID"/>
        </w:rPr>
      </w:pPr>
      <w:r w:rsidRPr="00B53138">
        <w:rPr>
          <w:color w:val="000000"/>
          <w:lang w:val="id-ID"/>
        </w:rPr>
        <w:t xml:space="preserve">Pengembang menyusun dan membuat </w:t>
      </w:r>
      <w:proofErr w:type="spellStart"/>
      <w:r w:rsidRPr="00B53138">
        <w:rPr>
          <w:i/>
          <w:color w:val="000000"/>
          <w:lang w:val="id-ID"/>
        </w:rPr>
        <w:t>task</w:t>
      </w:r>
      <w:proofErr w:type="spellEnd"/>
      <w:r w:rsidRPr="00B53138">
        <w:rPr>
          <w:i/>
          <w:color w:val="000000"/>
          <w:lang w:val="id-ID"/>
        </w:rPr>
        <w:t xml:space="preserve"> </w:t>
      </w:r>
      <w:r w:rsidRPr="00B53138">
        <w:rPr>
          <w:color w:val="000000"/>
          <w:lang w:val="id-ID"/>
        </w:rPr>
        <w:t xml:space="preserve">yang akan dilaksanakan pada setiap iterasi berdasarkan </w:t>
      </w:r>
      <w:r w:rsidRPr="00B53138">
        <w:rPr>
          <w:i/>
          <w:color w:val="000000"/>
          <w:lang w:val="id-ID"/>
        </w:rPr>
        <w:t xml:space="preserve">user </w:t>
      </w:r>
      <w:proofErr w:type="spellStart"/>
      <w:r w:rsidRPr="00B53138">
        <w:rPr>
          <w:i/>
          <w:color w:val="000000"/>
          <w:lang w:val="id-ID"/>
        </w:rPr>
        <w:t>stories</w:t>
      </w:r>
      <w:proofErr w:type="spellEnd"/>
      <w:r w:rsidRPr="00B53138">
        <w:rPr>
          <w:color w:val="000000"/>
          <w:lang w:val="id-ID"/>
        </w:rPr>
        <w:t xml:space="preserve"> yang telah didapatkan. Pembagian </w:t>
      </w:r>
      <w:proofErr w:type="spellStart"/>
      <w:r w:rsidRPr="00B53138">
        <w:rPr>
          <w:i/>
          <w:color w:val="000000"/>
          <w:lang w:val="id-ID"/>
        </w:rPr>
        <w:t>task</w:t>
      </w:r>
      <w:proofErr w:type="spellEnd"/>
      <w:r w:rsidRPr="00B53138">
        <w:rPr>
          <w:i/>
          <w:color w:val="000000"/>
          <w:lang w:val="id-ID"/>
        </w:rPr>
        <w:t xml:space="preserve"> </w:t>
      </w:r>
      <w:r w:rsidRPr="00B53138">
        <w:rPr>
          <w:color w:val="000000"/>
          <w:lang w:val="id-ID"/>
        </w:rPr>
        <w:t xml:space="preserve">dilakukan berdasarkan prioritas dari </w:t>
      </w:r>
      <w:r w:rsidRPr="00B53138">
        <w:rPr>
          <w:i/>
          <w:color w:val="000000"/>
          <w:lang w:val="id-ID"/>
        </w:rPr>
        <w:t xml:space="preserve">user </w:t>
      </w:r>
      <w:proofErr w:type="spellStart"/>
      <w:r w:rsidRPr="00B53138">
        <w:rPr>
          <w:i/>
          <w:color w:val="000000"/>
          <w:lang w:val="id-ID"/>
        </w:rPr>
        <w:t>stories</w:t>
      </w:r>
      <w:proofErr w:type="spellEnd"/>
      <w:r w:rsidRPr="00B53138">
        <w:rPr>
          <w:color w:val="000000"/>
          <w:lang w:val="id-ID"/>
        </w:rPr>
        <w:t xml:space="preserve"> dan estimasi waktu pengerjaan.</w:t>
      </w:r>
    </w:p>
    <w:p w14:paraId="3B7D0A7D" w14:textId="77777777" w:rsidR="00253E36" w:rsidRPr="00B53138" w:rsidRDefault="00253E36" w:rsidP="00F82818">
      <w:pPr>
        <w:numPr>
          <w:ilvl w:val="0"/>
          <w:numId w:val="8"/>
        </w:numPr>
        <w:pBdr>
          <w:top w:val="nil"/>
          <w:left w:val="nil"/>
          <w:bottom w:val="nil"/>
          <w:right w:val="nil"/>
          <w:between w:val="nil"/>
        </w:pBdr>
        <w:rPr>
          <w:i/>
          <w:color w:val="000000"/>
          <w:lang w:val="id-ID"/>
        </w:rPr>
      </w:pPr>
      <w:proofErr w:type="spellStart"/>
      <w:r w:rsidRPr="00B53138">
        <w:rPr>
          <w:i/>
          <w:color w:val="000000"/>
          <w:lang w:val="id-ID"/>
        </w:rPr>
        <w:t>Iteration</w:t>
      </w:r>
      <w:proofErr w:type="spellEnd"/>
      <w:r w:rsidRPr="00B53138">
        <w:rPr>
          <w:i/>
          <w:color w:val="000000"/>
          <w:lang w:val="id-ID"/>
        </w:rPr>
        <w:t xml:space="preserve"> </w:t>
      </w:r>
      <w:proofErr w:type="spellStart"/>
      <w:r w:rsidRPr="00B53138">
        <w:rPr>
          <w:i/>
          <w:color w:val="000000"/>
          <w:lang w:val="id-ID"/>
        </w:rPr>
        <w:t>Initialization</w:t>
      </w:r>
      <w:proofErr w:type="spellEnd"/>
      <w:r w:rsidRPr="00B53138">
        <w:rPr>
          <w:color w:val="000000"/>
          <w:lang w:val="id-ID"/>
        </w:rPr>
        <w:t xml:space="preserve"> adalah tahap awal yang dilaksanakan untuk memulai </w:t>
      </w:r>
      <w:proofErr w:type="spellStart"/>
      <w:r w:rsidRPr="00B53138">
        <w:rPr>
          <w:i/>
          <w:color w:val="000000"/>
          <w:lang w:val="id-ID"/>
        </w:rPr>
        <w:t>task</w:t>
      </w:r>
      <w:proofErr w:type="spellEnd"/>
      <w:r w:rsidRPr="00B53138">
        <w:rPr>
          <w:color w:val="000000"/>
          <w:lang w:val="id-ID"/>
        </w:rPr>
        <w:t xml:space="preserve"> yang akan dikerjakan. Tahap ini melakukan pemilihan tugas yang akan dijadikan fokus utama dari iterasi tersebut.</w:t>
      </w:r>
    </w:p>
    <w:p w14:paraId="47082544" w14:textId="77777777" w:rsidR="00253E36" w:rsidRPr="005B0A03" w:rsidRDefault="00253E36" w:rsidP="00F82818">
      <w:pPr>
        <w:numPr>
          <w:ilvl w:val="0"/>
          <w:numId w:val="9"/>
        </w:numPr>
        <w:pBdr>
          <w:top w:val="nil"/>
          <w:left w:val="nil"/>
          <w:bottom w:val="nil"/>
          <w:right w:val="nil"/>
          <w:between w:val="nil"/>
        </w:pBdr>
        <w:rPr>
          <w:i/>
          <w:lang w:val="id-ID"/>
        </w:rPr>
      </w:pPr>
      <w:r w:rsidRPr="005B0A03">
        <w:rPr>
          <w:i/>
          <w:lang w:val="id-ID"/>
        </w:rPr>
        <w:t>Design</w:t>
      </w:r>
    </w:p>
    <w:p w14:paraId="1E8A82F6" w14:textId="77777777" w:rsidR="00253E36" w:rsidRPr="00B53138" w:rsidRDefault="00253E36" w:rsidP="00253E36">
      <w:pPr>
        <w:pBdr>
          <w:top w:val="nil"/>
          <w:left w:val="nil"/>
          <w:bottom w:val="nil"/>
          <w:right w:val="nil"/>
          <w:between w:val="nil"/>
        </w:pBdr>
        <w:ind w:left="720" w:firstLine="0"/>
        <w:rPr>
          <w:color w:val="000000"/>
          <w:lang w:val="id-ID"/>
        </w:rPr>
      </w:pPr>
      <w:r w:rsidRPr="00B53138">
        <w:rPr>
          <w:color w:val="000000"/>
          <w:lang w:val="id-ID"/>
        </w:rPr>
        <w:t xml:space="preserve">Fase ini merupakan tahap untuk memodelkan modul sistem yang akan diimplementasikan selama proses iterasi. </w:t>
      </w:r>
      <w:r w:rsidRPr="00B53138">
        <w:rPr>
          <w:i/>
          <w:color w:val="000000"/>
          <w:lang w:val="id-ID"/>
        </w:rPr>
        <w:t>Design</w:t>
      </w:r>
      <w:r w:rsidRPr="00B53138">
        <w:rPr>
          <w:color w:val="000000"/>
          <w:lang w:val="id-ID"/>
        </w:rPr>
        <w:t xml:space="preserve"> yang dibuat pengembang hanya berdasar dari kebutuhan</w:t>
      </w:r>
      <w:r w:rsidRPr="00B53138">
        <w:rPr>
          <w:i/>
          <w:color w:val="000000"/>
          <w:lang w:val="id-ID"/>
        </w:rPr>
        <w:t xml:space="preserve"> </w:t>
      </w:r>
      <w:proofErr w:type="spellStart"/>
      <w:r w:rsidRPr="00B53138">
        <w:rPr>
          <w:i/>
          <w:color w:val="000000"/>
          <w:lang w:val="id-ID"/>
        </w:rPr>
        <w:t>client</w:t>
      </w:r>
      <w:proofErr w:type="spellEnd"/>
      <w:r w:rsidRPr="00B53138">
        <w:rPr>
          <w:color w:val="000000"/>
          <w:lang w:val="id-ID"/>
        </w:rPr>
        <w:t xml:space="preserve"> yang diperoleh pada tahap </w:t>
      </w:r>
      <w:proofErr w:type="spellStart"/>
      <w:r w:rsidRPr="00B53138">
        <w:rPr>
          <w:i/>
          <w:color w:val="000000"/>
          <w:lang w:val="id-ID"/>
        </w:rPr>
        <w:t>requirement</w:t>
      </w:r>
      <w:proofErr w:type="spellEnd"/>
      <w:r w:rsidRPr="00B53138">
        <w:rPr>
          <w:color w:val="000000"/>
          <w:lang w:val="id-ID"/>
        </w:rPr>
        <w:t>.</w:t>
      </w:r>
    </w:p>
    <w:p w14:paraId="42CEE85D" w14:textId="77777777" w:rsidR="00253E36" w:rsidRPr="00B53138" w:rsidRDefault="00253E36" w:rsidP="00F82818">
      <w:pPr>
        <w:numPr>
          <w:ilvl w:val="0"/>
          <w:numId w:val="9"/>
        </w:numPr>
        <w:pBdr>
          <w:top w:val="nil"/>
          <w:left w:val="nil"/>
          <w:bottom w:val="nil"/>
          <w:right w:val="nil"/>
          <w:between w:val="nil"/>
        </w:pBdr>
        <w:rPr>
          <w:i/>
          <w:color w:val="000000"/>
          <w:lang w:val="id-ID"/>
        </w:rPr>
      </w:pPr>
      <w:proofErr w:type="spellStart"/>
      <w:r w:rsidRPr="00B53138">
        <w:rPr>
          <w:i/>
          <w:color w:val="000000"/>
          <w:lang w:val="id-ID"/>
        </w:rPr>
        <w:t>Implementation</w:t>
      </w:r>
      <w:proofErr w:type="spellEnd"/>
    </w:p>
    <w:p w14:paraId="16B51F30" w14:textId="77777777" w:rsidR="00253E36" w:rsidRPr="00B53138" w:rsidRDefault="00253E36" w:rsidP="00253E36">
      <w:pPr>
        <w:pBdr>
          <w:top w:val="nil"/>
          <w:left w:val="nil"/>
          <w:bottom w:val="nil"/>
          <w:right w:val="nil"/>
          <w:between w:val="nil"/>
        </w:pBdr>
        <w:ind w:left="720" w:firstLine="0"/>
        <w:rPr>
          <w:color w:val="000000"/>
          <w:lang w:val="id-ID"/>
        </w:rPr>
      </w:pPr>
      <w:r w:rsidRPr="00B53138">
        <w:rPr>
          <w:color w:val="000000"/>
          <w:lang w:val="id-ID"/>
        </w:rPr>
        <w:t xml:space="preserve">Tahap ini merupakan pengimplementasian setiap objek pada tahap </w:t>
      </w:r>
      <w:proofErr w:type="spellStart"/>
      <w:r w:rsidRPr="005B0A03">
        <w:rPr>
          <w:i/>
          <w:iCs/>
          <w:color w:val="000000"/>
          <w:lang w:val="id-ID"/>
        </w:rPr>
        <w:t>design</w:t>
      </w:r>
      <w:proofErr w:type="spellEnd"/>
      <w:r w:rsidRPr="00B53138">
        <w:rPr>
          <w:color w:val="000000"/>
          <w:lang w:val="id-ID"/>
        </w:rPr>
        <w:t xml:space="preserve"> </w:t>
      </w:r>
      <w:r w:rsidRPr="00B53138">
        <w:rPr>
          <w:lang w:val="id-ID"/>
        </w:rPr>
        <w:t>dalam</w:t>
      </w:r>
      <w:r w:rsidRPr="00B53138">
        <w:rPr>
          <w:color w:val="000000"/>
          <w:lang w:val="id-ID"/>
        </w:rPr>
        <w:t xml:space="preserve"> kode program. Tahap ini memiliki tiga tahapan yaitu </w:t>
      </w:r>
      <w:r w:rsidRPr="00B53138">
        <w:rPr>
          <w:i/>
          <w:color w:val="000000"/>
          <w:lang w:val="id-ID"/>
        </w:rPr>
        <w:t>Unit Testing</w:t>
      </w:r>
      <w:r w:rsidRPr="00B53138">
        <w:rPr>
          <w:color w:val="000000"/>
          <w:lang w:val="id-ID"/>
        </w:rPr>
        <w:t xml:space="preserve">, </w:t>
      </w:r>
      <w:r w:rsidRPr="00B53138">
        <w:rPr>
          <w:i/>
          <w:color w:val="000000"/>
          <w:lang w:val="id-ID"/>
        </w:rPr>
        <w:t xml:space="preserve">Code </w:t>
      </w:r>
      <w:proofErr w:type="spellStart"/>
      <w:r w:rsidRPr="00B53138">
        <w:rPr>
          <w:i/>
          <w:color w:val="000000"/>
          <w:lang w:val="id-ID"/>
        </w:rPr>
        <w:t>Generation</w:t>
      </w:r>
      <w:proofErr w:type="spellEnd"/>
      <w:r w:rsidRPr="00B53138">
        <w:rPr>
          <w:color w:val="000000"/>
          <w:lang w:val="id-ID"/>
        </w:rPr>
        <w:t xml:space="preserve">, dan </w:t>
      </w:r>
      <w:r w:rsidRPr="00B53138">
        <w:rPr>
          <w:i/>
          <w:color w:val="000000"/>
          <w:lang w:val="id-ID"/>
        </w:rPr>
        <w:t xml:space="preserve">Code </w:t>
      </w:r>
      <w:proofErr w:type="spellStart"/>
      <w:r w:rsidRPr="00B53138">
        <w:rPr>
          <w:i/>
          <w:color w:val="000000"/>
          <w:lang w:val="id-ID"/>
        </w:rPr>
        <w:t>Refactoring</w:t>
      </w:r>
      <w:proofErr w:type="spellEnd"/>
      <w:r w:rsidRPr="00B53138">
        <w:rPr>
          <w:color w:val="000000"/>
          <w:lang w:val="id-ID"/>
        </w:rPr>
        <w:t>.</w:t>
      </w:r>
    </w:p>
    <w:p w14:paraId="3D7A4164" w14:textId="77777777" w:rsidR="00253E36" w:rsidRPr="00B53138" w:rsidRDefault="00253E36" w:rsidP="00F82818">
      <w:pPr>
        <w:numPr>
          <w:ilvl w:val="0"/>
          <w:numId w:val="9"/>
        </w:numPr>
        <w:pBdr>
          <w:top w:val="nil"/>
          <w:left w:val="nil"/>
          <w:bottom w:val="nil"/>
          <w:right w:val="nil"/>
          <w:between w:val="nil"/>
        </w:pBdr>
        <w:rPr>
          <w:i/>
          <w:color w:val="000000"/>
          <w:lang w:val="id-ID"/>
        </w:rPr>
      </w:pPr>
      <w:r w:rsidRPr="00B53138">
        <w:rPr>
          <w:i/>
          <w:color w:val="000000"/>
          <w:lang w:val="id-ID"/>
        </w:rPr>
        <w:t>System Testing</w:t>
      </w:r>
    </w:p>
    <w:p w14:paraId="162B61B6" w14:textId="77777777" w:rsidR="00253E36" w:rsidRPr="00B53138" w:rsidRDefault="00253E36" w:rsidP="00253E36">
      <w:pPr>
        <w:pBdr>
          <w:top w:val="nil"/>
          <w:left w:val="nil"/>
          <w:bottom w:val="nil"/>
          <w:right w:val="nil"/>
          <w:between w:val="nil"/>
        </w:pBdr>
        <w:ind w:left="720" w:firstLine="0"/>
        <w:rPr>
          <w:color w:val="000000"/>
          <w:lang w:val="id-ID"/>
        </w:rPr>
      </w:pPr>
      <w:r w:rsidRPr="00B53138">
        <w:rPr>
          <w:color w:val="000000"/>
          <w:lang w:val="id-ID"/>
        </w:rPr>
        <w:t xml:space="preserve">Tahap ini merupakan tahapan pengujian fungsionalitas semua fitur yang ada dalam sistem. Hasil pengujian disajikan sebagai </w:t>
      </w:r>
      <w:r w:rsidRPr="00B53138">
        <w:rPr>
          <w:i/>
          <w:color w:val="000000"/>
          <w:lang w:val="id-ID"/>
        </w:rPr>
        <w:t xml:space="preserve">User </w:t>
      </w:r>
      <w:proofErr w:type="spellStart"/>
      <w:r w:rsidRPr="00B53138">
        <w:rPr>
          <w:i/>
          <w:color w:val="000000"/>
          <w:lang w:val="id-ID"/>
        </w:rPr>
        <w:t>Acceptance</w:t>
      </w:r>
      <w:proofErr w:type="spellEnd"/>
      <w:r w:rsidRPr="00B53138">
        <w:rPr>
          <w:i/>
          <w:color w:val="000000"/>
          <w:lang w:val="id-ID"/>
        </w:rPr>
        <w:t xml:space="preserve"> </w:t>
      </w:r>
      <w:proofErr w:type="spellStart"/>
      <w:r w:rsidRPr="00B53138">
        <w:rPr>
          <w:i/>
          <w:color w:val="000000"/>
          <w:lang w:val="id-ID"/>
        </w:rPr>
        <w:t>Test</w:t>
      </w:r>
      <w:proofErr w:type="spellEnd"/>
      <w:r w:rsidRPr="00B53138">
        <w:rPr>
          <w:color w:val="000000"/>
          <w:lang w:val="id-ID"/>
        </w:rPr>
        <w:t xml:space="preserve">. Pengujian dilakukan ketika pengembang telah mengirimkan </w:t>
      </w:r>
      <w:r w:rsidRPr="00B53138">
        <w:rPr>
          <w:i/>
          <w:color w:val="000000"/>
          <w:lang w:val="id-ID"/>
        </w:rPr>
        <w:t xml:space="preserve">user </w:t>
      </w:r>
      <w:proofErr w:type="spellStart"/>
      <w:r w:rsidRPr="00B53138">
        <w:rPr>
          <w:i/>
          <w:color w:val="000000"/>
          <w:lang w:val="id-ID"/>
        </w:rPr>
        <w:t>acceptance</w:t>
      </w:r>
      <w:proofErr w:type="spellEnd"/>
      <w:r w:rsidRPr="00B53138">
        <w:rPr>
          <w:i/>
          <w:color w:val="000000"/>
          <w:lang w:val="id-ID"/>
        </w:rPr>
        <w:t xml:space="preserve"> </w:t>
      </w:r>
      <w:proofErr w:type="spellStart"/>
      <w:r w:rsidRPr="00B53138">
        <w:rPr>
          <w:i/>
          <w:color w:val="000000"/>
          <w:lang w:val="id-ID"/>
        </w:rPr>
        <w:t>test</w:t>
      </w:r>
      <w:proofErr w:type="spellEnd"/>
      <w:r w:rsidRPr="00B53138">
        <w:rPr>
          <w:color w:val="000000"/>
          <w:lang w:val="id-ID"/>
        </w:rPr>
        <w:t xml:space="preserve"> kepada </w:t>
      </w:r>
      <w:r w:rsidRPr="00B53138">
        <w:rPr>
          <w:i/>
          <w:color w:val="000000"/>
          <w:lang w:val="id-ID"/>
        </w:rPr>
        <w:t>user</w:t>
      </w:r>
      <w:r w:rsidRPr="00B53138">
        <w:rPr>
          <w:color w:val="000000"/>
          <w:lang w:val="id-ID"/>
        </w:rPr>
        <w:t xml:space="preserve"> untuk dilakukan validasi.</w:t>
      </w:r>
    </w:p>
    <w:p w14:paraId="1950486E" w14:textId="77777777" w:rsidR="00253E36" w:rsidRPr="00B53138" w:rsidRDefault="00253E36" w:rsidP="00F82818">
      <w:pPr>
        <w:numPr>
          <w:ilvl w:val="0"/>
          <w:numId w:val="9"/>
        </w:numPr>
        <w:pBdr>
          <w:top w:val="nil"/>
          <w:left w:val="nil"/>
          <w:bottom w:val="nil"/>
          <w:right w:val="nil"/>
          <w:between w:val="nil"/>
        </w:pBdr>
        <w:rPr>
          <w:i/>
          <w:color w:val="000000"/>
          <w:lang w:val="id-ID"/>
        </w:rPr>
      </w:pPr>
      <w:proofErr w:type="spellStart"/>
      <w:r w:rsidRPr="00B53138">
        <w:rPr>
          <w:i/>
          <w:color w:val="000000"/>
          <w:lang w:val="id-ID"/>
        </w:rPr>
        <w:t>Retrospective</w:t>
      </w:r>
      <w:proofErr w:type="spellEnd"/>
    </w:p>
    <w:p w14:paraId="37F7581D" w14:textId="181BE37E" w:rsidR="00253E36" w:rsidRPr="00B53138" w:rsidRDefault="00253E36" w:rsidP="00253E36">
      <w:pPr>
        <w:pBdr>
          <w:top w:val="nil"/>
          <w:left w:val="nil"/>
          <w:bottom w:val="nil"/>
          <w:right w:val="nil"/>
          <w:between w:val="nil"/>
        </w:pBdr>
        <w:spacing w:after="240"/>
        <w:ind w:left="720" w:firstLine="0"/>
        <w:rPr>
          <w:color w:val="000000"/>
          <w:lang w:val="id-ID"/>
        </w:rPr>
        <w:sectPr w:rsidR="00253E36" w:rsidRPr="00B53138">
          <w:pgSz w:w="11909" w:h="16834"/>
          <w:pgMar w:top="1701" w:right="1701" w:bottom="1701" w:left="1985" w:header="720" w:footer="720" w:gutter="0"/>
          <w:cols w:space="720"/>
          <w:titlePg/>
        </w:sectPr>
      </w:pPr>
      <w:r w:rsidRPr="00B53138">
        <w:rPr>
          <w:color w:val="000000"/>
          <w:lang w:val="id-ID"/>
        </w:rPr>
        <w:t>Tahapan ini merupakan tahapan terakhir. Tahap ini pengembang melakukan analisis terhadap waktu pengembangan, estimasi waktu pengerjaan, penyebab keterlambatan dan lain sebagainya untuk mencegah hal serupa terulang di iterasi selanjutnya.</w:t>
      </w:r>
    </w:p>
    <w:p w14:paraId="2587EACC" w14:textId="4AA9A1F3" w:rsidR="00A2766E" w:rsidRPr="00B53138" w:rsidRDefault="00A2766E" w:rsidP="00351551">
      <w:pPr>
        <w:pStyle w:val="Heading3"/>
        <w:rPr>
          <w:lang w:val="id-ID"/>
        </w:rPr>
      </w:pPr>
      <w:bookmarkStart w:id="30" w:name="_Toc152684745"/>
      <w:r w:rsidRPr="00B53138">
        <w:rPr>
          <w:lang w:val="id-ID"/>
        </w:rPr>
        <w:lastRenderedPageBreak/>
        <w:t>Perancangan Sistem</w:t>
      </w:r>
      <w:bookmarkEnd w:id="30"/>
    </w:p>
    <w:p w14:paraId="6A475957" w14:textId="5F5ACBE8" w:rsidR="00A2766E" w:rsidRPr="00B53138" w:rsidRDefault="00A2766E" w:rsidP="00252021">
      <w:pPr>
        <w:pStyle w:val="Heading4"/>
        <w:rPr>
          <w:lang w:val="id-ID"/>
        </w:rPr>
      </w:pPr>
      <w:r w:rsidRPr="00B53138">
        <w:rPr>
          <w:lang w:val="id-ID"/>
        </w:rPr>
        <w:t xml:space="preserve">Use </w:t>
      </w:r>
      <w:proofErr w:type="spellStart"/>
      <w:r w:rsidRPr="00B53138">
        <w:rPr>
          <w:lang w:val="id-ID"/>
        </w:rPr>
        <w:t>Case</w:t>
      </w:r>
      <w:proofErr w:type="spellEnd"/>
      <w:r w:rsidRPr="00B53138">
        <w:rPr>
          <w:lang w:val="id-ID"/>
        </w:rPr>
        <w:t xml:space="preserve"> Diagram</w:t>
      </w:r>
    </w:p>
    <w:p w14:paraId="4E3B5883" w14:textId="77777777" w:rsidR="00A2766E" w:rsidRPr="00B53138" w:rsidRDefault="00A2766E" w:rsidP="00A2766E">
      <w:pPr>
        <w:rPr>
          <w:lang w:val="id-ID"/>
        </w:rPr>
      </w:pPr>
      <w:r w:rsidRPr="00B53138">
        <w:rPr>
          <w:i/>
          <w:lang w:val="id-ID"/>
        </w:rPr>
        <w:t xml:space="preserve">Use </w:t>
      </w:r>
      <w:proofErr w:type="spellStart"/>
      <w:r w:rsidRPr="00B53138">
        <w:rPr>
          <w:i/>
          <w:lang w:val="id-ID"/>
        </w:rPr>
        <w:t>case</w:t>
      </w:r>
      <w:proofErr w:type="spellEnd"/>
      <w:r w:rsidRPr="00B53138">
        <w:rPr>
          <w:i/>
          <w:lang w:val="id-ID"/>
        </w:rPr>
        <w:t xml:space="preserve"> diagram</w:t>
      </w:r>
      <w:r w:rsidRPr="00B53138">
        <w:rPr>
          <w:lang w:val="id-ID"/>
        </w:rPr>
        <w:t xml:space="preserve"> merupakan sesuatu yang merepresentasikan kegiatan atau hal yang dapat dilakukan oleh aktor dalam menyelesaikan suatu pekerjaan. </w:t>
      </w:r>
      <w:r w:rsidRPr="00B53138">
        <w:rPr>
          <w:i/>
          <w:lang w:val="id-ID"/>
        </w:rPr>
        <w:t xml:space="preserve">Use </w:t>
      </w:r>
      <w:proofErr w:type="spellStart"/>
      <w:r w:rsidRPr="00B53138">
        <w:rPr>
          <w:i/>
          <w:lang w:val="id-ID"/>
        </w:rPr>
        <w:t>case</w:t>
      </w:r>
      <w:proofErr w:type="spellEnd"/>
      <w:r w:rsidRPr="00B53138">
        <w:rPr>
          <w:i/>
          <w:lang w:val="id-ID"/>
        </w:rPr>
        <w:t xml:space="preserve"> diagram</w:t>
      </w:r>
      <w:r w:rsidRPr="00B53138">
        <w:rPr>
          <w:lang w:val="id-ID"/>
        </w:rPr>
        <w:t xml:space="preserve"> ini memodelkan kelakuan atau mendeskripsikan interaksi antar aktor dengan sistem informasi yang akan dibuat. Berikut merupakan simbol-simbol yang ada pada diagram </w:t>
      </w:r>
      <w:proofErr w:type="spellStart"/>
      <w:r w:rsidRPr="00B53138">
        <w:rPr>
          <w:i/>
          <w:lang w:val="id-ID"/>
        </w:rPr>
        <w:t>use</w:t>
      </w:r>
      <w:proofErr w:type="spellEnd"/>
      <w:r w:rsidRPr="00B53138">
        <w:rPr>
          <w:i/>
          <w:lang w:val="id-ID"/>
        </w:rPr>
        <w:t xml:space="preserve"> </w:t>
      </w:r>
      <w:proofErr w:type="spellStart"/>
      <w:r w:rsidRPr="00B53138">
        <w:rPr>
          <w:i/>
          <w:lang w:val="id-ID"/>
        </w:rPr>
        <w:t>case</w:t>
      </w:r>
      <w:proofErr w:type="spellEnd"/>
      <w:r w:rsidRPr="00B53138">
        <w:rPr>
          <w:i/>
          <w:lang w:val="id-ID"/>
        </w:rPr>
        <w:t xml:space="preserve"> diagram</w:t>
      </w:r>
      <w:sdt>
        <w:sdtPr>
          <w:rPr>
            <w:lang w:val="id-ID"/>
          </w:rPr>
          <w:id w:val="468170645"/>
          <w:citation/>
        </w:sdtPr>
        <w:sdtContent>
          <w:r w:rsidRPr="00B53138">
            <w:rPr>
              <w:lang w:val="id-ID"/>
            </w:rPr>
            <w:fldChar w:fldCharType="begin"/>
          </w:r>
          <w:r w:rsidRPr="00B53138">
            <w:rPr>
              <w:lang w:val="id-ID"/>
            </w:rPr>
            <w:instrText xml:space="preserve"> CITATION Her18 \l 1033 </w:instrText>
          </w:r>
          <w:r w:rsidRPr="00B53138">
            <w:rPr>
              <w:lang w:val="id-ID"/>
            </w:rPr>
            <w:fldChar w:fldCharType="separate"/>
          </w:r>
          <w:r w:rsidRPr="00B53138">
            <w:rPr>
              <w:noProof/>
              <w:lang w:val="id-ID"/>
            </w:rPr>
            <w:t xml:space="preserve"> [28]</w:t>
          </w:r>
          <w:r w:rsidRPr="00B53138">
            <w:rPr>
              <w:lang w:val="id-ID"/>
            </w:rPr>
            <w:fldChar w:fldCharType="end"/>
          </w:r>
        </w:sdtContent>
      </w:sdt>
      <w:r w:rsidRPr="00B53138">
        <w:rPr>
          <w:lang w:val="id-ID"/>
        </w:rPr>
        <w:t>:</w:t>
      </w:r>
    </w:p>
    <w:p w14:paraId="55BF87BC" w14:textId="5800A142" w:rsidR="00A2766E" w:rsidRPr="00CF0508" w:rsidRDefault="00CF0508" w:rsidP="00CF0508">
      <w:pPr>
        <w:pStyle w:val="Caption"/>
        <w:jc w:val="center"/>
        <w:rPr>
          <w:b/>
          <w:bCs/>
          <w:i w:val="0"/>
          <w:iCs w:val="0"/>
          <w:color w:val="auto"/>
          <w:sz w:val="24"/>
          <w:szCs w:val="24"/>
          <w:lang w:val="id-ID"/>
        </w:rPr>
      </w:pPr>
      <w:del w:id="31" w:author="Ackyras" w:date="2023-12-07T14:57:00Z">
        <w:r w:rsidRPr="00B53138" w:rsidDel="00CF0508">
          <w:rPr>
            <w:b/>
            <w:bCs/>
            <w:i w:val="0"/>
            <w:iCs w:val="0"/>
            <w:color w:val="auto"/>
            <w:sz w:val="24"/>
            <w:szCs w:val="24"/>
            <w:lang w:val="id-ID"/>
          </w:rPr>
          <w:delText xml:space="preserve">Tabel </w:delText>
        </w:r>
        <w:r w:rsidDel="00CF0508">
          <w:rPr>
            <w:b/>
            <w:bCs/>
            <w:i w:val="0"/>
            <w:iCs w:val="0"/>
            <w:color w:val="auto"/>
            <w:sz w:val="24"/>
            <w:szCs w:val="24"/>
            <w:lang w:val="id-ID"/>
          </w:rPr>
          <w:fldChar w:fldCharType="begin"/>
        </w:r>
        <w:r w:rsidDel="00CF0508">
          <w:rPr>
            <w:b/>
            <w:bCs/>
            <w:i w:val="0"/>
            <w:iCs w:val="0"/>
            <w:color w:val="auto"/>
            <w:sz w:val="24"/>
            <w:szCs w:val="24"/>
            <w:lang w:val="id-ID"/>
          </w:rPr>
          <w:delInstrText xml:space="preserve"> STYLEREF 1 \s </w:delInstrText>
        </w:r>
        <w:r w:rsidDel="00CF0508">
          <w:rPr>
            <w:b/>
            <w:bCs/>
            <w:i w:val="0"/>
            <w:iCs w:val="0"/>
            <w:color w:val="auto"/>
            <w:sz w:val="24"/>
            <w:szCs w:val="24"/>
            <w:lang w:val="id-ID"/>
          </w:rPr>
          <w:fldChar w:fldCharType="separate"/>
        </w:r>
        <w:r w:rsidDel="00CF0508">
          <w:rPr>
            <w:b/>
            <w:bCs/>
            <w:i w:val="0"/>
            <w:iCs w:val="0"/>
            <w:noProof/>
            <w:color w:val="auto"/>
            <w:sz w:val="24"/>
            <w:szCs w:val="24"/>
            <w:lang w:val="id-ID"/>
          </w:rPr>
          <w:delText>2</w:delText>
        </w:r>
        <w:r w:rsidDel="00CF0508">
          <w:rPr>
            <w:b/>
            <w:bCs/>
            <w:i w:val="0"/>
            <w:iCs w:val="0"/>
            <w:color w:val="auto"/>
            <w:sz w:val="24"/>
            <w:szCs w:val="24"/>
            <w:lang w:val="id-ID"/>
          </w:rPr>
          <w:fldChar w:fldCharType="end"/>
        </w:r>
        <w:r w:rsidDel="00CF0508">
          <w:rPr>
            <w:b/>
            <w:bCs/>
            <w:i w:val="0"/>
            <w:iCs w:val="0"/>
            <w:color w:val="auto"/>
            <w:sz w:val="24"/>
            <w:szCs w:val="24"/>
            <w:lang w:val="id-ID"/>
          </w:rPr>
          <w:delText>.</w:delText>
        </w:r>
        <w:r w:rsidDel="00CF0508">
          <w:rPr>
            <w:b/>
            <w:bCs/>
            <w:i w:val="0"/>
            <w:iCs w:val="0"/>
            <w:color w:val="auto"/>
            <w:sz w:val="24"/>
            <w:szCs w:val="24"/>
            <w:lang w:val="id-ID"/>
          </w:rPr>
          <w:fldChar w:fldCharType="begin"/>
        </w:r>
        <w:r w:rsidDel="00CF0508">
          <w:rPr>
            <w:b/>
            <w:bCs/>
            <w:i w:val="0"/>
            <w:iCs w:val="0"/>
            <w:color w:val="auto"/>
            <w:sz w:val="24"/>
            <w:szCs w:val="24"/>
            <w:lang w:val="id-ID"/>
          </w:rPr>
          <w:delInstrText xml:space="preserve"> SEQ Tabel \* ARABIC \s 1 </w:delInstrText>
        </w:r>
        <w:r w:rsidDel="00CF0508">
          <w:rPr>
            <w:b/>
            <w:bCs/>
            <w:i w:val="0"/>
            <w:iCs w:val="0"/>
            <w:color w:val="auto"/>
            <w:sz w:val="24"/>
            <w:szCs w:val="24"/>
            <w:lang w:val="id-ID"/>
          </w:rPr>
          <w:fldChar w:fldCharType="separate"/>
        </w:r>
        <w:r w:rsidDel="00CF0508">
          <w:rPr>
            <w:b/>
            <w:bCs/>
            <w:i w:val="0"/>
            <w:iCs w:val="0"/>
            <w:noProof/>
            <w:color w:val="auto"/>
            <w:sz w:val="24"/>
            <w:szCs w:val="24"/>
            <w:lang w:val="id-ID"/>
          </w:rPr>
          <w:delText>1</w:delText>
        </w:r>
        <w:r w:rsidDel="00CF0508">
          <w:rPr>
            <w:b/>
            <w:bCs/>
            <w:i w:val="0"/>
            <w:iCs w:val="0"/>
            <w:color w:val="auto"/>
            <w:sz w:val="24"/>
            <w:szCs w:val="24"/>
            <w:lang w:val="id-ID"/>
          </w:rPr>
          <w:fldChar w:fldCharType="end"/>
        </w:r>
        <w:r w:rsidRPr="00B53138" w:rsidDel="00CF0508">
          <w:rPr>
            <w:b/>
            <w:bCs/>
            <w:i w:val="0"/>
            <w:iCs w:val="0"/>
            <w:color w:val="auto"/>
            <w:sz w:val="24"/>
            <w:szCs w:val="24"/>
            <w:lang w:val="id-ID"/>
          </w:rPr>
          <w:delText>Simbol Use Case Diagram</w:delText>
        </w:r>
      </w:del>
    </w:p>
    <w:tbl>
      <w:tblPr>
        <w:tblStyle w:val="TableGrid"/>
        <w:tblW w:w="0" w:type="auto"/>
        <w:tblLook w:val="04A0" w:firstRow="1" w:lastRow="0" w:firstColumn="1" w:lastColumn="0" w:noHBand="0" w:noVBand="1"/>
      </w:tblPr>
      <w:tblGrid>
        <w:gridCol w:w="2681"/>
        <w:gridCol w:w="1884"/>
        <w:gridCol w:w="3365"/>
      </w:tblGrid>
      <w:tr w:rsidR="00A2766E" w:rsidRPr="00B53138" w14:paraId="2216CA81" w14:textId="77777777" w:rsidTr="00292B60">
        <w:trPr>
          <w:tblHeader/>
        </w:trPr>
        <w:tc>
          <w:tcPr>
            <w:tcW w:w="2681" w:type="dxa"/>
          </w:tcPr>
          <w:p w14:paraId="2FC71196" w14:textId="77777777" w:rsidR="00A2766E" w:rsidRPr="00CF0508" w:rsidRDefault="00A2766E" w:rsidP="009021BB">
            <w:pPr>
              <w:ind w:firstLine="0"/>
              <w:jc w:val="center"/>
              <w:rPr>
                <w:b/>
                <w:bCs/>
                <w:lang w:val="id-ID"/>
              </w:rPr>
            </w:pPr>
            <w:r w:rsidRPr="00CF0508">
              <w:rPr>
                <w:b/>
                <w:bCs/>
                <w:lang w:val="id-ID"/>
              </w:rPr>
              <w:t>Simbol</w:t>
            </w:r>
          </w:p>
        </w:tc>
        <w:tc>
          <w:tcPr>
            <w:tcW w:w="1884" w:type="dxa"/>
          </w:tcPr>
          <w:p w14:paraId="02FA7C9D" w14:textId="77777777" w:rsidR="00A2766E" w:rsidRPr="00CF0508" w:rsidRDefault="00A2766E" w:rsidP="009021BB">
            <w:pPr>
              <w:ind w:firstLine="0"/>
              <w:jc w:val="center"/>
              <w:rPr>
                <w:b/>
                <w:bCs/>
                <w:lang w:val="id-ID"/>
              </w:rPr>
            </w:pPr>
            <w:r w:rsidRPr="00CF0508">
              <w:rPr>
                <w:b/>
                <w:bCs/>
                <w:lang w:val="id-ID"/>
              </w:rPr>
              <w:t>Nama</w:t>
            </w:r>
          </w:p>
        </w:tc>
        <w:tc>
          <w:tcPr>
            <w:tcW w:w="3365" w:type="dxa"/>
          </w:tcPr>
          <w:p w14:paraId="5E8B53B2" w14:textId="77777777" w:rsidR="00A2766E" w:rsidRPr="00CF0508" w:rsidRDefault="00A2766E" w:rsidP="009021BB">
            <w:pPr>
              <w:ind w:firstLine="0"/>
              <w:jc w:val="center"/>
              <w:rPr>
                <w:b/>
                <w:bCs/>
                <w:lang w:val="id-ID"/>
              </w:rPr>
            </w:pPr>
            <w:r w:rsidRPr="00CF0508">
              <w:rPr>
                <w:b/>
                <w:bCs/>
                <w:lang w:val="id-ID"/>
              </w:rPr>
              <w:t>Keterangan</w:t>
            </w:r>
          </w:p>
        </w:tc>
      </w:tr>
      <w:tr w:rsidR="00A2766E" w:rsidRPr="00B53138" w14:paraId="16F09E11" w14:textId="77777777" w:rsidTr="009021BB">
        <w:tc>
          <w:tcPr>
            <w:tcW w:w="2681" w:type="dxa"/>
          </w:tcPr>
          <w:p w14:paraId="5F63847D" w14:textId="77777777" w:rsidR="00A2766E" w:rsidRPr="00B53138" w:rsidRDefault="00A2766E" w:rsidP="009021BB">
            <w:pPr>
              <w:ind w:firstLine="0"/>
              <w:rPr>
                <w:lang w:val="id-ID"/>
              </w:rPr>
            </w:pPr>
            <w:r w:rsidRPr="00B53138">
              <w:rPr>
                <w:noProof/>
              </w:rPr>
              <w:drawing>
                <wp:anchor distT="0" distB="0" distL="114300" distR="114300" simplePos="0" relativeHeight="251666432" behindDoc="0" locked="0" layoutInCell="1" allowOverlap="1" wp14:anchorId="18FF045C" wp14:editId="457236B6">
                  <wp:simplePos x="0" y="0"/>
                  <wp:positionH relativeFrom="column">
                    <wp:posOffset>484505</wp:posOffset>
                  </wp:positionH>
                  <wp:positionV relativeFrom="paragraph">
                    <wp:posOffset>109855</wp:posOffset>
                  </wp:positionV>
                  <wp:extent cx="427355" cy="789940"/>
                  <wp:effectExtent l="0" t="0" r="0" b="0"/>
                  <wp:wrapTopAndBottom/>
                  <wp:docPr id="32" name="Picture 32" descr="https://documents.lucid.app/documents/a86bdb19-9f68-48ad-8b36-4624b5714d2c/pages/.Q4MUjXso07N?a=138&amp;x=1008&amp;y=279&amp;w=132&amp;h=242&amp;store=1&amp;accept=image%2F*&amp;auth=LCA%20dfe20608a50ded5bb24978b394c4c9dc9a019696dd7b1ea8c5faebec12e9c10c-ts%3D168465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app/documents/a86bdb19-9f68-48ad-8b36-4624b5714d2c/pages/.Q4MUjXso07N?a=138&amp;x=1008&amp;y=279&amp;w=132&amp;h=242&amp;store=1&amp;accept=image%2F*&amp;auth=LCA%20dfe20608a50ded5bb24978b394c4c9dc9a019696dd7b1ea8c5faebec12e9c10c-ts%3D16846565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7355" cy="7899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84" w:type="dxa"/>
          </w:tcPr>
          <w:p w14:paraId="07DE9025" w14:textId="77777777" w:rsidR="00A2766E" w:rsidRPr="00B53138" w:rsidRDefault="00A2766E" w:rsidP="009021BB">
            <w:pPr>
              <w:ind w:firstLine="0"/>
              <w:jc w:val="center"/>
              <w:rPr>
                <w:i/>
                <w:lang w:val="id-ID"/>
              </w:rPr>
            </w:pPr>
            <w:proofErr w:type="spellStart"/>
            <w:r w:rsidRPr="00B53138">
              <w:rPr>
                <w:i/>
                <w:lang w:val="id-ID"/>
              </w:rPr>
              <w:t>Actor</w:t>
            </w:r>
            <w:proofErr w:type="spellEnd"/>
          </w:p>
        </w:tc>
        <w:tc>
          <w:tcPr>
            <w:tcW w:w="3365" w:type="dxa"/>
          </w:tcPr>
          <w:p w14:paraId="004CA207" w14:textId="7FF3F27E" w:rsidR="00A2766E" w:rsidRPr="00B53138" w:rsidRDefault="00A2766E" w:rsidP="009021BB">
            <w:pPr>
              <w:ind w:firstLine="0"/>
              <w:rPr>
                <w:lang w:val="id-ID"/>
              </w:rPr>
            </w:pPr>
            <w:r w:rsidRPr="00B53138">
              <w:rPr>
                <w:lang w:val="id-ID"/>
              </w:rPr>
              <w:t xml:space="preserve">Menggambarkan manusia yang berinteraksi atau suatu hal yang </w:t>
            </w:r>
            <w:r w:rsidR="005B0A03" w:rsidRPr="00B53138">
              <w:rPr>
                <w:lang w:val="id-ID"/>
              </w:rPr>
              <w:t>menggunakan</w:t>
            </w:r>
            <w:r w:rsidRPr="00B53138">
              <w:rPr>
                <w:lang w:val="id-ID"/>
              </w:rPr>
              <w:t xml:space="preserve"> sistem</w:t>
            </w:r>
          </w:p>
        </w:tc>
      </w:tr>
      <w:tr w:rsidR="00A2766E" w:rsidRPr="00B53138" w14:paraId="63060635" w14:textId="77777777" w:rsidTr="009021BB">
        <w:tc>
          <w:tcPr>
            <w:tcW w:w="2681" w:type="dxa"/>
          </w:tcPr>
          <w:p w14:paraId="27ECBC82" w14:textId="77777777" w:rsidR="00A2766E" w:rsidRPr="00B53138" w:rsidRDefault="00A2766E" w:rsidP="009021BB">
            <w:pPr>
              <w:ind w:firstLine="0"/>
              <w:rPr>
                <w:noProof/>
                <w:lang w:val="id-ID"/>
              </w:rPr>
            </w:pPr>
            <w:r w:rsidRPr="00B53138">
              <w:rPr>
                <w:noProof/>
              </w:rPr>
              <mc:AlternateContent>
                <mc:Choice Requires="wps">
                  <w:drawing>
                    <wp:anchor distT="0" distB="0" distL="114300" distR="114300" simplePos="0" relativeHeight="251667456" behindDoc="1" locked="0" layoutInCell="1" allowOverlap="1" wp14:anchorId="483E6CDE" wp14:editId="49A9CBAB">
                      <wp:simplePos x="0" y="0"/>
                      <wp:positionH relativeFrom="column">
                        <wp:posOffset>282385</wp:posOffset>
                      </wp:positionH>
                      <wp:positionV relativeFrom="paragraph">
                        <wp:posOffset>96958</wp:posOffset>
                      </wp:positionV>
                      <wp:extent cx="748030" cy="344170"/>
                      <wp:effectExtent l="0" t="0" r="13970" b="17780"/>
                      <wp:wrapTopAndBottom/>
                      <wp:docPr id="33" name="Oval 33"/>
                      <wp:cNvGraphicFramePr/>
                      <a:graphic xmlns:a="http://schemas.openxmlformats.org/drawingml/2006/main">
                        <a:graphicData uri="http://schemas.microsoft.com/office/word/2010/wordprocessingShape">
                          <wps:wsp>
                            <wps:cNvSpPr/>
                            <wps:spPr>
                              <a:xfrm>
                                <a:off x="0" y="0"/>
                                <a:ext cx="748030" cy="34417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0BC451" id="Oval 33" o:spid="_x0000_s1026" style="position:absolute;margin-left:22.25pt;margin-top:7.65pt;width:58.9pt;height:27.1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" fillcolor="white [3201]" strokecolor="black [3213]" strokeweight="1pt">
                      <v:stroke joinstyle="miter"/>
                      <w10:wrap type="topAndBottom"/>
                    </v:oval>
                  </w:pict>
                </mc:Fallback>
              </mc:AlternateContent>
            </w:r>
          </w:p>
        </w:tc>
        <w:tc>
          <w:tcPr>
            <w:tcW w:w="1884" w:type="dxa"/>
          </w:tcPr>
          <w:p w14:paraId="40089043" w14:textId="77777777" w:rsidR="00A2766E" w:rsidRPr="00B53138" w:rsidRDefault="00A2766E" w:rsidP="009021BB">
            <w:pPr>
              <w:ind w:firstLine="0"/>
              <w:jc w:val="center"/>
              <w:rPr>
                <w:i/>
                <w:lang w:val="id-ID"/>
              </w:rPr>
            </w:pPr>
            <w:r w:rsidRPr="00B53138">
              <w:rPr>
                <w:i/>
                <w:lang w:val="id-ID"/>
              </w:rPr>
              <w:t xml:space="preserve">Use </w:t>
            </w:r>
            <w:proofErr w:type="spellStart"/>
            <w:r w:rsidRPr="00B53138">
              <w:rPr>
                <w:i/>
                <w:lang w:val="id-ID"/>
              </w:rPr>
              <w:t>Case</w:t>
            </w:r>
            <w:proofErr w:type="spellEnd"/>
          </w:p>
        </w:tc>
        <w:tc>
          <w:tcPr>
            <w:tcW w:w="3365" w:type="dxa"/>
          </w:tcPr>
          <w:p w14:paraId="23933FDF" w14:textId="77777777" w:rsidR="00A2766E" w:rsidRPr="00B53138" w:rsidRDefault="00A2766E" w:rsidP="009021BB">
            <w:pPr>
              <w:ind w:firstLine="0"/>
              <w:rPr>
                <w:lang w:val="id-ID"/>
              </w:rPr>
            </w:pPr>
            <w:r w:rsidRPr="00B53138">
              <w:rPr>
                <w:lang w:val="id-ID"/>
              </w:rPr>
              <w:t>Menjelaskan bagian utama dari kegunaan sistem</w:t>
            </w:r>
          </w:p>
        </w:tc>
      </w:tr>
      <w:tr w:rsidR="00A2766E" w:rsidRPr="00B53138" w14:paraId="2A89D0FF" w14:textId="77777777" w:rsidTr="009021BB">
        <w:tc>
          <w:tcPr>
            <w:tcW w:w="2681" w:type="dxa"/>
          </w:tcPr>
          <w:p w14:paraId="792901EE" w14:textId="77777777" w:rsidR="00A2766E" w:rsidRPr="00B53138" w:rsidRDefault="00A2766E" w:rsidP="009021BB">
            <w:pPr>
              <w:ind w:firstLine="0"/>
              <w:rPr>
                <w:lang w:val="id-ID"/>
              </w:rPr>
            </w:pPr>
            <w:r w:rsidRPr="00B53138">
              <w:rPr>
                <w:noProof/>
              </w:rPr>
              <mc:AlternateContent>
                <mc:Choice Requires="wps">
                  <w:drawing>
                    <wp:anchor distT="0" distB="0" distL="114300" distR="114300" simplePos="0" relativeHeight="251668480" behindDoc="0" locked="0" layoutInCell="1" allowOverlap="1" wp14:anchorId="36E515A4" wp14:editId="11F73A03">
                      <wp:simplePos x="0" y="0"/>
                      <wp:positionH relativeFrom="column">
                        <wp:posOffset>269875</wp:posOffset>
                      </wp:positionH>
                      <wp:positionV relativeFrom="paragraph">
                        <wp:posOffset>155385</wp:posOffset>
                      </wp:positionV>
                      <wp:extent cx="819398" cy="0"/>
                      <wp:effectExtent l="0" t="19050" r="19050" b="19050"/>
                      <wp:wrapNone/>
                      <wp:docPr id="35" name="Straight Connector 35"/>
                      <wp:cNvGraphicFramePr/>
                      <a:graphic xmlns:a="http://schemas.openxmlformats.org/drawingml/2006/main">
                        <a:graphicData uri="http://schemas.microsoft.com/office/word/2010/wordprocessingShape">
                          <wps:wsp>
                            <wps:cNvCnPr/>
                            <wps:spPr>
                              <a:xfrm>
                                <a:off x="0" y="0"/>
                                <a:ext cx="819398"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0569C8" id="Straight Connector 3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1.25pt,12.25pt" to="85.7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" strokecolor="black [3200]" strokeweight="2.25pt">
                      <v:stroke joinstyle="miter"/>
                    </v:line>
                  </w:pict>
                </mc:Fallback>
              </mc:AlternateContent>
            </w:r>
          </w:p>
        </w:tc>
        <w:tc>
          <w:tcPr>
            <w:tcW w:w="1884" w:type="dxa"/>
          </w:tcPr>
          <w:p w14:paraId="353C1022" w14:textId="77777777" w:rsidR="00A2766E" w:rsidRPr="00B53138" w:rsidRDefault="00A2766E" w:rsidP="009021BB">
            <w:pPr>
              <w:ind w:firstLine="0"/>
              <w:jc w:val="center"/>
              <w:rPr>
                <w:i/>
                <w:lang w:val="id-ID"/>
              </w:rPr>
            </w:pPr>
            <w:proofErr w:type="spellStart"/>
            <w:r w:rsidRPr="00B53138">
              <w:rPr>
                <w:i/>
                <w:lang w:val="id-ID"/>
              </w:rPr>
              <w:t>Association</w:t>
            </w:r>
            <w:proofErr w:type="spellEnd"/>
            <w:r w:rsidRPr="00B53138">
              <w:rPr>
                <w:i/>
                <w:lang w:val="id-ID"/>
              </w:rPr>
              <w:t xml:space="preserve"> </w:t>
            </w:r>
            <w:proofErr w:type="spellStart"/>
            <w:r w:rsidRPr="00B53138">
              <w:rPr>
                <w:i/>
                <w:lang w:val="id-ID"/>
              </w:rPr>
              <w:t>Relationship</w:t>
            </w:r>
            <w:proofErr w:type="spellEnd"/>
          </w:p>
        </w:tc>
        <w:tc>
          <w:tcPr>
            <w:tcW w:w="3365" w:type="dxa"/>
          </w:tcPr>
          <w:p w14:paraId="5C43A7D0" w14:textId="4CAAD2DE" w:rsidR="00A2766E" w:rsidRPr="00B53138" w:rsidRDefault="00A2766E" w:rsidP="009021BB">
            <w:pPr>
              <w:ind w:firstLine="0"/>
              <w:rPr>
                <w:lang w:val="id-ID"/>
              </w:rPr>
            </w:pPr>
            <w:r w:rsidRPr="00B53138">
              <w:rPr>
                <w:lang w:val="id-ID"/>
              </w:rPr>
              <w:t xml:space="preserve">Sebagai penghubung antara aktor dan </w:t>
            </w:r>
            <w:proofErr w:type="spellStart"/>
            <w:r w:rsidRPr="005B0A03">
              <w:rPr>
                <w:i/>
                <w:iCs/>
                <w:lang w:val="id-ID"/>
              </w:rPr>
              <w:t>use</w:t>
            </w:r>
            <w:proofErr w:type="spellEnd"/>
            <w:r w:rsidR="005B0A03" w:rsidRPr="005B0A03">
              <w:rPr>
                <w:i/>
                <w:iCs/>
                <w:lang w:val="id-ID"/>
              </w:rPr>
              <w:t xml:space="preserve"> </w:t>
            </w:r>
            <w:proofErr w:type="spellStart"/>
            <w:r w:rsidRPr="005B0A03">
              <w:rPr>
                <w:i/>
                <w:iCs/>
                <w:lang w:val="id-ID"/>
              </w:rPr>
              <w:t>case</w:t>
            </w:r>
            <w:proofErr w:type="spellEnd"/>
            <w:r w:rsidRPr="00B53138">
              <w:rPr>
                <w:lang w:val="id-ID"/>
              </w:rPr>
              <w:t xml:space="preserve"> yang berinteraksi.</w:t>
            </w:r>
          </w:p>
        </w:tc>
      </w:tr>
      <w:tr w:rsidR="00A2766E" w:rsidRPr="00B53138" w14:paraId="6C64B94C" w14:textId="77777777" w:rsidTr="009021BB">
        <w:tc>
          <w:tcPr>
            <w:tcW w:w="2681" w:type="dxa"/>
          </w:tcPr>
          <w:p w14:paraId="042398D6" w14:textId="77777777" w:rsidR="00A2766E" w:rsidRPr="00B53138" w:rsidRDefault="00A2766E" w:rsidP="009021BB">
            <w:pPr>
              <w:ind w:firstLine="0"/>
              <w:rPr>
                <w:lang w:val="id-ID"/>
              </w:rPr>
            </w:pPr>
            <w:r w:rsidRPr="00B53138">
              <w:rPr>
                <w:noProof/>
              </w:rPr>
              <mc:AlternateContent>
                <mc:Choice Requires="wps">
                  <w:drawing>
                    <wp:anchor distT="0" distB="0" distL="114300" distR="114300" simplePos="0" relativeHeight="251669504" behindDoc="0" locked="0" layoutInCell="1" allowOverlap="1" wp14:anchorId="6C1986D7" wp14:editId="5479453A">
                      <wp:simplePos x="0" y="0"/>
                      <wp:positionH relativeFrom="column">
                        <wp:posOffset>258445</wp:posOffset>
                      </wp:positionH>
                      <wp:positionV relativeFrom="paragraph">
                        <wp:posOffset>281495</wp:posOffset>
                      </wp:positionV>
                      <wp:extent cx="843148" cy="0"/>
                      <wp:effectExtent l="0" t="76200" r="14605" b="95250"/>
                      <wp:wrapNone/>
                      <wp:docPr id="36" name="Straight Arrow Connector 36"/>
                      <wp:cNvGraphicFramePr/>
                      <a:graphic xmlns:a="http://schemas.openxmlformats.org/drawingml/2006/main">
                        <a:graphicData uri="http://schemas.microsoft.com/office/word/2010/wordprocessingShape">
                          <wps:wsp>
                            <wps:cNvCnPr/>
                            <wps:spPr>
                              <a:xfrm>
                                <a:off x="0" y="0"/>
                                <a:ext cx="843148"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82C4AC9" id="_x0000_t32" coordsize="21600,21600" o:spt="32" o:oned="t" path="m,l21600,21600e" filled="f">
                      <v:path arrowok="t" fillok="f" o:connecttype="none"/>
                      <o:lock v:ext="edit" shapetype="t"/>
                    </v:shapetype>
                    <v:shape id="Straight Arrow Connector 36" o:spid="_x0000_s1026" type="#_x0000_t32" style="position:absolute;margin-left:20.35pt;margin-top:22.15pt;width:66.4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" strokecolor="black [3200]" strokeweight="1.5pt">
                      <v:stroke endarrow="block" joinstyle="miter"/>
                    </v:shape>
                  </w:pict>
                </mc:Fallback>
              </mc:AlternateContent>
            </w:r>
          </w:p>
        </w:tc>
        <w:tc>
          <w:tcPr>
            <w:tcW w:w="1884" w:type="dxa"/>
          </w:tcPr>
          <w:p w14:paraId="64AB072E" w14:textId="77777777" w:rsidR="00A2766E" w:rsidRPr="00B53138" w:rsidRDefault="00A2766E" w:rsidP="009021BB">
            <w:pPr>
              <w:ind w:firstLine="0"/>
              <w:jc w:val="center"/>
              <w:rPr>
                <w:i/>
                <w:lang w:val="id-ID"/>
              </w:rPr>
            </w:pPr>
            <w:proofErr w:type="spellStart"/>
            <w:r w:rsidRPr="00B53138">
              <w:rPr>
                <w:i/>
                <w:lang w:val="id-ID"/>
              </w:rPr>
              <w:t>Directed</w:t>
            </w:r>
            <w:proofErr w:type="spellEnd"/>
            <w:r w:rsidRPr="00B53138">
              <w:rPr>
                <w:i/>
                <w:lang w:val="id-ID"/>
              </w:rPr>
              <w:t xml:space="preserve"> </w:t>
            </w:r>
            <w:proofErr w:type="spellStart"/>
            <w:r w:rsidRPr="00B53138">
              <w:rPr>
                <w:i/>
                <w:lang w:val="id-ID"/>
              </w:rPr>
              <w:t>Association</w:t>
            </w:r>
            <w:proofErr w:type="spellEnd"/>
            <w:r w:rsidRPr="00B53138">
              <w:rPr>
                <w:i/>
                <w:lang w:val="id-ID"/>
              </w:rPr>
              <w:t xml:space="preserve"> </w:t>
            </w:r>
            <w:proofErr w:type="spellStart"/>
            <w:r w:rsidRPr="00B53138">
              <w:rPr>
                <w:i/>
                <w:lang w:val="id-ID"/>
              </w:rPr>
              <w:t>Relationship</w:t>
            </w:r>
            <w:proofErr w:type="spellEnd"/>
          </w:p>
        </w:tc>
        <w:tc>
          <w:tcPr>
            <w:tcW w:w="3365" w:type="dxa"/>
          </w:tcPr>
          <w:p w14:paraId="103F6DD2" w14:textId="77777777" w:rsidR="00A2766E" w:rsidRPr="00B53138" w:rsidRDefault="00A2766E" w:rsidP="009021BB">
            <w:pPr>
              <w:ind w:firstLine="0"/>
              <w:rPr>
                <w:lang w:val="id-ID"/>
              </w:rPr>
            </w:pPr>
            <w:r w:rsidRPr="00B53138">
              <w:rPr>
                <w:lang w:val="id-ID"/>
              </w:rPr>
              <w:t>Hubungan asosiasi yang diarahkan hanya kepada satu arah.</w:t>
            </w:r>
          </w:p>
        </w:tc>
      </w:tr>
      <w:tr w:rsidR="00A2766E" w:rsidRPr="00B53138" w14:paraId="7C6C6104" w14:textId="77777777" w:rsidTr="009021BB">
        <w:tc>
          <w:tcPr>
            <w:tcW w:w="2681" w:type="dxa"/>
          </w:tcPr>
          <w:p w14:paraId="6F2598A9" w14:textId="77777777" w:rsidR="00A2766E" w:rsidRPr="00B53138" w:rsidRDefault="00A2766E" w:rsidP="009021BB">
            <w:pPr>
              <w:ind w:firstLine="0"/>
              <w:rPr>
                <w:lang w:val="id-ID"/>
              </w:rPr>
            </w:pPr>
            <w:r w:rsidRPr="00B53138">
              <w:rPr>
                <w:noProof/>
              </w:rPr>
              <w:drawing>
                <wp:anchor distT="0" distB="0" distL="114300" distR="114300" simplePos="0" relativeHeight="251670528" behindDoc="0" locked="0" layoutInCell="1" allowOverlap="1" wp14:anchorId="62699AE5" wp14:editId="4B61AE7E">
                  <wp:simplePos x="0" y="0"/>
                  <wp:positionH relativeFrom="column">
                    <wp:posOffset>98425</wp:posOffset>
                  </wp:positionH>
                  <wp:positionV relativeFrom="paragraph">
                    <wp:posOffset>132212</wp:posOffset>
                  </wp:positionV>
                  <wp:extent cx="1190625" cy="37147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190625" cy="371475"/>
                          </a:xfrm>
                          <a:prstGeom prst="rect">
                            <a:avLst/>
                          </a:prstGeom>
                        </pic:spPr>
                      </pic:pic>
                    </a:graphicData>
                  </a:graphic>
                </wp:anchor>
              </w:drawing>
            </w:r>
          </w:p>
        </w:tc>
        <w:tc>
          <w:tcPr>
            <w:tcW w:w="1884" w:type="dxa"/>
          </w:tcPr>
          <w:p w14:paraId="105E7592" w14:textId="77777777" w:rsidR="00A2766E" w:rsidRPr="00B53138" w:rsidRDefault="00A2766E" w:rsidP="009021BB">
            <w:pPr>
              <w:ind w:firstLine="0"/>
              <w:jc w:val="center"/>
              <w:rPr>
                <w:i/>
                <w:lang w:val="id-ID"/>
              </w:rPr>
            </w:pPr>
            <w:proofErr w:type="spellStart"/>
            <w:r w:rsidRPr="00B53138">
              <w:rPr>
                <w:i/>
                <w:lang w:val="id-ID"/>
              </w:rPr>
              <w:t>Include</w:t>
            </w:r>
            <w:proofErr w:type="spellEnd"/>
            <w:r w:rsidRPr="00B53138">
              <w:rPr>
                <w:i/>
                <w:lang w:val="id-ID"/>
              </w:rPr>
              <w:t xml:space="preserve"> </w:t>
            </w:r>
            <w:proofErr w:type="spellStart"/>
            <w:r w:rsidRPr="00B53138">
              <w:rPr>
                <w:i/>
                <w:lang w:val="id-ID"/>
              </w:rPr>
              <w:t>Relationship</w:t>
            </w:r>
            <w:proofErr w:type="spellEnd"/>
          </w:p>
        </w:tc>
        <w:tc>
          <w:tcPr>
            <w:tcW w:w="3365" w:type="dxa"/>
          </w:tcPr>
          <w:p w14:paraId="12D1245B" w14:textId="77777777" w:rsidR="00A2766E" w:rsidRPr="00B53138" w:rsidRDefault="00A2766E" w:rsidP="009021BB">
            <w:pPr>
              <w:ind w:firstLine="0"/>
              <w:rPr>
                <w:lang w:val="id-ID"/>
              </w:rPr>
            </w:pPr>
            <w:r w:rsidRPr="00B53138">
              <w:rPr>
                <w:lang w:val="id-ID"/>
              </w:rPr>
              <w:t xml:space="preserve">Kelakuan yang harus terpenuhi agar sebuah </w:t>
            </w:r>
            <w:proofErr w:type="spellStart"/>
            <w:r w:rsidRPr="00B53138">
              <w:rPr>
                <w:i/>
                <w:lang w:val="id-ID"/>
              </w:rPr>
              <w:t>event</w:t>
            </w:r>
            <w:proofErr w:type="spellEnd"/>
            <w:r w:rsidRPr="00B53138">
              <w:rPr>
                <w:lang w:val="id-ID"/>
              </w:rPr>
              <w:t xml:space="preserve"> dapat terjadi</w:t>
            </w:r>
          </w:p>
        </w:tc>
      </w:tr>
      <w:tr w:rsidR="00A2766E" w:rsidRPr="00B53138" w14:paraId="65CFF992" w14:textId="77777777" w:rsidTr="009021BB">
        <w:tc>
          <w:tcPr>
            <w:tcW w:w="2681" w:type="dxa"/>
          </w:tcPr>
          <w:p w14:paraId="64D2CBDD" w14:textId="77777777" w:rsidR="00A2766E" w:rsidRPr="00B53138" w:rsidRDefault="00A2766E" w:rsidP="009021BB">
            <w:pPr>
              <w:ind w:firstLine="0"/>
              <w:rPr>
                <w:lang w:val="id-ID"/>
              </w:rPr>
            </w:pPr>
            <w:r w:rsidRPr="00B53138">
              <w:rPr>
                <w:noProof/>
              </w:rPr>
              <w:drawing>
                <wp:anchor distT="0" distB="0" distL="114300" distR="114300" simplePos="0" relativeHeight="251671552" behindDoc="0" locked="0" layoutInCell="1" allowOverlap="1" wp14:anchorId="217B7C0C" wp14:editId="7D6FEB3D">
                  <wp:simplePos x="0" y="0"/>
                  <wp:positionH relativeFrom="column">
                    <wp:posOffset>116213</wp:posOffset>
                  </wp:positionH>
                  <wp:positionV relativeFrom="paragraph">
                    <wp:posOffset>90970</wp:posOffset>
                  </wp:positionV>
                  <wp:extent cx="1247949" cy="352474"/>
                  <wp:effectExtent l="0" t="0" r="9525"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247949" cy="352474"/>
                          </a:xfrm>
                          <a:prstGeom prst="rect">
                            <a:avLst/>
                          </a:prstGeom>
                        </pic:spPr>
                      </pic:pic>
                    </a:graphicData>
                  </a:graphic>
                </wp:anchor>
              </w:drawing>
            </w:r>
          </w:p>
        </w:tc>
        <w:tc>
          <w:tcPr>
            <w:tcW w:w="1884" w:type="dxa"/>
          </w:tcPr>
          <w:p w14:paraId="05E3CF68" w14:textId="77777777" w:rsidR="00A2766E" w:rsidRPr="00B53138" w:rsidRDefault="00A2766E" w:rsidP="009021BB">
            <w:pPr>
              <w:ind w:firstLine="0"/>
              <w:jc w:val="center"/>
              <w:rPr>
                <w:i/>
                <w:lang w:val="id-ID"/>
              </w:rPr>
            </w:pPr>
            <w:proofErr w:type="spellStart"/>
            <w:r w:rsidRPr="00B53138">
              <w:rPr>
                <w:i/>
                <w:lang w:val="id-ID"/>
              </w:rPr>
              <w:t>Extend</w:t>
            </w:r>
            <w:proofErr w:type="spellEnd"/>
            <w:r w:rsidRPr="00B53138">
              <w:rPr>
                <w:i/>
                <w:lang w:val="id-ID"/>
              </w:rPr>
              <w:t xml:space="preserve"> </w:t>
            </w:r>
            <w:proofErr w:type="spellStart"/>
            <w:r w:rsidRPr="00B53138">
              <w:rPr>
                <w:i/>
                <w:lang w:val="id-ID"/>
              </w:rPr>
              <w:t>Relationship</w:t>
            </w:r>
            <w:proofErr w:type="spellEnd"/>
          </w:p>
        </w:tc>
        <w:tc>
          <w:tcPr>
            <w:tcW w:w="3365" w:type="dxa"/>
          </w:tcPr>
          <w:p w14:paraId="0F986E66" w14:textId="77777777" w:rsidR="00A2766E" w:rsidRPr="00B53138" w:rsidRDefault="00A2766E" w:rsidP="00292B60">
            <w:pPr>
              <w:keepNext/>
              <w:ind w:firstLine="0"/>
              <w:rPr>
                <w:lang w:val="id-ID"/>
              </w:rPr>
            </w:pPr>
            <w:r w:rsidRPr="00B53138">
              <w:rPr>
                <w:lang w:val="id-ID"/>
              </w:rPr>
              <w:t xml:space="preserve">Menggambarkan perilaku yang opsional / hanya dijalankan pada kondisi tertentu pada </w:t>
            </w:r>
            <w:proofErr w:type="spellStart"/>
            <w:r w:rsidRPr="00B53138">
              <w:rPr>
                <w:i/>
                <w:lang w:val="id-ID"/>
              </w:rPr>
              <w:t>use</w:t>
            </w:r>
            <w:proofErr w:type="spellEnd"/>
            <w:r w:rsidRPr="00B53138">
              <w:rPr>
                <w:i/>
                <w:lang w:val="id-ID"/>
              </w:rPr>
              <w:t xml:space="preserve"> </w:t>
            </w:r>
            <w:proofErr w:type="spellStart"/>
            <w:r w:rsidRPr="00B53138">
              <w:rPr>
                <w:i/>
                <w:lang w:val="id-ID"/>
              </w:rPr>
              <w:t>case</w:t>
            </w:r>
            <w:proofErr w:type="spellEnd"/>
            <w:r w:rsidRPr="00B53138">
              <w:rPr>
                <w:lang w:val="id-ID"/>
              </w:rPr>
              <w:t>.</w:t>
            </w:r>
          </w:p>
        </w:tc>
      </w:tr>
    </w:tbl>
    <w:p w14:paraId="76A650EB" w14:textId="77777777" w:rsidR="00A2766E" w:rsidRPr="00B53138" w:rsidRDefault="00A2766E" w:rsidP="00A2766E">
      <w:pPr>
        <w:ind w:firstLine="0"/>
        <w:jc w:val="center"/>
        <w:rPr>
          <w:lang w:val="id-ID"/>
        </w:rPr>
      </w:pPr>
      <w:r w:rsidRPr="00B53138">
        <w:rPr>
          <w:lang w:val="id-ID"/>
        </w:rPr>
        <w:t xml:space="preserve">Sumber : Jurnal </w:t>
      </w:r>
      <w:proofErr w:type="spellStart"/>
      <w:r w:rsidRPr="00B53138">
        <w:rPr>
          <w:lang w:val="id-ID"/>
        </w:rPr>
        <w:t>Yunahar</w:t>
      </w:r>
      <w:proofErr w:type="spellEnd"/>
      <w:r w:rsidRPr="00B53138">
        <w:rPr>
          <w:lang w:val="id-ID"/>
        </w:rPr>
        <w:t xml:space="preserve"> Heriyanto</w:t>
      </w:r>
    </w:p>
    <w:p w14:paraId="657B4360" w14:textId="77777777" w:rsidR="00A2766E" w:rsidRPr="00B53138" w:rsidRDefault="00A2766E" w:rsidP="00A2766E">
      <w:pPr>
        <w:ind w:firstLine="0"/>
        <w:rPr>
          <w:lang w:val="id-ID"/>
        </w:rPr>
      </w:pPr>
    </w:p>
    <w:p w14:paraId="44D4AB64" w14:textId="05207827" w:rsidR="00A2766E" w:rsidRPr="00B53138" w:rsidRDefault="00A2766E" w:rsidP="00252021">
      <w:pPr>
        <w:pStyle w:val="Heading4"/>
        <w:rPr>
          <w:lang w:val="id-ID"/>
        </w:rPr>
      </w:pPr>
      <w:proofErr w:type="spellStart"/>
      <w:r w:rsidRPr="00B53138">
        <w:rPr>
          <w:lang w:val="id-ID"/>
        </w:rPr>
        <w:t>Activity</w:t>
      </w:r>
      <w:proofErr w:type="spellEnd"/>
      <w:r w:rsidRPr="00B53138">
        <w:rPr>
          <w:lang w:val="id-ID"/>
        </w:rPr>
        <w:t xml:space="preserve"> Diagram</w:t>
      </w:r>
    </w:p>
    <w:p w14:paraId="2DBFFC49" w14:textId="77777777" w:rsidR="00A2766E" w:rsidRPr="00B53138" w:rsidRDefault="00A2766E" w:rsidP="00A2766E">
      <w:pPr>
        <w:ind w:firstLine="284"/>
        <w:rPr>
          <w:lang w:val="id-ID"/>
        </w:rPr>
      </w:pPr>
      <w:proofErr w:type="spellStart"/>
      <w:r w:rsidRPr="00B53138">
        <w:rPr>
          <w:i/>
          <w:lang w:val="id-ID"/>
        </w:rPr>
        <w:t>Activity</w:t>
      </w:r>
      <w:proofErr w:type="spellEnd"/>
      <w:r w:rsidRPr="00B53138">
        <w:rPr>
          <w:i/>
          <w:lang w:val="id-ID"/>
        </w:rPr>
        <w:t xml:space="preserve"> Diagram</w:t>
      </w:r>
      <w:r w:rsidRPr="00B53138">
        <w:rPr>
          <w:lang w:val="id-ID"/>
        </w:rPr>
        <w:t xml:space="preserve"> merupakan aktivitas dari sebuah proses atau proses bisnis. </w:t>
      </w:r>
      <w:proofErr w:type="spellStart"/>
      <w:r w:rsidRPr="00B53138">
        <w:rPr>
          <w:i/>
          <w:lang w:val="id-ID"/>
        </w:rPr>
        <w:t>Activity</w:t>
      </w:r>
      <w:proofErr w:type="spellEnd"/>
      <w:r w:rsidRPr="00B53138">
        <w:rPr>
          <w:i/>
          <w:lang w:val="id-ID"/>
        </w:rPr>
        <w:t xml:space="preserve"> diagram</w:t>
      </w:r>
      <w:r w:rsidRPr="00B53138">
        <w:rPr>
          <w:lang w:val="id-ID"/>
        </w:rPr>
        <w:t xml:space="preserve"> ini menggambarkan aktivitas yang akan dilakukan oleh sistem bukan aktivitas yang dilakukan oleh aktor. Simbol-simbol yang </w:t>
      </w:r>
      <w:proofErr w:type="spellStart"/>
      <w:r w:rsidRPr="00B53138">
        <w:rPr>
          <w:lang w:val="id-ID"/>
        </w:rPr>
        <w:t>diguanakan</w:t>
      </w:r>
      <w:proofErr w:type="spellEnd"/>
      <w:r w:rsidRPr="00B53138">
        <w:rPr>
          <w:lang w:val="id-ID"/>
        </w:rPr>
        <w:t xml:space="preserve"> dalam </w:t>
      </w:r>
      <w:proofErr w:type="spellStart"/>
      <w:r w:rsidRPr="00B53138">
        <w:rPr>
          <w:i/>
          <w:lang w:val="id-ID"/>
        </w:rPr>
        <w:t>activity</w:t>
      </w:r>
      <w:proofErr w:type="spellEnd"/>
      <w:r w:rsidRPr="00B53138">
        <w:rPr>
          <w:i/>
          <w:lang w:val="id-ID"/>
        </w:rPr>
        <w:t xml:space="preserve"> diagram</w:t>
      </w:r>
      <w:r w:rsidRPr="00B53138">
        <w:rPr>
          <w:lang w:val="id-ID"/>
        </w:rPr>
        <w:t xml:space="preserve"> adalah sebagai berikut</w:t>
      </w:r>
      <w:sdt>
        <w:sdtPr>
          <w:rPr>
            <w:lang w:val="id-ID"/>
          </w:rPr>
          <w:id w:val="-54167235"/>
          <w:citation/>
        </w:sdtPr>
        <w:sdtContent>
          <w:r w:rsidRPr="00B53138">
            <w:rPr>
              <w:lang w:val="id-ID"/>
            </w:rPr>
            <w:fldChar w:fldCharType="begin"/>
          </w:r>
          <w:r w:rsidRPr="00B53138">
            <w:rPr>
              <w:lang w:val="id-ID"/>
            </w:rPr>
            <w:instrText xml:space="preserve"> CITATION Her18 \l 1033 </w:instrText>
          </w:r>
          <w:r w:rsidRPr="00B53138">
            <w:rPr>
              <w:lang w:val="id-ID"/>
            </w:rPr>
            <w:fldChar w:fldCharType="separate"/>
          </w:r>
          <w:r w:rsidRPr="00B53138">
            <w:rPr>
              <w:noProof/>
              <w:lang w:val="id-ID"/>
            </w:rPr>
            <w:t xml:space="preserve"> [28]</w:t>
          </w:r>
          <w:r w:rsidRPr="00B53138">
            <w:rPr>
              <w:lang w:val="id-ID"/>
            </w:rPr>
            <w:fldChar w:fldCharType="end"/>
          </w:r>
        </w:sdtContent>
      </w:sdt>
      <w:r w:rsidRPr="00B53138">
        <w:rPr>
          <w:lang w:val="id-ID"/>
        </w:rPr>
        <w:t>:</w:t>
      </w:r>
    </w:p>
    <w:p w14:paraId="393E5802" w14:textId="79A610AE" w:rsidR="00A2766E" w:rsidRPr="00B53138" w:rsidRDefault="00A2766E" w:rsidP="00A2766E">
      <w:pPr>
        <w:pStyle w:val="Caption"/>
        <w:keepNext/>
        <w:jc w:val="center"/>
        <w:rPr>
          <w:i w:val="0"/>
          <w:color w:val="auto"/>
          <w:sz w:val="24"/>
          <w:szCs w:val="24"/>
          <w:lang w:val="id-ID"/>
        </w:rPr>
      </w:pPr>
    </w:p>
    <w:tbl>
      <w:tblPr>
        <w:tblStyle w:val="TableGrid"/>
        <w:tblW w:w="0" w:type="auto"/>
        <w:tblLook w:val="04A0" w:firstRow="1" w:lastRow="0" w:firstColumn="1" w:lastColumn="0" w:noHBand="0" w:noVBand="1"/>
      </w:tblPr>
      <w:tblGrid>
        <w:gridCol w:w="2737"/>
        <w:gridCol w:w="2220"/>
        <w:gridCol w:w="3256"/>
      </w:tblGrid>
      <w:tr w:rsidR="00A2766E" w:rsidRPr="00B53138" w14:paraId="1C4A55EE" w14:textId="77777777" w:rsidTr="009021BB">
        <w:tc>
          <w:tcPr>
            <w:tcW w:w="2737" w:type="dxa"/>
          </w:tcPr>
          <w:p w14:paraId="27C31640" w14:textId="77777777" w:rsidR="00A2766E" w:rsidRPr="00B53138" w:rsidRDefault="00A2766E" w:rsidP="009021BB">
            <w:pPr>
              <w:ind w:firstLine="0"/>
              <w:jc w:val="center"/>
              <w:rPr>
                <w:lang w:val="id-ID"/>
              </w:rPr>
            </w:pPr>
            <w:r w:rsidRPr="00B53138">
              <w:rPr>
                <w:lang w:val="id-ID"/>
              </w:rPr>
              <w:t>Simbol</w:t>
            </w:r>
          </w:p>
        </w:tc>
        <w:tc>
          <w:tcPr>
            <w:tcW w:w="2220" w:type="dxa"/>
          </w:tcPr>
          <w:p w14:paraId="023960B5" w14:textId="77777777" w:rsidR="00A2766E" w:rsidRPr="00B53138" w:rsidRDefault="00A2766E" w:rsidP="009021BB">
            <w:pPr>
              <w:ind w:firstLine="0"/>
              <w:jc w:val="center"/>
              <w:rPr>
                <w:lang w:val="id-ID"/>
              </w:rPr>
            </w:pPr>
            <w:r w:rsidRPr="00B53138">
              <w:rPr>
                <w:lang w:val="id-ID"/>
              </w:rPr>
              <w:t>Nama</w:t>
            </w:r>
          </w:p>
        </w:tc>
        <w:tc>
          <w:tcPr>
            <w:tcW w:w="3256" w:type="dxa"/>
          </w:tcPr>
          <w:p w14:paraId="6E3FAFDB" w14:textId="77777777" w:rsidR="00A2766E" w:rsidRPr="00B53138" w:rsidRDefault="00A2766E" w:rsidP="009021BB">
            <w:pPr>
              <w:ind w:firstLine="0"/>
              <w:jc w:val="center"/>
              <w:rPr>
                <w:lang w:val="id-ID"/>
              </w:rPr>
            </w:pPr>
            <w:r w:rsidRPr="00B53138">
              <w:rPr>
                <w:lang w:val="id-ID"/>
              </w:rPr>
              <w:t>Keterangan</w:t>
            </w:r>
          </w:p>
        </w:tc>
      </w:tr>
      <w:tr w:rsidR="00A2766E" w:rsidRPr="00B53138" w14:paraId="3D9E61D4" w14:textId="77777777" w:rsidTr="009021BB">
        <w:tc>
          <w:tcPr>
            <w:tcW w:w="2737" w:type="dxa"/>
          </w:tcPr>
          <w:p w14:paraId="6ACF4F1E" w14:textId="77777777" w:rsidR="00A2766E" w:rsidRPr="00B53138" w:rsidRDefault="00A2766E" w:rsidP="009021BB">
            <w:pPr>
              <w:ind w:firstLine="0"/>
              <w:rPr>
                <w:lang w:val="id-ID"/>
              </w:rPr>
            </w:pPr>
            <w:r w:rsidRPr="00B53138">
              <w:rPr>
                <w:noProof/>
              </w:rPr>
              <w:drawing>
                <wp:anchor distT="0" distB="0" distL="114300" distR="114300" simplePos="0" relativeHeight="251672576" behindDoc="0" locked="0" layoutInCell="1" allowOverlap="1" wp14:anchorId="13A80A6B" wp14:editId="0B59F5A3">
                  <wp:simplePos x="0" y="0"/>
                  <wp:positionH relativeFrom="column">
                    <wp:posOffset>552662</wp:posOffset>
                  </wp:positionH>
                  <wp:positionV relativeFrom="paragraph">
                    <wp:posOffset>76835</wp:posOffset>
                  </wp:positionV>
                  <wp:extent cx="508000" cy="334010"/>
                  <wp:effectExtent l="0" t="0" r="6350" b="88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08000" cy="334010"/>
                          </a:xfrm>
                          <a:prstGeom prst="rect">
                            <a:avLst/>
                          </a:prstGeom>
                        </pic:spPr>
                      </pic:pic>
                    </a:graphicData>
                  </a:graphic>
                  <wp14:sizeRelH relativeFrom="margin">
                    <wp14:pctWidth>0</wp14:pctWidth>
                  </wp14:sizeRelH>
                  <wp14:sizeRelV relativeFrom="margin">
                    <wp14:pctHeight>0</wp14:pctHeight>
                  </wp14:sizeRelV>
                </wp:anchor>
              </w:drawing>
            </w:r>
          </w:p>
        </w:tc>
        <w:tc>
          <w:tcPr>
            <w:tcW w:w="2220" w:type="dxa"/>
          </w:tcPr>
          <w:p w14:paraId="2E1B32ED" w14:textId="77777777" w:rsidR="00A2766E" w:rsidRPr="00B53138" w:rsidRDefault="00A2766E" w:rsidP="009021BB">
            <w:pPr>
              <w:ind w:firstLine="0"/>
              <w:jc w:val="center"/>
              <w:rPr>
                <w:i/>
                <w:lang w:val="id-ID"/>
              </w:rPr>
            </w:pPr>
            <w:r w:rsidRPr="00B53138">
              <w:rPr>
                <w:i/>
                <w:lang w:val="id-ID"/>
              </w:rPr>
              <w:t>Start</w:t>
            </w:r>
          </w:p>
        </w:tc>
        <w:tc>
          <w:tcPr>
            <w:tcW w:w="3256" w:type="dxa"/>
          </w:tcPr>
          <w:p w14:paraId="647D7FD8" w14:textId="77777777" w:rsidR="00A2766E" w:rsidRPr="00B53138" w:rsidRDefault="00A2766E" w:rsidP="009021BB">
            <w:pPr>
              <w:ind w:firstLine="0"/>
              <w:rPr>
                <w:lang w:val="id-ID"/>
              </w:rPr>
            </w:pPr>
            <w:r w:rsidRPr="00B53138">
              <w:rPr>
                <w:i/>
                <w:lang w:val="id-ID"/>
              </w:rPr>
              <w:t>Start</w:t>
            </w:r>
            <w:r w:rsidRPr="00B53138">
              <w:rPr>
                <w:lang w:val="id-ID"/>
              </w:rPr>
              <w:t xml:space="preserve"> untuk menyatakan awal dari suatu proses.</w:t>
            </w:r>
          </w:p>
        </w:tc>
      </w:tr>
      <w:tr w:rsidR="00A2766E" w:rsidRPr="00B53138" w14:paraId="5F62E2AE" w14:textId="77777777" w:rsidTr="009021BB">
        <w:tc>
          <w:tcPr>
            <w:tcW w:w="2737" w:type="dxa"/>
          </w:tcPr>
          <w:p w14:paraId="001BCC20" w14:textId="77777777" w:rsidR="00A2766E" w:rsidRPr="00B53138" w:rsidRDefault="00A2766E" w:rsidP="009021BB">
            <w:pPr>
              <w:ind w:firstLine="0"/>
              <w:rPr>
                <w:lang w:val="id-ID"/>
              </w:rPr>
            </w:pPr>
            <w:r w:rsidRPr="00B53138">
              <w:rPr>
                <w:noProof/>
              </w:rPr>
              <w:drawing>
                <wp:anchor distT="0" distB="0" distL="114300" distR="114300" simplePos="0" relativeHeight="251673600" behindDoc="0" locked="0" layoutInCell="1" allowOverlap="1" wp14:anchorId="2F7ECE94" wp14:editId="7F192395">
                  <wp:simplePos x="0" y="0"/>
                  <wp:positionH relativeFrom="column">
                    <wp:posOffset>604732</wp:posOffset>
                  </wp:positionH>
                  <wp:positionV relativeFrom="paragraph">
                    <wp:posOffset>48895</wp:posOffset>
                  </wp:positionV>
                  <wp:extent cx="448310" cy="342265"/>
                  <wp:effectExtent l="0" t="0" r="8890" b="63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8310" cy="342265"/>
                          </a:xfrm>
                          <a:prstGeom prst="rect">
                            <a:avLst/>
                          </a:prstGeom>
                        </pic:spPr>
                      </pic:pic>
                    </a:graphicData>
                  </a:graphic>
                  <wp14:sizeRelH relativeFrom="margin">
                    <wp14:pctWidth>0</wp14:pctWidth>
                  </wp14:sizeRelH>
                  <wp14:sizeRelV relativeFrom="margin">
                    <wp14:pctHeight>0</wp14:pctHeight>
                  </wp14:sizeRelV>
                </wp:anchor>
              </w:drawing>
            </w:r>
          </w:p>
        </w:tc>
        <w:tc>
          <w:tcPr>
            <w:tcW w:w="2220" w:type="dxa"/>
          </w:tcPr>
          <w:p w14:paraId="45728D64" w14:textId="77777777" w:rsidR="00A2766E" w:rsidRPr="00B53138" w:rsidRDefault="00A2766E" w:rsidP="009021BB">
            <w:pPr>
              <w:ind w:firstLine="0"/>
              <w:jc w:val="center"/>
              <w:rPr>
                <w:i/>
                <w:lang w:val="id-ID"/>
              </w:rPr>
            </w:pPr>
            <w:r w:rsidRPr="00B53138">
              <w:rPr>
                <w:i/>
                <w:lang w:val="id-ID"/>
              </w:rPr>
              <w:t>Stop</w:t>
            </w:r>
          </w:p>
        </w:tc>
        <w:tc>
          <w:tcPr>
            <w:tcW w:w="3256" w:type="dxa"/>
          </w:tcPr>
          <w:p w14:paraId="56A6FDC9" w14:textId="77777777" w:rsidR="00A2766E" w:rsidRPr="00B53138" w:rsidRDefault="00A2766E" w:rsidP="009021BB">
            <w:pPr>
              <w:ind w:firstLine="0"/>
              <w:rPr>
                <w:lang w:val="id-ID"/>
              </w:rPr>
            </w:pPr>
            <w:r w:rsidRPr="00B53138">
              <w:rPr>
                <w:i/>
                <w:lang w:val="id-ID"/>
              </w:rPr>
              <w:t>Stop</w:t>
            </w:r>
            <w:r w:rsidRPr="00B53138">
              <w:rPr>
                <w:lang w:val="id-ID"/>
              </w:rPr>
              <w:t xml:space="preserve"> untuk menyatakan akhir dari suatu proses.</w:t>
            </w:r>
          </w:p>
        </w:tc>
      </w:tr>
      <w:tr w:rsidR="00A2766E" w:rsidRPr="00B53138" w14:paraId="5B57785D" w14:textId="77777777" w:rsidTr="009021BB">
        <w:tc>
          <w:tcPr>
            <w:tcW w:w="2737" w:type="dxa"/>
          </w:tcPr>
          <w:p w14:paraId="6F9F252B" w14:textId="77777777" w:rsidR="00A2766E" w:rsidRPr="00B53138" w:rsidRDefault="00A2766E" w:rsidP="009021BB">
            <w:pPr>
              <w:ind w:firstLine="0"/>
              <w:rPr>
                <w:lang w:val="id-ID"/>
              </w:rPr>
            </w:pPr>
            <w:r w:rsidRPr="00B53138">
              <w:rPr>
                <w:noProof/>
              </w:rPr>
              <w:drawing>
                <wp:anchor distT="0" distB="0" distL="114300" distR="114300" simplePos="0" relativeHeight="251674624" behindDoc="0" locked="0" layoutInCell="1" allowOverlap="1" wp14:anchorId="43E3BC9C" wp14:editId="2632DA4E">
                  <wp:simplePos x="0" y="0"/>
                  <wp:positionH relativeFrom="column">
                    <wp:posOffset>337702</wp:posOffset>
                  </wp:positionH>
                  <wp:positionV relativeFrom="paragraph">
                    <wp:posOffset>63795</wp:posOffset>
                  </wp:positionV>
                  <wp:extent cx="876422" cy="447737"/>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76422" cy="447737"/>
                          </a:xfrm>
                          <a:prstGeom prst="rect">
                            <a:avLst/>
                          </a:prstGeom>
                        </pic:spPr>
                      </pic:pic>
                    </a:graphicData>
                  </a:graphic>
                </wp:anchor>
              </w:drawing>
            </w:r>
          </w:p>
        </w:tc>
        <w:tc>
          <w:tcPr>
            <w:tcW w:w="2220" w:type="dxa"/>
          </w:tcPr>
          <w:p w14:paraId="4761DB68" w14:textId="77777777" w:rsidR="00A2766E" w:rsidRPr="00B53138" w:rsidRDefault="00A2766E" w:rsidP="009021BB">
            <w:pPr>
              <w:ind w:firstLine="0"/>
              <w:jc w:val="center"/>
              <w:rPr>
                <w:i/>
                <w:lang w:val="id-ID"/>
              </w:rPr>
            </w:pPr>
            <w:proofErr w:type="spellStart"/>
            <w:r w:rsidRPr="00B53138">
              <w:rPr>
                <w:i/>
                <w:lang w:val="id-ID"/>
              </w:rPr>
              <w:t>Decision</w:t>
            </w:r>
            <w:proofErr w:type="spellEnd"/>
          </w:p>
        </w:tc>
        <w:tc>
          <w:tcPr>
            <w:tcW w:w="3256" w:type="dxa"/>
          </w:tcPr>
          <w:p w14:paraId="102AF721" w14:textId="77777777" w:rsidR="00A2766E" w:rsidRPr="00B53138" w:rsidRDefault="00A2766E" w:rsidP="009021BB">
            <w:pPr>
              <w:ind w:firstLine="0"/>
              <w:rPr>
                <w:lang w:val="id-ID"/>
              </w:rPr>
            </w:pPr>
            <w:proofErr w:type="spellStart"/>
            <w:r w:rsidRPr="00B53138">
              <w:rPr>
                <w:i/>
                <w:lang w:val="id-ID"/>
              </w:rPr>
              <w:t>Decision</w:t>
            </w:r>
            <w:proofErr w:type="spellEnd"/>
            <w:r w:rsidRPr="00B53138">
              <w:rPr>
                <w:lang w:val="id-ID"/>
              </w:rPr>
              <w:t xml:space="preserve"> untuk menyatakan kondisi dari suatu proses.</w:t>
            </w:r>
          </w:p>
        </w:tc>
      </w:tr>
      <w:tr w:rsidR="00A2766E" w:rsidRPr="00B53138" w14:paraId="0F464F90" w14:textId="77777777" w:rsidTr="009021BB">
        <w:tc>
          <w:tcPr>
            <w:tcW w:w="2737" w:type="dxa"/>
          </w:tcPr>
          <w:p w14:paraId="45B17DA6" w14:textId="77777777" w:rsidR="00A2766E" w:rsidRPr="00B53138" w:rsidRDefault="00A2766E" w:rsidP="009021BB">
            <w:pPr>
              <w:ind w:firstLine="0"/>
              <w:rPr>
                <w:lang w:val="id-ID"/>
              </w:rPr>
            </w:pPr>
            <w:r w:rsidRPr="00B53138">
              <w:rPr>
                <w:noProof/>
              </w:rPr>
              <w:drawing>
                <wp:anchor distT="0" distB="0" distL="114300" distR="114300" simplePos="0" relativeHeight="251675648" behindDoc="0" locked="0" layoutInCell="1" allowOverlap="1" wp14:anchorId="0D602BAB" wp14:editId="07EDA267">
                  <wp:simplePos x="0" y="0"/>
                  <wp:positionH relativeFrom="column">
                    <wp:posOffset>422762</wp:posOffset>
                  </wp:positionH>
                  <wp:positionV relativeFrom="paragraph">
                    <wp:posOffset>45070</wp:posOffset>
                  </wp:positionV>
                  <wp:extent cx="704948" cy="390580"/>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04948" cy="390580"/>
                          </a:xfrm>
                          <a:prstGeom prst="rect">
                            <a:avLst/>
                          </a:prstGeom>
                        </pic:spPr>
                      </pic:pic>
                    </a:graphicData>
                  </a:graphic>
                </wp:anchor>
              </w:drawing>
            </w:r>
          </w:p>
        </w:tc>
        <w:tc>
          <w:tcPr>
            <w:tcW w:w="2220" w:type="dxa"/>
          </w:tcPr>
          <w:p w14:paraId="452E186E" w14:textId="77777777" w:rsidR="00A2766E" w:rsidRPr="00B53138" w:rsidRDefault="00A2766E" w:rsidP="009021BB">
            <w:pPr>
              <w:ind w:firstLine="0"/>
              <w:jc w:val="center"/>
              <w:rPr>
                <w:i/>
                <w:lang w:val="id-ID"/>
              </w:rPr>
            </w:pPr>
            <w:proofErr w:type="spellStart"/>
            <w:r w:rsidRPr="00B53138">
              <w:rPr>
                <w:i/>
                <w:lang w:val="id-ID"/>
              </w:rPr>
              <w:t>Action</w:t>
            </w:r>
            <w:proofErr w:type="spellEnd"/>
          </w:p>
        </w:tc>
        <w:tc>
          <w:tcPr>
            <w:tcW w:w="3256" w:type="dxa"/>
          </w:tcPr>
          <w:p w14:paraId="146C069C" w14:textId="77777777" w:rsidR="00A2766E" w:rsidRPr="00B53138" w:rsidRDefault="00A2766E" w:rsidP="009021BB">
            <w:pPr>
              <w:ind w:firstLine="0"/>
              <w:rPr>
                <w:lang w:val="id-ID"/>
              </w:rPr>
            </w:pPr>
            <w:proofErr w:type="spellStart"/>
            <w:r w:rsidRPr="00B53138">
              <w:rPr>
                <w:i/>
                <w:lang w:val="id-ID"/>
              </w:rPr>
              <w:t>Action</w:t>
            </w:r>
            <w:proofErr w:type="spellEnd"/>
            <w:r w:rsidRPr="00B53138">
              <w:rPr>
                <w:i/>
                <w:lang w:val="id-ID"/>
              </w:rPr>
              <w:t xml:space="preserve"> </w:t>
            </w:r>
            <w:r w:rsidRPr="00B53138">
              <w:rPr>
                <w:lang w:val="id-ID"/>
              </w:rPr>
              <w:t>menyatakan aksi yang dilakukan dalam suatu arsitektur sistem.</w:t>
            </w:r>
          </w:p>
        </w:tc>
      </w:tr>
      <w:tr w:rsidR="00A2766E" w:rsidRPr="00B53138" w14:paraId="678430C5" w14:textId="77777777" w:rsidTr="009021BB">
        <w:tc>
          <w:tcPr>
            <w:tcW w:w="2737" w:type="dxa"/>
          </w:tcPr>
          <w:p w14:paraId="17670654" w14:textId="77777777" w:rsidR="00A2766E" w:rsidRPr="00B53138" w:rsidRDefault="00A2766E" w:rsidP="009021BB">
            <w:pPr>
              <w:ind w:firstLine="0"/>
              <w:rPr>
                <w:lang w:val="id-ID"/>
              </w:rPr>
            </w:pPr>
            <w:r w:rsidRPr="00B53138">
              <w:rPr>
                <w:noProof/>
              </w:rPr>
              <w:drawing>
                <wp:anchor distT="0" distB="0" distL="114300" distR="114300" simplePos="0" relativeHeight="251676672" behindDoc="0" locked="0" layoutInCell="1" allowOverlap="1" wp14:anchorId="3DEA8605" wp14:editId="427C0882">
                  <wp:simplePos x="0" y="0"/>
                  <wp:positionH relativeFrom="column">
                    <wp:posOffset>500380</wp:posOffset>
                  </wp:positionH>
                  <wp:positionV relativeFrom="paragraph">
                    <wp:posOffset>148752</wp:posOffset>
                  </wp:positionV>
                  <wp:extent cx="561975" cy="381000"/>
                  <wp:effectExtent l="0" t="0" r="952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975" cy="381000"/>
                          </a:xfrm>
                          <a:prstGeom prst="rect">
                            <a:avLst/>
                          </a:prstGeom>
                        </pic:spPr>
                      </pic:pic>
                    </a:graphicData>
                  </a:graphic>
                </wp:anchor>
              </w:drawing>
            </w:r>
          </w:p>
        </w:tc>
        <w:tc>
          <w:tcPr>
            <w:tcW w:w="2220" w:type="dxa"/>
          </w:tcPr>
          <w:p w14:paraId="666A9523" w14:textId="77777777" w:rsidR="00A2766E" w:rsidRPr="00B53138" w:rsidRDefault="00A2766E" w:rsidP="009021BB">
            <w:pPr>
              <w:ind w:firstLine="0"/>
              <w:jc w:val="center"/>
              <w:rPr>
                <w:i/>
                <w:lang w:val="id-ID"/>
              </w:rPr>
            </w:pPr>
            <w:proofErr w:type="spellStart"/>
            <w:r w:rsidRPr="00B53138">
              <w:rPr>
                <w:i/>
                <w:lang w:val="id-ID"/>
              </w:rPr>
              <w:t>Swimlane</w:t>
            </w:r>
            <w:proofErr w:type="spellEnd"/>
          </w:p>
        </w:tc>
        <w:tc>
          <w:tcPr>
            <w:tcW w:w="3256" w:type="dxa"/>
          </w:tcPr>
          <w:p w14:paraId="21E84AA4" w14:textId="77777777" w:rsidR="00A2766E" w:rsidRPr="00B53138" w:rsidRDefault="00A2766E" w:rsidP="009021BB">
            <w:pPr>
              <w:ind w:firstLine="0"/>
              <w:rPr>
                <w:lang w:val="id-ID"/>
              </w:rPr>
            </w:pPr>
            <w:proofErr w:type="spellStart"/>
            <w:r w:rsidRPr="00B53138">
              <w:rPr>
                <w:i/>
                <w:lang w:val="id-ID"/>
              </w:rPr>
              <w:t>Swimlane</w:t>
            </w:r>
            <w:proofErr w:type="spellEnd"/>
            <w:r w:rsidRPr="00B53138">
              <w:rPr>
                <w:lang w:val="id-ID"/>
              </w:rPr>
              <w:t xml:space="preserve"> memisahkan </w:t>
            </w:r>
            <w:proofErr w:type="spellStart"/>
            <w:r w:rsidRPr="00B53138">
              <w:rPr>
                <w:lang w:val="id-ID"/>
              </w:rPr>
              <w:t>organisai</w:t>
            </w:r>
            <w:proofErr w:type="spellEnd"/>
            <w:r w:rsidRPr="00B53138">
              <w:rPr>
                <w:lang w:val="id-ID"/>
              </w:rPr>
              <w:t xml:space="preserve"> bisnis yang bertanggung jawab terhadap aktivitas yang terjadi.</w:t>
            </w:r>
          </w:p>
        </w:tc>
      </w:tr>
      <w:tr w:rsidR="00A2766E" w:rsidRPr="00B53138" w14:paraId="73351C35" w14:textId="77777777" w:rsidTr="009021BB">
        <w:tc>
          <w:tcPr>
            <w:tcW w:w="2737" w:type="dxa"/>
          </w:tcPr>
          <w:p w14:paraId="554FE270" w14:textId="77777777" w:rsidR="00A2766E" w:rsidRPr="00B53138" w:rsidRDefault="00A2766E" w:rsidP="009021BB">
            <w:pPr>
              <w:ind w:firstLine="0"/>
              <w:rPr>
                <w:lang w:val="id-ID"/>
              </w:rPr>
            </w:pPr>
            <w:r w:rsidRPr="00B53138">
              <w:rPr>
                <w:noProof/>
              </w:rPr>
              <w:drawing>
                <wp:anchor distT="0" distB="0" distL="114300" distR="114300" simplePos="0" relativeHeight="251677696" behindDoc="0" locked="0" layoutInCell="1" allowOverlap="1" wp14:anchorId="319B55A9" wp14:editId="2B5F3AD2">
                  <wp:simplePos x="0" y="0"/>
                  <wp:positionH relativeFrom="column">
                    <wp:posOffset>387985</wp:posOffset>
                  </wp:positionH>
                  <wp:positionV relativeFrom="paragraph">
                    <wp:posOffset>164303</wp:posOffset>
                  </wp:positionV>
                  <wp:extent cx="857370" cy="104790"/>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857370" cy="104790"/>
                          </a:xfrm>
                          <a:prstGeom prst="rect">
                            <a:avLst/>
                          </a:prstGeom>
                        </pic:spPr>
                      </pic:pic>
                    </a:graphicData>
                  </a:graphic>
                </wp:anchor>
              </w:drawing>
            </w:r>
          </w:p>
        </w:tc>
        <w:tc>
          <w:tcPr>
            <w:tcW w:w="2220" w:type="dxa"/>
          </w:tcPr>
          <w:p w14:paraId="74AEB99A" w14:textId="77777777" w:rsidR="00A2766E" w:rsidRPr="00B53138" w:rsidRDefault="00A2766E" w:rsidP="009021BB">
            <w:pPr>
              <w:ind w:firstLine="0"/>
              <w:jc w:val="center"/>
              <w:rPr>
                <w:i/>
                <w:lang w:val="id-ID"/>
              </w:rPr>
            </w:pPr>
            <w:proofErr w:type="spellStart"/>
            <w:r w:rsidRPr="00B53138">
              <w:rPr>
                <w:i/>
                <w:lang w:val="id-ID"/>
              </w:rPr>
              <w:t>Join</w:t>
            </w:r>
            <w:proofErr w:type="spellEnd"/>
          </w:p>
        </w:tc>
        <w:tc>
          <w:tcPr>
            <w:tcW w:w="3256" w:type="dxa"/>
          </w:tcPr>
          <w:p w14:paraId="6E133DC2" w14:textId="77777777" w:rsidR="00A2766E" w:rsidRPr="00B53138" w:rsidRDefault="00A2766E" w:rsidP="003A2EA5">
            <w:pPr>
              <w:keepNext/>
              <w:ind w:firstLine="0"/>
              <w:rPr>
                <w:lang w:val="id-ID"/>
              </w:rPr>
            </w:pPr>
            <w:r w:rsidRPr="00B53138">
              <w:rPr>
                <w:lang w:val="id-ID"/>
              </w:rPr>
              <w:t xml:space="preserve">Penggabungan </w:t>
            </w:r>
            <w:proofErr w:type="spellStart"/>
            <w:r w:rsidRPr="00B53138">
              <w:rPr>
                <w:lang w:val="id-ID"/>
              </w:rPr>
              <w:t>dimana</w:t>
            </w:r>
            <w:proofErr w:type="spellEnd"/>
            <w:r w:rsidRPr="00B53138">
              <w:rPr>
                <w:lang w:val="id-ID"/>
              </w:rPr>
              <w:t xml:space="preserve"> yang lebih dari satu aktivitas lalu digabung menjadi satu.</w:t>
            </w:r>
          </w:p>
        </w:tc>
      </w:tr>
    </w:tbl>
    <w:p w14:paraId="2C127765" w14:textId="6ECCFDDD" w:rsidR="003A2EA5" w:rsidRPr="00B53138" w:rsidRDefault="003A2EA5" w:rsidP="003A2EA5">
      <w:pPr>
        <w:pStyle w:val="Caption"/>
        <w:jc w:val="center"/>
        <w:rPr>
          <w:b/>
          <w:bCs/>
          <w:i w:val="0"/>
          <w:iCs w:val="0"/>
          <w:color w:val="auto"/>
          <w:sz w:val="24"/>
          <w:szCs w:val="24"/>
          <w:lang w:val="id-ID"/>
        </w:rPr>
      </w:pPr>
      <w:r w:rsidRPr="00B53138">
        <w:rPr>
          <w:b/>
          <w:bCs/>
          <w:i w:val="0"/>
          <w:iCs w:val="0"/>
          <w:color w:val="auto"/>
          <w:sz w:val="24"/>
          <w:szCs w:val="24"/>
          <w:lang w:val="id-ID"/>
        </w:rPr>
        <w:t xml:space="preserve">Tabel </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STYLEREF 1 \s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2</w:t>
      </w:r>
      <w:r w:rsidR="006D7736">
        <w:rPr>
          <w:b/>
          <w:bCs/>
          <w:i w:val="0"/>
          <w:iCs w:val="0"/>
          <w:color w:val="auto"/>
          <w:sz w:val="24"/>
          <w:szCs w:val="24"/>
          <w:lang w:val="id-ID"/>
        </w:rPr>
        <w:fldChar w:fldCharType="end"/>
      </w:r>
      <w:r w:rsidR="006D7736">
        <w:rPr>
          <w:b/>
          <w:bCs/>
          <w:i w:val="0"/>
          <w:iCs w:val="0"/>
          <w:color w:val="auto"/>
          <w:sz w:val="24"/>
          <w:szCs w:val="24"/>
          <w:lang w:val="id-ID"/>
        </w:rPr>
        <w:t>.</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SEQ Tabel \* ARABIC \s 1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2</w:t>
      </w:r>
      <w:r w:rsidR="006D7736">
        <w:rPr>
          <w:b/>
          <w:bCs/>
          <w:i w:val="0"/>
          <w:iCs w:val="0"/>
          <w:color w:val="auto"/>
          <w:sz w:val="24"/>
          <w:szCs w:val="24"/>
          <w:lang w:val="id-ID"/>
        </w:rPr>
        <w:fldChar w:fldCharType="end"/>
      </w:r>
      <w:r w:rsidRPr="00B53138">
        <w:rPr>
          <w:b/>
          <w:bCs/>
          <w:i w:val="0"/>
          <w:iCs w:val="0"/>
          <w:color w:val="auto"/>
          <w:sz w:val="24"/>
          <w:szCs w:val="24"/>
          <w:lang w:val="id-ID"/>
        </w:rPr>
        <w:t xml:space="preserve">Simbol </w:t>
      </w:r>
      <w:proofErr w:type="spellStart"/>
      <w:r w:rsidRPr="00B53138">
        <w:rPr>
          <w:b/>
          <w:bCs/>
          <w:i w:val="0"/>
          <w:iCs w:val="0"/>
          <w:color w:val="auto"/>
          <w:sz w:val="24"/>
          <w:szCs w:val="24"/>
          <w:lang w:val="id-ID"/>
        </w:rPr>
        <w:t>Activity</w:t>
      </w:r>
      <w:proofErr w:type="spellEnd"/>
      <w:r w:rsidRPr="00B53138">
        <w:rPr>
          <w:b/>
          <w:bCs/>
          <w:i w:val="0"/>
          <w:iCs w:val="0"/>
          <w:color w:val="auto"/>
          <w:sz w:val="24"/>
          <w:szCs w:val="24"/>
          <w:lang w:val="id-ID"/>
        </w:rPr>
        <w:t xml:space="preserve"> Diagram</w:t>
      </w:r>
    </w:p>
    <w:p w14:paraId="4BABF045" w14:textId="7D556EAC" w:rsidR="00A2766E" w:rsidRPr="00B53138" w:rsidRDefault="00A2766E" w:rsidP="00A2766E">
      <w:pPr>
        <w:spacing w:after="240"/>
        <w:ind w:firstLine="0"/>
        <w:jc w:val="center"/>
        <w:rPr>
          <w:lang w:val="id-ID"/>
        </w:rPr>
      </w:pPr>
      <w:r w:rsidRPr="00B53138">
        <w:rPr>
          <w:lang w:val="id-ID"/>
        </w:rPr>
        <w:t xml:space="preserve">Sumber : Jurnal </w:t>
      </w:r>
      <w:proofErr w:type="spellStart"/>
      <w:r w:rsidRPr="00B53138">
        <w:rPr>
          <w:lang w:val="id-ID"/>
        </w:rPr>
        <w:t>Yunahar</w:t>
      </w:r>
      <w:proofErr w:type="spellEnd"/>
      <w:r w:rsidRPr="00B53138">
        <w:rPr>
          <w:lang w:val="id-ID"/>
        </w:rPr>
        <w:t xml:space="preserve"> Heriyanto</w:t>
      </w:r>
    </w:p>
    <w:p w14:paraId="6D527917" w14:textId="06B5E241" w:rsidR="00DC36AD" w:rsidRPr="00B53138" w:rsidRDefault="008040FB" w:rsidP="00252021">
      <w:pPr>
        <w:pStyle w:val="Heading3"/>
        <w:rPr>
          <w:lang w:val="id-ID"/>
        </w:rPr>
      </w:pPr>
      <w:bookmarkStart w:id="32" w:name="_Toc152684746"/>
      <w:proofErr w:type="spellStart"/>
      <w:r w:rsidRPr="00B53138">
        <w:rPr>
          <w:lang w:val="id-ID"/>
        </w:rPr>
        <w:t>Database</w:t>
      </w:r>
      <w:bookmarkEnd w:id="32"/>
      <w:proofErr w:type="spellEnd"/>
    </w:p>
    <w:p w14:paraId="40B8B493" w14:textId="549BF424" w:rsidR="00DB0469" w:rsidRPr="00B53138" w:rsidRDefault="008040FB" w:rsidP="00DB0469">
      <w:pPr>
        <w:spacing w:after="240"/>
        <w:ind w:firstLine="450"/>
        <w:rPr>
          <w:lang w:val="id-ID"/>
        </w:rPr>
      </w:pPr>
      <w:proofErr w:type="spellStart"/>
      <w:r w:rsidRPr="00B53138">
        <w:rPr>
          <w:i/>
          <w:iCs/>
          <w:lang w:val="id-ID"/>
        </w:rPr>
        <w:t>Database</w:t>
      </w:r>
      <w:proofErr w:type="spellEnd"/>
      <w:r w:rsidRPr="00B53138">
        <w:rPr>
          <w:i/>
          <w:iCs/>
          <w:lang w:val="id-ID"/>
        </w:rPr>
        <w:t xml:space="preserve"> </w:t>
      </w:r>
      <w:r w:rsidRPr="00B53138">
        <w:rPr>
          <w:lang w:val="id-ID"/>
        </w:rPr>
        <w:t xml:space="preserve">merupakan </w:t>
      </w:r>
      <w:r w:rsidR="00225F53" w:rsidRPr="00B53138">
        <w:rPr>
          <w:lang w:val="id-ID"/>
        </w:rPr>
        <w:t xml:space="preserve">sekumpulan data yang teratur berdasarkan kriteria yang saling berhubungan. </w:t>
      </w:r>
      <w:proofErr w:type="spellStart"/>
      <w:r w:rsidRPr="00B53138">
        <w:rPr>
          <w:i/>
          <w:iCs/>
          <w:lang w:val="id-ID"/>
        </w:rPr>
        <w:t>Database</w:t>
      </w:r>
      <w:proofErr w:type="spellEnd"/>
      <w:r w:rsidRPr="00B53138">
        <w:rPr>
          <w:i/>
          <w:iCs/>
          <w:lang w:val="id-ID"/>
        </w:rPr>
        <w:t xml:space="preserve"> </w:t>
      </w:r>
      <w:r w:rsidRPr="00B53138">
        <w:rPr>
          <w:lang w:val="id-ID"/>
        </w:rPr>
        <w:t xml:space="preserve">juga merupakan </w:t>
      </w:r>
      <w:r w:rsidR="00225F53" w:rsidRPr="00B53138">
        <w:rPr>
          <w:lang w:val="id-ID"/>
        </w:rPr>
        <w:t>salah satu komponen yang penting karena berfungsi sebagai basis penyediaan informasi bagi pemakainya.</w:t>
      </w:r>
      <w:r w:rsidRPr="00B53138">
        <w:rPr>
          <w:lang w:val="id-ID"/>
        </w:rPr>
        <w:t xml:space="preserve"> </w:t>
      </w:r>
      <w:r w:rsidR="00225F53" w:rsidRPr="00B53138">
        <w:rPr>
          <w:lang w:val="id-ID"/>
        </w:rPr>
        <w:t xml:space="preserve">Konsep </w:t>
      </w:r>
      <w:proofErr w:type="spellStart"/>
      <w:r w:rsidR="00225F53" w:rsidRPr="00B53138">
        <w:rPr>
          <w:i/>
          <w:iCs/>
          <w:lang w:val="id-ID"/>
        </w:rPr>
        <w:t>database</w:t>
      </w:r>
      <w:proofErr w:type="spellEnd"/>
      <w:r w:rsidR="00225F53" w:rsidRPr="00B53138">
        <w:rPr>
          <w:lang w:val="id-ID"/>
        </w:rPr>
        <w:t xml:space="preserve"> adalah kumpulan dari data-data berkumpul menjadi suatu berkas yang saling berhubungan dengan </w:t>
      </w:r>
      <w:r w:rsidR="005B0A03" w:rsidRPr="00B53138">
        <w:rPr>
          <w:lang w:val="id-ID"/>
        </w:rPr>
        <w:t>tata cara</w:t>
      </w:r>
      <w:r w:rsidR="00225F53" w:rsidRPr="00B53138">
        <w:rPr>
          <w:lang w:val="id-ID"/>
        </w:rPr>
        <w:t xml:space="preserve"> baru hingga terbentuk suatu informasi baru</w:t>
      </w:r>
      <w:r w:rsidR="00593D29" w:rsidRPr="00B53138">
        <w:rPr>
          <w:lang w:val="id-ID"/>
        </w:rPr>
        <w:t xml:space="preserve">. Tujuan </w:t>
      </w:r>
      <w:proofErr w:type="spellStart"/>
      <w:r w:rsidR="00593D29" w:rsidRPr="005B0A03">
        <w:rPr>
          <w:i/>
          <w:iCs/>
          <w:lang w:val="id-ID"/>
        </w:rPr>
        <w:t>database</w:t>
      </w:r>
      <w:proofErr w:type="spellEnd"/>
      <w:r w:rsidR="00593D29" w:rsidRPr="00B53138">
        <w:rPr>
          <w:lang w:val="id-ID"/>
        </w:rPr>
        <w:t xml:space="preserve"> adalah untuk menghindari kekacauan dalam hal pengolahan data yang jumlahnya besar</w:t>
      </w:r>
      <w:sdt>
        <w:sdtPr>
          <w:rPr>
            <w:lang w:val="id-ID"/>
          </w:rPr>
          <w:id w:val="392245217"/>
          <w:citation/>
        </w:sdtPr>
        <w:sdtContent>
          <w:r w:rsidR="00593D29" w:rsidRPr="00B53138">
            <w:rPr>
              <w:lang w:val="id-ID"/>
            </w:rPr>
            <w:fldChar w:fldCharType="begin"/>
          </w:r>
          <w:r w:rsidR="00593D29" w:rsidRPr="00B53138">
            <w:rPr>
              <w:lang w:val="id-ID"/>
            </w:rPr>
            <w:instrText xml:space="preserve"> CITATION Win20 \l 1033 </w:instrText>
          </w:r>
          <w:r w:rsidR="00593D29" w:rsidRPr="00B53138">
            <w:rPr>
              <w:lang w:val="id-ID"/>
            </w:rPr>
            <w:fldChar w:fldCharType="separate"/>
          </w:r>
          <w:r w:rsidR="00354C08" w:rsidRPr="00B53138">
            <w:rPr>
              <w:noProof/>
              <w:lang w:val="id-ID"/>
            </w:rPr>
            <w:t xml:space="preserve"> [17]</w:t>
          </w:r>
          <w:r w:rsidR="00593D29" w:rsidRPr="00B53138">
            <w:rPr>
              <w:lang w:val="id-ID"/>
            </w:rPr>
            <w:fldChar w:fldCharType="end"/>
          </w:r>
        </w:sdtContent>
      </w:sdt>
    </w:p>
    <w:p w14:paraId="489D87C0" w14:textId="0FB90881" w:rsidR="00DB0469" w:rsidRPr="00B53138" w:rsidRDefault="008040FB" w:rsidP="00252021">
      <w:pPr>
        <w:pStyle w:val="Heading4"/>
        <w:rPr>
          <w:lang w:val="id-ID"/>
        </w:rPr>
      </w:pPr>
      <w:proofErr w:type="spellStart"/>
      <w:r w:rsidRPr="00B53138">
        <w:rPr>
          <w:lang w:val="id-ID"/>
        </w:rPr>
        <w:t>MySQL</w:t>
      </w:r>
      <w:proofErr w:type="spellEnd"/>
    </w:p>
    <w:p w14:paraId="32077D36" w14:textId="76E0BC1C" w:rsidR="00734F45" w:rsidRPr="00B53138" w:rsidRDefault="0038637B" w:rsidP="00DB0469">
      <w:pPr>
        <w:spacing w:after="120"/>
        <w:ind w:firstLine="540"/>
        <w:rPr>
          <w:i/>
          <w:lang w:val="id-ID"/>
        </w:rPr>
      </w:pPr>
      <w:proofErr w:type="spellStart"/>
      <w:r w:rsidRPr="00B53138">
        <w:rPr>
          <w:i/>
          <w:lang w:val="id-ID"/>
        </w:rPr>
        <w:t>MySQL</w:t>
      </w:r>
      <w:proofErr w:type="spellEnd"/>
      <w:r w:rsidRPr="00B53138">
        <w:rPr>
          <w:lang w:val="id-ID"/>
        </w:rPr>
        <w:t xml:space="preserve"> merupakan </w:t>
      </w:r>
      <w:proofErr w:type="spellStart"/>
      <w:r w:rsidRPr="00B53138">
        <w:rPr>
          <w:i/>
          <w:lang w:val="id-ID"/>
        </w:rPr>
        <w:t>database</w:t>
      </w:r>
      <w:proofErr w:type="spellEnd"/>
      <w:r w:rsidRPr="00B53138">
        <w:rPr>
          <w:i/>
          <w:lang w:val="id-ID"/>
        </w:rPr>
        <w:t xml:space="preserve"> server</w:t>
      </w:r>
      <w:r w:rsidRPr="00B53138">
        <w:rPr>
          <w:lang w:val="id-ID"/>
        </w:rPr>
        <w:t xml:space="preserve"> yang bersifat </w:t>
      </w:r>
      <w:r w:rsidRPr="00B53138">
        <w:rPr>
          <w:i/>
          <w:lang w:val="id-ID"/>
        </w:rPr>
        <w:t xml:space="preserve">open </w:t>
      </w:r>
      <w:proofErr w:type="spellStart"/>
      <w:r w:rsidRPr="00B53138">
        <w:rPr>
          <w:i/>
          <w:lang w:val="id-ID"/>
        </w:rPr>
        <w:t>source</w:t>
      </w:r>
      <w:proofErr w:type="spellEnd"/>
      <w:r w:rsidRPr="00B53138">
        <w:rPr>
          <w:lang w:val="id-ID"/>
        </w:rPr>
        <w:t xml:space="preserve">. </w:t>
      </w:r>
      <w:proofErr w:type="spellStart"/>
      <w:r w:rsidRPr="00B53138">
        <w:rPr>
          <w:lang w:val="id-ID"/>
        </w:rPr>
        <w:t>Database</w:t>
      </w:r>
      <w:proofErr w:type="spellEnd"/>
      <w:r w:rsidRPr="00B53138">
        <w:rPr>
          <w:lang w:val="id-ID"/>
        </w:rPr>
        <w:t xml:space="preserve"> ini banyak digemari karena memiliki API (</w:t>
      </w:r>
      <w:proofErr w:type="spellStart"/>
      <w:r w:rsidRPr="00B53138">
        <w:rPr>
          <w:i/>
          <w:lang w:val="id-ID"/>
        </w:rPr>
        <w:t>Application</w:t>
      </w:r>
      <w:proofErr w:type="spellEnd"/>
      <w:r w:rsidRPr="00B53138">
        <w:rPr>
          <w:i/>
          <w:lang w:val="id-ID"/>
        </w:rPr>
        <w:t xml:space="preserve"> </w:t>
      </w:r>
      <w:proofErr w:type="spellStart"/>
      <w:r w:rsidRPr="00B53138">
        <w:rPr>
          <w:i/>
          <w:lang w:val="id-ID"/>
        </w:rPr>
        <w:t>Programming</w:t>
      </w:r>
      <w:proofErr w:type="spellEnd"/>
      <w:r w:rsidRPr="00B53138">
        <w:rPr>
          <w:i/>
          <w:lang w:val="id-ID"/>
        </w:rPr>
        <w:t xml:space="preserve"> </w:t>
      </w:r>
      <w:proofErr w:type="spellStart"/>
      <w:r w:rsidRPr="00B53138">
        <w:rPr>
          <w:i/>
          <w:lang w:val="id-ID"/>
        </w:rPr>
        <w:t>Interface</w:t>
      </w:r>
      <w:proofErr w:type="spellEnd"/>
      <w:r w:rsidRPr="00B53138">
        <w:rPr>
          <w:lang w:val="id-ID"/>
        </w:rPr>
        <w:t xml:space="preserve">) sehingga memungkinkan banyak bahasa pemrograman dapat mengaksesnya. </w:t>
      </w:r>
      <w:proofErr w:type="spellStart"/>
      <w:r w:rsidRPr="00B53138">
        <w:rPr>
          <w:i/>
          <w:lang w:val="id-ID"/>
        </w:rPr>
        <w:t>Database</w:t>
      </w:r>
      <w:proofErr w:type="spellEnd"/>
      <w:r w:rsidRPr="00B53138">
        <w:rPr>
          <w:lang w:val="id-ID"/>
        </w:rPr>
        <w:t xml:space="preserve"> terbagi menjadi dua yaitu </w:t>
      </w:r>
      <w:proofErr w:type="spellStart"/>
      <w:r w:rsidRPr="00B53138">
        <w:rPr>
          <w:i/>
          <w:lang w:val="id-ID"/>
        </w:rPr>
        <w:t>database</w:t>
      </w:r>
      <w:proofErr w:type="spellEnd"/>
      <w:r w:rsidRPr="00B53138">
        <w:rPr>
          <w:lang w:val="id-ID"/>
        </w:rPr>
        <w:t xml:space="preserve"> flat dan </w:t>
      </w:r>
      <w:proofErr w:type="spellStart"/>
      <w:r w:rsidRPr="00B53138">
        <w:rPr>
          <w:i/>
          <w:lang w:val="id-ID"/>
        </w:rPr>
        <w:t>database</w:t>
      </w:r>
      <w:proofErr w:type="spellEnd"/>
      <w:r w:rsidRPr="00B53138">
        <w:rPr>
          <w:lang w:val="id-ID"/>
        </w:rPr>
        <w:t xml:space="preserve"> relasional. </w:t>
      </w:r>
      <w:proofErr w:type="spellStart"/>
      <w:r w:rsidRPr="00B53138">
        <w:rPr>
          <w:i/>
          <w:lang w:val="id-ID"/>
        </w:rPr>
        <w:t>MySQL</w:t>
      </w:r>
      <w:proofErr w:type="spellEnd"/>
      <w:r w:rsidRPr="00B53138">
        <w:rPr>
          <w:lang w:val="id-ID"/>
        </w:rPr>
        <w:t xml:space="preserve"> merupakan </w:t>
      </w:r>
      <w:proofErr w:type="spellStart"/>
      <w:r w:rsidRPr="00B53138">
        <w:rPr>
          <w:i/>
          <w:lang w:val="id-ID"/>
        </w:rPr>
        <w:t>database</w:t>
      </w:r>
      <w:proofErr w:type="spellEnd"/>
      <w:r w:rsidRPr="00B53138">
        <w:rPr>
          <w:i/>
          <w:lang w:val="id-ID"/>
        </w:rPr>
        <w:t xml:space="preserve"> </w:t>
      </w:r>
      <w:r w:rsidRPr="00B53138">
        <w:rPr>
          <w:lang w:val="id-ID"/>
        </w:rPr>
        <w:t xml:space="preserve">relasional. Dikatakan relasional karena memiliki struktur relasional yakni memiliki tabel-tabel untuk menyimpan data. </w:t>
      </w:r>
      <w:proofErr w:type="spellStart"/>
      <w:r w:rsidRPr="00B53138">
        <w:rPr>
          <w:i/>
          <w:lang w:val="id-ID"/>
        </w:rPr>
        <w:t>Database</w:t>
      </w:r>
      <w:proofErr w:type="spellEnd"/>
      <w:r w:rsidRPr="00B53138">
        <w:rPr>
          <w:i/>
          <w:lang w:val="id-ID"/>
        </w:rPr>
        <w:t xml:space="preserve"> </w:t>
      </w:r>
      <w:proofErr w:type="spellStart"/>
      <w:r w:rsidRPr="00B53138">
        <w:rPr>
          <w:i/>
          <w:lang w:val="id-ID"/>
        </w:rPr>
        <w:t>MySQL</w:t>
      </w:r>
      <w:proofErr w:type="spellEnd"/>
      <w:r w:rsidRPr="00B53138">
        <w:rPr>
          <w:lang w:val="id-ID"/>
        </w:rPr>
        <w:t xml:space="preserve"> mampu mengirim dan menerima </w:t>
      </w:r>
      <w:r w:rsidRPr="00B53138">
        <w:rPr>
          <w:lang w:val="id-ID"/>
        </w:rPr>
        <w:lastRenderedPageBreak/>
        <w:t xml:space="preserve">data dengan cepat dan </w:t>
      </w:r>
      <w:proofErr w:type="spellStart"/>
      <w:r w:rsidRPr="00B53138">
        <w:rPr>
          <w:lang w:val="id-ID"/>
        </w:rPr>
        <w:t>multiuser</w:t>
      </w:r>
      <w:proofErr w:type="spellEnd"/>
      <w:r w:rsidRPr="00B53138">
        <w:rPr>
          <w:lang w:val="id-ID"/>
        </w:rPr>
        <w:t xml:space="preserve">. </w:t>
      </w:r>
      <w:proofErr w:type="spellStart"/>
      <w:r w:rsidRPr="00B53138">
        <w:rPr>
          <w:i/>
          <w:lang w:val="id-ID"/>
        </w:rPr>
        <w:t>MySQL</w:t>
      </w:r>
      <w:proofErr w:type="spellEnd"/>
      <w:r w:rsidRPr="00B53138">
        <w:rPr>
          <w:i/>
          <w:lang w:val="id-ID"/>
        </w:rPr>
        <w:t xml:space="preserve"> </w:t>
      </w:r>
      <w:r w:rsidRPr="00B53138">
        <w:rPr>
          <w:lang w:val="id-ID"/>
        </w:rPr>
        <w:t xml:space="preserve">memiliki dua bentuk yaitu </w:t>
      </w:r>
      <w:proofErr w:type="spellStart"/>
      <w:r w:rsidRPr="00B53138">
        <w:rPr>
          <w:i/>
          <w:lang w:val="id-ID"/>
        </w:rPr>
        <w:t>free</w:t>
      </w:r>
      <w:proofErr w:type="spellEnd"/>
      <w:r w:rsidRPr="00B53138">
        <w:rPr>
          <w:i/>
          <w:lang w:val="id-ID"/>
        </w:rPr>
        <w:t xml:space="preserve"> </w:t>
      </w:r>
      <w:proofErr w:type="spellStart"/>
      <w:r w:rsidRPr="00B53138">
        <w:rPr>
          <w:i/>
          <w:lang w:val="id-ID"/>
        </w:rPr>
        <w:t>software</w:t>
      </w:r>
      <w:proofErr w:type="spellEnd"/>
      <w:r w:rsidRPr="00B53138">
        <w:rPr>
          <w:i/>
          <w:lang w:val="id-ID"/>
        </w:rPr>
        <w:t xml:space="preserve"> </w:t>
      </w:r>
      <w:r w:rsidRPr="00B53138">
        <w:rPr>
          <w:lang w:val="id-ID"/>
        </w:rPr>
        <w:t xml:space="preserve">dan </w:t>
      </w:r>
      <w:proofErr w:type="spellStart"/>
      <w:r w:rsidRPr="00B53138">
        <w:rPr>
          <w:i/>
          <w:lang w:val="id-ID"/>
        </w:rPr>
        <w:t>shareware</w:t>
      </w:r>
      <w:proofErr w:type="spellEnd"/>
      <w:r w:rsidRPr="00B53138">
        <w:rPr>
          <w:lang w:val="id-ID"/>
        </w:rPr>
        <w:t xml:space="preserve">. Menggunakan </w:t>
      </w:r>
      <w:proofErr w:type="spellStart"/>
      <w:r w:rsidRPr="00B53138">
        <w:rPr>
          <w:i/>
          <w:lang w:val="id-ID"/>
        </w:rPr>
        <w:t>MySQL</w:t>
      </w:r>
      <w:proofErr w:type="spellEnd"/>
      <w:r w:rsidRPr="00B53138">
        <w:rPr>
          <w:lang w:val="id-ID"/>
        </w:rPr>
        <w:t xml:space="preserve"> yang </w:t>
      </w:r>
      <w:proofErr w:type="spellStart"/>
      <w:r w:rsidRPr="00B53138">
        <w:rPr>
          <w:i/>
          <w:lang w:val="id-ID"/>
        </w:rPr>
        <w:t>free</w:t>
      </w:r>
      <w:proofErr w:type="spellEnd"/>
      <w:r w:rsidRPr="00B53138">
        <w:rPr>
          <w:i/>
          <w:lang w:val="id-ID"/>
        </w:rPr>
        <w:t xml:space="preserve"> </w:t>
      </w:r>
      <w:proofErr w:type="spellStart"/>
      <w:r w:rsidRPr="00B53138">
        <w:rPr>
          <w:i/>
          <w:lang w:val="id-ID"/>
        </w:rPr>
        <w:t>software</w:t>
      </w:r>
      <w:proofErr w:type="spellEnd"/>
      <w:r w:rsidRPr="00B53138">
        <w:rPr>
          <w:lang w:val="id-ID"/>
        </w:rPr>
        <w:t xml:space="preserve"> membuat pengguna tidak harus membayar lisensi karena berada </w:t>
      </w:r>
      <w:proofErr w:type="spellStart"/>
      <w:r w:rsidRPr="00B53138">
        <w:rPr>
          <w:lang w:val="id-ID"/>
        </w:rPr>
        <w:t>dibawah</w:t>
      </w:r>
      <w:proofErr w:type="spellEnd"/>
      <w:r w:rsidRPr="00B53138">
        <w:rPr>
          <w:lang w:val="id-ID"/>
        </w:rPr>
        <w:t xml:space="preserve"> lisensi GNU/GPL (</w:t>
      </w:r>
      <w:r w:rsidRPr="00B53138">
        <w:rPr>
          <w:i/>
          <w:lang w:val="id-ID"/>
        </w:rPr>
        <w:t xml:space="preserve">General </w:t>
      </w:r>
      <w:proofErr w:type="spellStart"/>
      <w:r w:rsidRPr="00B53138">
        <w:rPr>
          <w:i/>
          <w:lang w:val="id-ID"/>
        </w:rPr>
        <w:t>Public</w:t>
      </w:r>
      <w:proofErr w:type="spellEnd"/>
      <w:r w:rsidRPr="00B53138">
        <w:rPr>
          <w:i/>
          <w:lang w:val="id-ID"/>
        </w:rPr>
        <w:t xml:space="preserve"> </w:t>
      </w:r>
      <w:proofErr w:type="spellStart"/>
      <w:r w:rsidRPr="00B53138">
        <w:rPr>
          <w:i/>
          <w:lang w:val="id-ID"/>
        </w:rPr>
        <w:t>License</w:t>
      </w:r>
      <w:proofErr w:type="spellEnd"/>
      <w:r w:rsidRPr="00B53138">
        <w:rPr>
          <w:i/>
          <w:lang w:val="id-ID"/>
        </w:rPr>
        <w:t>)</w:t>
      </w:r>
      <w:sdt>
        <w:sdtPr>
          <w:rPr>
            <w:i/>
            <w:lang w:val="id-ID"/>
          </w:rPr>
          <w:id w:val="384529542"/>
          <w:citation/>
        </w:sdtPr>
        <w:sdtContent>
          <w:r w:rsidR="008B130A" w:rsidRPr="00B53138">
            <w:rPr>
              <w:i/>
              <w:lang w:val="id-ID"/>
            </w:rPr>
            <w:fldChar w:fldCharType="begin"/>
          </w:r>
          <w:r w:rsidR="008B130A" w:rsidRPr="00B53138">
            <w:rPr>
              <w:lang w:val="id-ID"/>
            </w:rPr>
            <w:instrText xml:space="preserve"> CITATION Wah10 \l 1033 </w:instrText>
          </w:r>
          <w:r w:rsidR="008B130A" w:rsidRPr="00B53138">
            <w:rPr>
              <w:i/>
              <w:lang w:val="id-ID"/>
            </w:rPr>
            <w:fldChar w:fldCharType="separate"/>
          </w:r>
          <w:r w:rsidR="00354C08" w:rsidRPr="00B53138">
            <w:rPr>
              <w:noProof/>
              <w:lang w:val="id-ID"/>
            </w:rPr>
            <w:t xml:space="preserve"> [18]</w:t>
          </w:r>
          <w:r w:rsidR="008B130A" w:rsidRPr="00B53138">
            <w:rPr>
              <w:i/>
              <w:lang w:val="id-ID"/>
            </w:rPr>
            <w:fldChar w:fldCharType="end"/>
          </w:r>
        </w:sdtContent>
      </w:sdt>
      <w:r w:rsidRPr="00B53138">
        <w:rPr>
          <w:i/>
          <w:lang w:val="id-ID"/>
        </w:rPr>
        <w:t>.</w:t>
      </w:r>
    </w:p>
    <w:p w14:paraId="3C9241F7" w14:textId="18E7E02F" w:rsidR="00A2766E" w:rsidRPr="00B53138" w:rsidRDefault="00A2766E" w:rsidP="00252021">
      <w:pPr>
        <w:pStyle w:val="Heading3"/>
        <w:rPr>
          <w:lang w:val="id-ID"/>
        </w:rPr>
      </w:pPr>
      <w:bookmarkStart w:id="33" w:name="_Toc152684747"/>
      <w:proofErr w:type="spellStart"/>
      <w:r w:rsidRPr="00B53138">
        <w:rPr>
          <w:lang w:val="id-ID"/>
        </w:rPr>
        <w:t>Entity</w:t>
      </w:r>
      <w:proofErr w:type="spellEnd"/>
      <w:r w:rsidRPr="00B53138">
        <w:rPr>
          <w:lang w:val="id-ID"/>
        </w:rPr>
        <w:t xml:space="preserve"> </w:t>
      </w:r>
      <w:proofErr w:type="spellStart"/>
      <w:r w:rsidRPr="00B53138">
        <w:rPr>
          <w:lang w:val="id-ID"/>
        </w:rPr>
        <w:t>Relationship</w:t>
      </w:r>
      <w:proofErr w:type="spellEnd"/>
      <w:r w:rsidRPr="00B53138">
        <w:rPr>
          <w:lang w:val="id-ID"/>
        </w:rPr>
        <w:t xml:space="preserve"> Diagram (ERD)</w:t>
      </w:r>
      <w:bookmarkEnd w:id="33"/>
    </w:p>
    <w:p w14:paraId="51F985A8" w14:textId="77777777" w:rsidR="00A2766E" w:rsidRPr="00B53138" w:rsidRDefault="00A2766E" w:rsidP="00A2766E">
      <w:pPr>
        <w:rPr>
          <w:lang w:val="id-ID"/>
        </w:rPr>
      </w:pPr>
      <w:proofErr w:type="spellStart"/>
      <w:r w:rsidRPr="00B53138">
        <w:rPr>
          <w:i/>
          <w:lang w:val="id-ID"/>
        </w:rPr>
        <w:t>Entity</w:t>
      </w:r>
      <w:proofErr w:type="spellEnd"/>
      <w:r w:rsidRPr="00B53138">
        <w:rPr>
          <w:i/>
          <w:lang w:val="id-ID"/>
        </w:rPr>
        <w:t xml:space="preserve"> </w:t>
      </w:r>
      <w:proofErr w:type="spellStart"/>
      <w:r w:rsidRPr="00B53138">
        <w:rPr>
          <w:i/>
          <w:lang w:val="id-ID"/>
        </w:rPr>
        <w:t>Relationship</w:t>
      </w:r>
      <w:proofErr w:type="spellEnd"/>
      <w:r w:rsidRPr="00B53138">
        <w:rPr>
          <w:i/>
          <w:lang w:val="id-ID"/>
        </w:rPr>
        <w:t xml:space="preserve"> Diagram</w:t>
      </w:r>
      <w:r w:rsidRPr="00B53138">
        <w:rPr>
          <w:lang w:val="id-ID"/>
        </w:rPr>
        <w:t xml:space="preserve"> (ERD) merupakan diagram yang berada dalam pembuatan </w:t>
      </w:r>
      <w:proofErr w:type="spellStart"/>
      <w:r w:rsidRPr="005B0A03">
        <w:rPr>
          <w:i/>
          <w:iCs/>
          <w:lang w:val="id-ID"/>
        </w:rPr>
        <w:t>database</w:t>
      </w:r>
      <w:proofErr w:type="spellEnd"/>
      <w:r w:rsidRPr="00B53138">
        <w:rPr>
          <w:lang w:val="id-ID"/>
        </w:rPr>
        <w:t xml:space="preserve">. Diagram ini memiliki notasi yang menghubungkan yang menghubungkan antara yang satu dengan yang lain. ERD berfungsi untuk memberikan gambaran bagaimana cara kerja </w:t>
      </w:r>
      <w:proofErr w:type="spellStart"/>
      <w:r w:rsidRPr="005B0A03">
        <w:rPr>
          <w:i/>
          <w:iCs/>
          <w:lang w:val="id-ID"/>
        </w:rPr>
        <w:t>database</w:t>
      </w:r>
      <w:proofErr w:type="spellEnd"/>
      <w:r w:rsidRPr="00B53138">
        <w:rPr>
          <w:lang w:val="id-ID"/>
        </w:rPr>
        <w:t xml:space="preserve"> yang akan dibuat dalam pengembangan sistem</w:t>
      </w:r>
      <w:sdt>
        <w:sdtPr>
          <w:rPr>
            <w:lang w:val="id-ID"/>
          </w:rPr>
          <w:id w:val="-1905987574"/>
          <w:citation/>
        </w:sdtPr>
        <w:sdtContent>
          <w:r w:rsidRPr="00B53138">
            <w:rPr>
              <w:lang w:val="id-ID"/>
            </w:rPr>
            <w:fldChar w:fldCharType="begin"/>
          </w:r>
          <w:r w:rsidRPr="00B53138">
            <w:rPr>
              <w:lang w:val="id-ID"/>
            </w:rPr>
            <w:instrText xml:space="preserve">CITATION Lim \l 1033 </w:instrText>
          </w:r>
          <w:r w:rsidRPr="00B53138">
            <w:rPr>
              <w:lang w:val="id-ID"/>
            </w:rPr>
            <w:fldChar w:fldCharType="separate"/>
          </w:r>
          <w:r w:rsidRPr="00B53138">
            <w:rPr>
              <w:noProof/>
              <w:lang w:val="id-ID"/>
            </w:rPr>
            <w:t xml:space="preserve"> [29]</w:t>
          </w:r>
          <w:r w:rsidRPr="00B53138">
            <w:rPr>
              <w:lang w:val="id-ID"/>
            </w:rPr>
            <w:fldChar w:fldCharType="end"/>
          </w:r>
        </w:sdtContent>
      </w:sdt>
      <w:r w:rsidRPr="00B53138">
        <w:rPr>
          <w:lang w:val="id-ID"/>
        </w:rPr>
        <w:t>.</w:t>
      </w:r>
    </w:p>
    <w:p w14:paraId="6C897191" w14:textId="77777777" w:rsidR="00A2766E" w:rsidRPr="00B53138" w:rsidRDefault="00A2766E" w:rsidP="00A2766E">
      <w:pPr>
        <w:rPr>
          <w:lang w:val="id-ID"/>
        </w:rPr>
      </w:pPr>
      <w:r w:rsidRPr="00B53138">
        <w:rPr>
          <w:lang w:val="id-ID"/>
        </w:rPr>
        <w:t>ERD memiliki 3 elemen dasar, yaitu entitas, atribut, dan relasi</w:t>
      </w:r>
      <w:sdt>
        <w:sdtPr>
          <w:rPr>
            <w:lang w:val="id-ID"/>
          </w:rPr>
          <w:id w:val="1960829030"/>
          <w:citation/>
        </w:sdtPr>
        <w:sdtContent>
          <w:r w:rsidRPr="00B53138">
            <w:rPr>
              <w:lang w:val="id-ID"/>
            </w:rPr>
            <w:fldChar w:fldCharType="begin"/>
          </w:r>
          <w:r w:rsidRPr="00B53138">
            <w:rPr>
              <w:lang w:val="id-ID"/>
            </w:rPr>
            <w:instrText xml:space="preserve"> CITATION Man11 \l 1033 </w:instrText>
          </w:r>
          <w:r w:rsidRPr="00B53138">
            <w:rPr>
              <w:lang w:val="id-ID"/>
            </w:rPr>
            <w:fldChar w:fldCharType="separate"/>
          </w:r>
          <w:r w:rsidRPr="00B53138">
            <w:rPr>
              <w:noProof/>
              <w:lang w:val="id-ID"/>
            </w:rPr>
            <w:t xml:space="preserve"> [30]</w:t>
          </w:r>
          <w:r w:rsidRPr="00B53138">
            <w:rPr>
              <w:lang w:val="id-ID"/>
            </w:rPr>
            <w:fldChar w:fldCharType="end"/>
          </w:r>
        </w:sdtContent>
      </w:sdt>
      <w:r w:rsidRPr="00B53138">
        <w:rPr>
          <w:lang w:val="id-ID"/>
        </w:rPr>
        <w:t>. Penjelasan tiga elemen dasar tersebut adalah sebagai berikut:</w:t>
      </w:r>
    </w:p>
    <w:p w14:paraId="6FD6CB52" w14:textId="77777777" w:rsidR="00A2766E" w:rsidRPr="00CF0508" w:rsidRDefault="00A2766E" w:rsidP="00F82818">
      <w:pPr>
        <w:pStyle w:val="ListParagraph"/>
        <w:numPr>
          <w:ilvl w:val="0"/>
          <w:numId w:val="29"/>
        </w:numPr>
        <w:rPr>
          <w:color w:val="FF0000"/>
          <w:lang w:val="id-ID"/>
        </w:rPr>
      </w:pPr>
      <w:r w:rsidRPr="00CF0508">
        <w:rPr>
          <w:color w:val="FF0000"/>
          <w:lang w:val="id-ID"/>
        </w:rPr>
        <w:t>Entitas</w:t>
      </w:r>
    </w:p>
    <w:p w14:paraId="1E430E8A" w14:textId="77777777" w:rsidR="00A2766E" w:rsidRPr="00CF0508" w:rsidRDefault="00A2766E" w:rsidP="00A2766E">
      <w:pPr>
        <w:pStyle w:val="ListParagraph"/>
        <w:ind w:left="1080" w:firstLine="0"/>
        <w:rPr>
          <w:color w:val="FF0000"/>
          <w:lang w:val="id-ID"/>
        </w:rPr>
      </w:pPr>
      <w:r w:rsidRPr="00CF0508">
        <w:rPr>
          <w:color w:val="FF0000"/>
          <w:lang w:val="id-ID"/>
        </w:rPr>
        <w:t xml:space="preserve">Entitas merupakan objek dalam </w:t>
      </w:r>
      <w:proofErr w:type="spellStart"/>
      <w:r w:rsidRPr="00CF0508">
        <w:rPr>
          <w:i/>
          <w:iCs/>
          <w:color w:val="FF0000"/>
          <w:lang w:val="id-ID"/>
        </w:rPr>
        <w:t>database</w:t>
      </w:r>
      <w:proofErr w:type="spellEnd"/>
      <w:r w:rsidRPr="00CF0508">
        <w:rPr>
          <w:color w:val="FF0000"/>
          <w:lang w:val="id-ID"/>
        </w:rPr>
        <w:t>. Objek ini berupa manusia, tempat, benda, atau kondisi mengenai data yang dibutuhkan. Simbol dari entitas ini berbentuk persegi panjang.</w:t>
      </w:r>
    </w:p>
    <w:p w14:paraId="0D918074" w14:textId="77777777" w:rsidR="00A2766E" w:rsidRPr="00CF0508" w:rsidRDefault="00A2766E" w:rsidP="00F82818">
      <w:pPr>
        <w:pStyle w:val="ListParagraph"/>
        <w:numPr>
          <w:ilvl w:val="0"/>
          <w:numId w:val="29"/>
        </w:numPr>
        <w:rPr>
          <w:color w:val="FF0000"/>
          <w:lang w:val="id-ID"/>
        </w:rPr>
      </w:pPr>
      <w:r w:rsidRPr="00CF0508">
        <w:rPr>
          <w:color w:val="FF0000"/>
          <w:lang w:val="id-ID"/>
        </w:rPr>
        <w:t>Atribut</w:t>
      </w:r>
    </w:p>
    <w:p w14:paraId="21F99E16" w14:textId="77777777" w:rsidR="00A2766E" w:rsidRPr="00CF0508" w:rsidRDefault="00A2766E" w:rsidP="00A2766E">
      <w:pPr>
        <w:pStyle w:val="ListParagraph"/>
        <w:ind w:left="1080" w:firstLine="0"/>
        <w:rPr>
          <w:color w:val="FF0000"/>
          <w:lang w:val="id-ID"/>
        </w:rPr>
      </w:pPr>
      <w:r w:rsidRPr="00CF0508">
        <w:rPr>
          <w:color w:val="FF0000"/>
          <w:lang w:val="id-ID"/>
        </w:rPr>
        <w:t>Atribut merupakan informasi yang terdapat dalam entitas. Atribut biasanya terletak dalam tabel entitas atau dapat juga dipisah dari tabel. Simbol dari atribut ini berbentuk elips.</w:t>
      </w:r>
    </w:p>
    <w:p w14:paraId="00327176" w14:textId="77777777" w:rsidR="00A2766E" w:rsidRPr="00CF0508" w:rsidRDefault="00A2766E" w:rsidP="00F82818">
      <w:pPr>
        <w:pStyle w:val="ListParagraph"/>
        <w:numPr>
          <w:ilvl w:val="0"/>
          <w:numId w:val="29"/>
        </w:numPr>
        <w:rPr>
          <w:color w:val="FF0000"/>
          <w:lang w:val="id-ID"/>
        </w:rPr>
      </w:pPr>
      <w:r w:rsidRPr="00CF0508">
        <w:rPr>
          <w:color w:val="FF0000"/>
          <w:lang w:val="id-ID"/>
        </w:rPr>
        <w:t>Relasi</w:t>
      </w:r>
    </w:p>
    <w:p w14:paraId="269D7AC8" w14:textId="54A301F1" w:rsidR="00A2766E" w:rsidRPr="00CF0508" w:rsidRDefault="00A2766E" w:rsidP="00A2766E">
      <w:pPr>
        <w:pStyle w:val="ListParagraph"/>
        <w:spacing w:after="240"/>
        <w:ind w:left="1080" w:firstLine="0"/>
        <w:rPr>
          <w:color w:val="FF0000"/>
          <w:lang w:val="id-ID"/>
        </w:rPr>
      </w:pPr>
      <w:r w:rsidRPr="00CF0508">
        <w:rPr>
          <w:color w:val="FF0000"/>
          <w:lang w:val="id-ID"/>
        </w:rPr>
        <w:t xml:space="preserve">Relasi merupakan hubungan antara dua atau lebih entitas. Simbol dari relasi ini berbentuk belah ketupat. ERD memiliki beberapa macam yaitu </w:t>
      </w:r>
      <w:proofErr w:type="spellStart"/>
      <w:r w:rsidRPr="00CF0508">
        <w:rPr>
          <w:i/>
          <w:color w:val="FF0000"/>
          <w:lang w:val="id-ID"/>
        </w:rPr>
        <w:t>one</w:t>
      </w:r>
      <w:proofErr w:type="spellEnd"/>
      <w:r w:rsidRPr="00CF0508">
        <w:rPr>
          <w:i/>
          <w:color w:val="FF0000"/>
          <w:lang w:val="id-ID"/>
        </w:rPr>
        <w:t xml:space="preserve"> </w:t>
      </w:r>
      <w:proofErr w:type="spellStart"/>
      <w:r w:rsidRPr="00CF0508">
        <w:rPr>
          <w:i/>
          <w:color w:val="FF0000"/>
          <w:lang w:val="id-ID"/>
        </w:rPr>
        <w:t>to</w:t>
      </w:r>
      <w:proofErr w:type="spellEnd"/>
      <w:r w:rsidRPr="00CF0508">
        <w:rPr>
          <w:i/>
          <w:color w:val="FF0000"/>
          <w:lang w:val="id-ID"/>
        </w:rPr>
        <w:t xml:space="preserve"> </w:t>
      </w:r>
      <w:proofErr w:type="spellStart"/>
      <w:r w:rsidRPr="00CF0508">
        <w:rPr>
          <w:i/>
          <w:color w:val="FF0000"/>
          <w:lang w:val="id-ID"/>
        </w:rPr>
        <w:t>one</w:t>
      </w:r>
      <w:proofErr w:type="spellEnd"/>
      <w:r w:rsidRPr="00CF0508">
        <w:rPr>
          <w:color w:val="FF0000"/>
          <w:lang w:val="id-ID"/>
        </w:rPr>
        <w:t xml:space="preserve">, </w:t>
      </w:r>
      <w:proofErr w:type="spellStart"/>
      <w:r w:rsidRPr="00CF0508">
        <w:rPr>
          <w:i/>
          <w:color w:val="FF0000"/>
          <w:lang w:val="id-ID"/>
        </w:rPr>
        <w:t>one</w:t>
      </w:r>
      <w:proofErr w:type="spellEnd"/>
      <w:r w:rsidRPr="00CF0508">
        <w:rPr>
          <w:i/>
          <w:color w:val="FF0000"/>
          <w:lang w:val="id-ID"/>
        </w:rPr>
        <w:t xml:space="preserve"> </w:t>
      </w:r>
      <w:proofErr w:type="spellStart"/>
      <w:r w:rsidRPr="00CF0508">
        <w:rPr>
          <w:i/>
          <w:color w:val="FF0000"/>
          <w:lang w:val="id-ID"/>
        </w:rPr>
        <w:t>to</w:t>
      </w:r>
      <w:proofErr w:type="spellEnd"/>
      <w:r w:rsidRPr="00CF0508">
        <w:rPr>
          <w:i/>
          <w:color w:val="FF0000"/>
          <w:lang w:val="id-ID"/>
        </w:rPr>
        <w:t xml:space="preserve"> </w:t>
      </w:r>
      <w:proofErr w:type="spellStart"/>
      <w:r w:rsidRPr="00CF0508">
        <w:rPr>
          <w:i/>
          <w:color w:val="FF0000"/>
          <w:lang w:val="id-ID"/>
        </w:rPr>
        <w:t>many</w:t>
      </w:r>
      <w:proofErr w:type="spellEnd"/>
      <w:r w:rsidRPr="00CF0508">
        <w:rPr>
          <w:color w:val="FF0000"/>
          <w:lang w:val="id-ID"/>
        </w:rPr>
        <w:t xml:space="preserve">, dan </w:t>
      </w:r>
      <w:proofErr w:type="spellStart"/>
      <w:r w:rsidRPr="00CF0508">
        <w:rPr>
          <w:i/>
          <w:color w:val="FF0000"/>
          <w:lang w:val="id-ID"/>
        </w:rPr>
        <w:t>many</w:t>
      </w:r>
      <w:proofErr w:type="spellEnd"/>
      <w:r w:rsidRPr="00CF0508">
        <w:rPr>
          <w:i/>
          <w:color w:val="FF0000"/>
          <w:lang w:val="id-ID"/>
        </w:rPr>
        <w:t xml:space="preserve"> </w:t>
      </w:r>
      <w:proofErr w:type="spellStart"/>
      <w:r w:rsidRPr="00CF0508">
        <w:rPr>
          <w:i/>
          <w:color w:val="FF0000"/>
          <w:lang w:val="id-ID"/>
        </w:rPr>
        <w:t>to</w:t>
      </w:r>
      <w:proofErr w:type="spellEnd"/>
      <w:r w:rsidRPr="00CF0508">
        <w:rPr>
          <w:i/>
          <w:color w:val="FF0000"/>
          <w:lang w:val="id-ID"/>
        </w:rPr>
        <w:t xml:space="preserve"> </w:t>
      </w:r>
      <w:proofErr w:type="spellStart"/>
      <w:r w:rsidRPr="00CF0508">
        <w:rPr>
          <w:i/>
          <w:color w:val="FF0000"/>
          <w:lang w:val="id-ID"/>
        </w:rPr>
        <w:t>many</w:t>
      </w:r>
      <w:proofErr w:type="spellEnd"/>
      <w:r w:rsidRPr="00CF0508">
        <w:rPr>
          <w:i/>
          <w:color w:val="FF0000"/>
          <w:lang w:val="id-ID"/>
        </w:rPr>
        <w:t>.</w:t>
      </w:r>
      <w:r w:rsidRPr="00CF0508">
        <w:rPr>
          <w:color w:val="FF0000"/>
          <w:lang w:val="id-ID"/>
        </w:rPr>
        <w:t xml:space="preserve"> </w:t>
      </w:r>
    </w:p>
    <w:p w14:paraId="021E5C8B" w14:textId="686C1661" w:rsidR="00593D29" w:rsidRPr="00B53138" w:rsidRDefault="00E96B78" w:rsidP="00252021">
      <w:pPr>
        <w:pStyle w:val="Heading3"/>
        <w:rPr>
          <w:lang w:val="id-ID"/>
        </w:rPr>
      </w:pPr>
      <w:bookmarkStart w:id="34" w:name="_Toc152684748"/>
      <w:proofErr w:type="spellStart"/>
      <w:r w:rsidRPr="00B53138">
        <w:rPr>
          <w:lang w:val="id-ID"/>
        </w:rPr>
        <w:t>Framework</w:t>
      </w:r>
      <w:bookmarkEnd w:id="34"/>
      <w:proofErr w:type="spellEnd"/>
    </w:p>
    <w:p w14:paraId="2AB62625" w14:textId="7C256E53" w:rsidR="00593D29" w:rsidRPr="00B53138" w:rsidRDefault="0073489E" w:rsidP="00593D29">
      <w:pPr>
        <w:rPr>
          <w:lang w:val="id-ID"/>
        </w:rPr>
      </w:pPr>
      <w:proofErr w:type="spellStart"/>
      <w:r w:rsidRPr="00B53138">
        <w:rPr>
          <w:i/>
          <w:iCs/>
          <w:lang w:val="id-ID"/>
        </w:rPr>
        <w:t>Framework</w:t>
      </w:r>
      <w:proofErr w:type="spellEnd"/>
      <w:r w:rsidRPr="00B53138">
        <w:rPr>
          <w:lang w:val="id-ID"/>
        </w:rPr>
        <w:t xml:space="preserve"> merupakan kerangka kerja yang membantu </w:t>
      </w:r>
      <w:proofErr w:type="spellStart"/>
      <w:r w:rsidRPr="00B53138">
        <w:rPr>
          <w:lang w:val="id-ID"/>
        </w:rPr>
        <w:t>programmer</w:t>
      </w:r>
      <w:proofErr w:type="spellEnd"/>
      <w:r w:rsidRPr="00B53138">
        <w:rPr>
          <w:lang w:val="id-ID"/>
        </w:rPr>
        <w:t xml:space="preserve"> dalam </w:t>
      </w:r>
      <w:proofErr w:type="spellStart"/>
      <w:r w:rsidRPr="00B53138">
        <w:rPr>
          <w:lang w:val="id-ID"/>
        </w:rPr>
        <w:t>pemgembangan</w:t>
      </w:r>
      <w:proofErr w:type="spellEnd"/>
      <w:r w:rsidRPr="00B53138">
        <w:rPr>
          <w:lang w:val="id-ID"/>
        </w:rPr>
        <w:t xml:space="preserve"> aplikasi dan juga akan memudahkan </w:t>
      </w:r>
      <w:proofErr w:type="spellStart"/>
      <w:r w:rsidRPr="00B53138">
        <w:rPr>
          <w:lang w:val="id-ID"/>
        </w:rPr>
        <w:t>programmer</w:t>
      </w:r>
      <w:proofErr w:type="spellEnd"/>
      <w:r w:rsidRPr="00B53138">
        <w:rPr>
          <w:lang w:val="id-ID"/>
        </w:rPr>
        <w:t xml:space="preserve"> dalam melakukan perubahan dalam aplikasinya serta dapat digunakan kembali pada aplikasi lain yang sejenis</w:t>
      </w:r>
      <w:sdt>
        <w:sdtPr>
          <w:rPr>
            <w:lang w:val="id-ID"/>
          </w:rPr>
          <w:id w:val="-1792049554"/>
          <w:citation/>
        </w:sdtPr>
        <w:sdtContent>
          <w:r w:rsidRPr="00B53138">
            <w:rPr>
              <w:lang w:val="id-ID"/>
            </w:rPr>
            <w:fldChar w:fldCharType="begin"/>
          </w:r>
          <w:r w:rsidRPr="00B53138">
            <w:rPr>
              <w:lang w:val="id-ID"/>
            </w:rPr>
            <w:instrText xml:space="preserve"> CITATION Ros11 \l 1033 </w:instrText>
          </w:r>
          <w:r w:rsidRPr="00B53138">
            <w:rPr>
              <w:lang w:val="id-ID"/>
            </w:rPr>
            <w:fldChar w:fldCharType="separate"/>
          </w:r>
          <w:r w:rsidR="00354C08" w:rsidRPr="00B53138">
            <w:rPr>
              <w:noProof/>
              <w:lang w:val="id-ID"/>
            </w:rPr>
            <w:t xml:space="preserve"> [19]</w:t>
          </w:r>
          <w:r w:rsidRPr="00B53138">
            <w:rPr>
              <w:lang w:val="id-ID"/>
            </w:rPr>
            <w:fldChar w:fldCharType="end"/>
          </w:r>
        </w:sdtContent>
      </w:sdt>
      <w:r w:rsidRPr="00B53138">
        <w:rPr>
          <w:lang w:val="id-ID"/>
        </w:rPr>
        <w:t xml:space="preserve">. </w:t>
      </w:r>
    </w:p>
    <w:p w14:paraId="3DA864B4" w14:textId="31266047" w:rsidR="008B130A" w:rsidRPr="00B53138" w:rsidRDefault="0053611E" w:rsidP="00593D29">
      <w:pPr>
        <w:rPr>
          <w:lang w:val="id-ID"/>
        </w:rPr>
      </w:pPr>
      <w:proofErr w:type="spellStart"/>
      <w:r w:rsidRPr="00B53138">
        <w:rPr>
          <w:i/>
          <w:iCs/>
          <w:lang w:val="id-ID"/>
        </w:rPr>
        <w:lastRenderedPageBreak/>
        <w:t>Framework</w:t>
      </w:r>
      <w:proofErr w:type="spellEnd"/>
      <w:r w:rsidRPr="00B53138">
        <w:rPr>
          <w:lang w:val="id-ID"/>
        </w:rPr>
        <w:t xml:space="preserve"> merupakan kerangka kerja yang memudahkan </w:t>
      </w:r>
      <w:proofErr w:type="spellStart"/>
      <w:r w:rsidRPr="00B53138">
        <w:rPr>
          <w:lang w:val="id-ID"/>
        </w:rPr>
        <w:t>programmer</w:t>
      </w:r>
      <w:proofErr w:type="spellEnd"/>
      <w:r w:rsidRPr="00B53138">
        <w:rPr>
          <w:lang w:val="id-ID"/>
        </w:rPr>
        <w:t xml:space="preserve"> untuk membuat aplikasi dengan</w:t>
      </w:r>
      <w:r w:rsidRPr="00B53138">
        <w:rPr>
          <w:i/>
          <w:iCs/>
          <w:lang w:val="id-ID"/>
        </w:rPr>
        <w:t xml:space="preserve"> </w:t>
      </w:r>
      <w:proofErr w:type="spellStart"/>
      <w:r w:rsidRPr="00B53138">
        <w:rPr>
          <w:i/>
          <w:iCs/>
          <w:lang w:val="id-ID"/>
        </w:rPr>
        <w:t>library</w:t>
      </w:r>
      <w:proofErr w:type="spellEnd"/>
      <w:r w:rsidRPr="00B53138">
        <w:rPr>
          <w:lang w:val="id-ID"/>
        </w:rPr>
        <w:t xml:space="preserve"> fungsi yang akan digunakan untuk memudahkan membuat aplikasi dengan cepat</w:t>
      </w:r>
      <w:sdt>
        <w:sdtPr>
          <w:rPr>
            <w:lang w:val="id-ID"/>
          </w:rPr>
          <w:id w:val="1039863513"/>
          <w:citation/>
        </w:sdtPr>
        <w:sdtContent>
          <w:r w:rsidRPr="00B53138">
            <w:rPr>
              <w:lang w:val="id-ID"/>
            </w:rPr>
            <w:fldChar w:fldCharType="begin"/>
          </w:r>
          <w:r w:rsidRPr="00B53138">
            <w:rPr>
              <w:lang w:val="id-ID"/>
            </w:rPr>
            <w:instrText xml:space="preserve"> CITATION Ima14 \l 1033 </w:instrText>
          </w:r>
          <w:r w:rsidRPr="00B53138">
            <w:rPr>
              <w:lang w:val="id-ID"/>
            </w:rPr>
            <w:fldChar w:fldCharType="separate"/>
          </w:r>
          <w:r w:rsidR="00354C08" w:rsidRPr="00B53138">
            <w:rPr>
              <w:noProof/>
              <w:lang w:val="id-ID"/>
            </w:rPr>
            <w:t xml:space="preserve"> [20]</w:t>
          </w:r>
          <w:r w:rsidRPr="00B53138">
            <w:rPr>
              <w:lang w:val="id-ID"/>
            </w:rPr>
            <w:fldChar w:fldCharType="end"/>
          </w:r>
        </w:sdtContent>
      </w:sdt>
      <w:r w:rsidRPr="00B53138">
        <w:rPr>
          <w:lang w:val="id-ID"/>
        </w:rPr>
        <w:t>.</w:t>
      </w:r>
    </w:p>
    <w:p w14:paraId="4CBB5DE2" w14:textId="77777777" w:rsidR="00DB0469" w:rsidRPr="00B53138" w:rsidRDefault="00DB0469" w:rsidP="00DB0469">
      <w:pPr>
        <w:ind w:firstLine="0"/>
        <w:rPr>
          <w:lang w:val="id-ID"/>
        </w:rPr>
      </w:pPr>
    </w:p>
    <w:p w14:paraId="17A3463A" w14:textId="66004775" w:rsidR="00593D29" w:rsidRPr="00B53138" w:rsidRDefault="00593D29" w:rsidP="006671FA">
      <w:pPr>
        <w:pStyle w:val="Heading4"/>
        <w:rPr>
          <w:lang w:val="id-ID"/>
        </w:rPr>
      </w:pPr>
      <w:proofErr w:type="spellStart"/>
      <w:r w:rsidRPr="00B53138">
        <w:rPr>
          <w:lang w:val="id-ID"/>
        </w:rPr>
        <w:t>Laravel</w:t>
      </w:r>
      <w:proofErr w:type="spellEnd"/>
    </w:p>
    <w:p w14:paraId="1BCD38AB" w14:textId="168639B2" w:rsidR="00734F45" w:rsidRPr="00B53138" w:rsidRDefault="0038637B" w:rsidP="00DB3515">
      <w:pPr>
        <w:spacing w:after="120"/>
        <w:rPr>
          <w:lang w:val="id-ID"/>
        </w:rPr>
      </w:pPr>
      <w:proofErr w:type="spellStart"/>
      <w:r w:rsidRPr="00B53138">
        <w:rPr>
          <w:i/>
          <w:lang w:val="id-ID"/>
        </w:rPr>
        <w:t>Laravel</w:t>
      </w:r>
      <w:proofErr w:type="spellEnd"/>
      <w:r w:rsidRPr="00B53138">
        <w:rPr>
          <w:lang w:val="id-ID"/>
        </w:rPr>
        <w:t xml:space="preserve"> adalah </w:t>
      </w:r>
      <w:proofErr w:type="spellStart"/>
      <w:r w:rsidRPr="00B53138">
        <w:rPr>
          <w:i/>
          <w:lang w:val="id-ID"/>
        </w:rPr>
        <w:t>framework</w:t>
      </w:r>
      <w:proofErr w:type="spellEnd"/>
      <w:r w:rsidRPr="00B53138">
        <w:rPr>
          <w:i/>
          <w:lang w:val="id-ID"/>
        </w:rPr>
        <w:t xml:space="preserve"> </w:t>
      </w:r>
      <w:proofErr w:type="spellStart"/>
      <w:r w:rsidRPr="00B53138">
        <w:rPr>
          <w:i/>
          <w:lang w:val="id-ID"/>
        </w:rPr>
        <w:t>opensource</w:t>
      </w:r>
      <w:proofErr w:type="spellEnd"/>
      <w:r w:rsidRPr="00B53138">
        <w:rPr>
          <w:lang w:val="id-ID"/>
        </w:rPr>
        <w:t xml:space="preserve"> yang diciptakan oleh Taylor </w:t>
      </w:r>
      <w:proofErr w:type="spellStart"/>
      <w:r w:rsidRPr="00B53138">
        <w:rPr>
          <w:lang w:val="id-ID"/>
        </w:rPr>
        <w:t>Otwell</w:t>
      </w:r>
      <w:proofErr w:type="spellEnd"/>
      <w:r w:rsidRPr="00B53138">
        <w:rPr>
          <w:lang w:val="id-ID"/>
        </w:rPr>
        <w:t xml:space="preserve">. </w:t>
      </w:r>
      <w:proofErr w:type="spellStart"/>
      <w:r w:rsidRPr="00B53138">
        <w:rPr>
          <w:i/>
          <w:lang w:val="id-ID"/>
        </w:rPr>
        <w:t>Laravel</w:t>
      </w:r>
      <w:proofErr w:type="spellEnd"/>
      <w:r w:rsidRPr="00B53138">
        <w:rPr>
          <w:lang w:val="id-ID"/>
        </w:rPr>
        <w:t xml:space="preserve"> merupakan </w:t>
      </w:r>
      <w:proofErr w:type="spellStart"/>
      <w:r w:rsidRPr="00B53138">
        <w:rPr>
          <w:i/>
          <w:lang w:val="id-ID"/>
        </w:rPr>
        <w:t>framework</w:t>
      </w:r>
      <w:proofErr w:type="spellEnd"/>
      <w:r w:rsidRPr="00B53138">
        <w:rPr>
          <w:i/>
          <w:lang w:val="id-ID"/>
        </w:rPr>
        <w:t xml:space="preserve"> </w:t>
      </w:r>
      <w:proofErr w:type="spellStart"/>
      <w:r w:rsidRPr="00B53138">
        <w:rPr>
          <w:i/>
          <w:lang w:val="id-ID"/>
        </w:rPr>
        <w:t>bundle</w:t>
      </w:r>
      <w:proofErr w:type="spellEnd"/>
      <w:r w:rsidRPr="00B53138">
        <w:rPr>
          <w:lang w:val="id-ID"/>
        </w:rPr>
        <w:t>, migrasi dan artisan CLI (</w:t>
      </w:r>
      <w:proofErr w:type="spellStart"/>
      <w:r w:rsidRPr="00B53138">
        <w:rPr>
          <w:i/>
          <w:lang w:val="id-ID"/>
        </w:rPr>
        <w:t>Command</w:t>
      </w:r>
      <w:proofErr w:type="spellEnd"/>
      <w:r w:rsidRPr="00B53138">
        <w:rPr>
          <w:i/>
          <w:lang w:val="id-ID"/>
        </w:rPr>
        <w:t xml:space="preserve"> Line </w:t>
      </w:r>
      <w:proofErr w:type="spellStart"/>
      <w:r w:rsidRPr="00B53138">
        <w:rPr>
          <w:i/>
          <w:lang w:val="id-ID"/>
        </w:rPr>
        <w:t>Interface</w:t>
      </w:r>
      <w:proofErr w:type="spellEnd"/>
      <w:r w:rsidRPr="00B53138">
        <w:rPr>
          <w:lang w:val="id-ID"/>
        </w:rPr>
        <w:t xml:space="preserve">) yang menawarkan seperangkat alat dan arsitektur aplikasi yang menggabungkan banyak fitur terbaik dari kerangka kerja seperti </w:t>
      </w:r>
      <w:proofErr w:type="spellStart"/>
      <w:r w:rsidRPr="00B53138">
        <w:rPr>
          <w:i/>
          <w:lang w:val="id-ID"/>
        </w:rPr>
        <w:t>Codeigniter</w:t>
      </w:r>
      <w:proofErr w:type="spellEnd"/>
      <w:r w:rsidRPr="00B53138">
        <w:rPr>
          <w:lang w:val="id-ID"/>
        </w:rPr>
        <w:t xml:space="preserve">, </w:t>
      </w:r>
      <w:proofErr w:type="spellStart"/>
      <w:r w:rsidRPr="00B53138">
        <w:rPr>
          <w:i/>
          <w:lang w:val="id-ID"/>
        </w:rPr>
        <w:t>Yii</w:t>
      </w:r>
      <w:proofErr w:type="spellEnd"/>
      <w:r w:rsidRPr="00B53138">
        <w:rPr>
          <w:i/>
          <w:lang w:val="id-ID"/>
        </w:rPr>
        <w:t>, ASP.NET MVC</w:t>
      </w:r>
      <w:r w:rsidRPr="00B53138">
        <w:rPr>
          <w:lang w:val="id-ID"/>
        </w:rPr>
        <w:t xml:space="preserve">, </w:t>
      </w:r>
      <w:r w:rsidRPr="00B53138">
        <w:rPr>
          <w:i/>
          <w:lang w:val="id-ID"/>
        </w:rPr>
        <w:t xml:space="preserve">Ruby </w:t>
      </w:r>
      <w:proofErr w:type="spellStart"/>
      <w:r w:rsidRPr="00B53138">
        <w:rPr>
          <w:i/>
          <w:lang w:val="id-ID"/>
        </w:rPr>
        <w:t>on</w:t>
      </w:r>
      <w:proofErr w:type="spellEnd"/>
      <w:r w:rsidRPr="00B53138">
        <w:rPr>
          <w:i/>
          <w:lang w:val="id-ID"/>
        </w:rPr>
        <w:t xml:space="preserve"> </w:t>
      </w:r>
      <w:proofErr w:type="spellStart"/>
      <w:r w:rsidRPr="00B53138">
        <w:rPr>
          <w:i/>
          <w:lang w:val="id-ID"/>
        </w:rPr>
        <w:t>Rails</w:t>
      </w:r>
      <w:proofErr w:type="spellEnd"/>
      <w:r w:rsidRPr="00B53138">
        <w:rPr>
          <w:lang w:val="id-ID"/>
        </w:rPr>
        <w:t xml:space="preserve">, </w:t>
      </w:r>
      <w:r w:rsidRPr="00B53138">
        <w:rPr>
          <w:i/>
          <w:lang w:val="id-ID"/>
        </w:rPr>
        <w:t xml:space="preserve">Sinatra </w:t>
      </w:r>
      <w:r w:rsidRPr="00B53138">
        <w:rPr>
          <w:lang w:val="id-ID"/>
        </w:rPr>
        <w:t xml:space="preserve">dan lain-lain. </w:t>
      </w:r>
      <w:proofErr w:type="spellStart"/>
      <w:r w:rsidRPr="00B53138">
        <w:rPr>
          <w:i/>
          <w:lang w:val="id-ID"/>
        </w:rPr>
        <w:t>Laravel</w:t>
      </w:r>
      <w:proofErr w:type="spellEnd"/>
      <w:r w:rsidRPr="00B53138">
        <w:rPr>
          <w:lang w:val="id-ID"/>
        </w:rPr>
        <w:t xml:space="preserve"> memiliki seperangkat sangat kaya </w:t>
      </w:r>
      <w:r w:rsidRPr="00B53138">
        <w:rPr>
          <w:i/>
          <w:lang w:val="id-ID"/>
        </w:rPr>
        <w:t>fitur</w:t>
      </w:r>
      <w:r w:rsidRPr="00B53138">
        <w:rPr>
          <w:lang w:val="id-ID"/>
        </w:rPr>
        <w:t xml:space="preserve"> yang akan meningkatkan kecepatan pengembangan </w:t>
      </w:r>
      <w:r w:rsidRPr="00B53138">
        <w:rPr>
          <w:i/>
          <w:lang w:val="id-ID"/>
        </w:rPr>
        <w:t>web</w:t>
      </w:r>
      <w:r w:rsidRPr="00B53138">
        <w:rPr>
          <w:lang w:val="id-ID"/>
        </w:rPr>
        <w:t xml:space="preserve">. Pada </w:t>
      </w:r>
      <w:proofErr w:type="spellStart"/>
      <w:r w:rsidRPr="00B53138">
        <w:rPr>
          <w:i/>
          <w:lang w:val="id-ID"/>
        </w:rPr>
        <w:t>framework</w:t>
      </w:r>
      <w:proofErr w:type="spellEnd"/>
      <w:r w:rsidRPr="00B53138">
        <w:rPr>
          <w:i/>
          <w:lang w:val="id-ID"/>
        </w:rPr>
        <w:t xml:space="preserve"> </w:t>
      </w:r>
      <w:proofErr w:type="spellStart"/>
      <w:r w:rsidRPr="00B53138">
        <w:rPr>
          <w:i/>
          <w:lang w:val="id-ID"/>
        </w:rPr>
        <w:t>laravel</w:t>
      </w:r>
      <w:proofErr w:type="spellEnd"/>
      <w:r w:rsidRPr="00B53138">
        <w:rPr>
          <w:lang w:val="id-ID"/>
        </w:rPr>
        <w:t xml:space="preserve"> terdapat lima konsep arsitektur yang masing-masing mempunyai fungsi tersendiri di</w:t>
      </w:r>
      <w:r w:rsidR="005B0A03">
        <w:rPr>
          <w:lang w:val="id-ID"/>
        </w:rPr>
        <w:t xml:space="preserve"> </w:t>
      </w:r>
      <w:r w:rsidRPr="00B53138">
        <w:rPr>
          <w:lang w:val="id-ID"/>
        </w:rPr>
        <w:t>antaranya:</w:t>
      </w:r>
    </w:p>
    <w:p w14:paraId="2B03A95A" w14:textId="77777777" w:rsidR="00734F45" w:rsidRPr="00B53138" w:rsidRDefault="0038637B" w:rsidP="00F82818">
      <w:pPr>
        <w:numPr>
          <w:ilvl w:val="0"/>
          <w:numId w:val="4"/>
        </w:numPr>
        <w:pBdr>
          <w:top w:val="nil"/>
          <w:left w:val="nil"/>
          <w:bottom w:val="nil"/>
          <w:right w:val="nil"/>
          <w:between w:val="nil"/>
        </w:pBdr>
        <w:rPr>
          <w:i/>
          <w:color w:val="000000"/>
          <w:lang w:val="id-ID"/>
        </w:rPr>
      </w:pPr>
      <w:proofErr w:type="spellStart"/>
      <w:r w:rsidRPr="00B53138">
        <w:rPr>
          <w:i/>
          <w:color w:val="000000"/>
          <w:lang w:val="id-ID"/>
        </w:rPr>
        <w:t>Routes</w:t>
      </w:r>
      <w:proofErr w:type="spellEnd"/>
    </w:p>
    <w:p w14:paraId="4684A222" w14:textId="4588DD93" w:rsidR="00734F45" w:rsidRPr="00B53138" w:rsidRDefault="0038637B">
      <w:pPr>
        <w:pBdr>
          <w:top w:val="nil"/>
          <w:left w:val="nil"/>
          <w:bottom w:val="nil"/>
          <w:right w:val="nil"/>
          <w:between w:val="nil"/>
        </w:pBdr>
        <w:ind w:left="720" w:firstLine="0"/>
        <w:rPr>
          <w:color w:val="000000"/>
          <w:lang w:val="id-ID"/>
        </w:rPr>
      </w:pPr>
      <w:r w:rsidRPr="00B53138">
        <w:rPr>
          <w:color w:val="000000"/>
          <w:lang w:val="id-ID"/>
        </w:rPr>
        <w:t xml:space="preserve">Berfungsi sebagai pemberi akses pada setiap </w:t>
      </w:r>
      <w:proofErr w:type="spellStart"/>
      <w:r w:rsidRPr="00B53138">
        <w:rPr>
          <w:i/>
          <w:color w:val="000000"/>
          <w:lang w:val="id-ID"/>
        </w:rPr>
        <w:t>request</w:t>
      </w:r>
      <w:proofErr w:type="spellEnd"/>
      <w:r w:rsidRPr="00B53138">
        <w:rPr>
          <w:color w:val="000000"/>
          <w:lang w:val="id-ID"/>
        </w:rPr>
        <w:t xml:space="preserve"> sesuai alur yang ditentukan. Di</w:t>
      </w:r>
      <w:r w:rsidR="005B0A03">
        <w:rPr>
          <w:color w:val="000000"/>
          <w:lang w:val="id-ID"/>
        </w:rPr>
        <w:t xml:space="preserve"> </w:t>
      </w:r>
      <w:r w:rsidRPr="00B53138">
        <w:rPr>
          <w:color w:val="000000"/>
          <w:lang w:val="id-ID"/>
        </w:rPr>
        <w:t>dalamny</w:t>
      </w:r>
      <w:r w:rsidR="005275DA">
        <w:rPr>
          <w:color w:val="000000"/>
          <w:lang w:val="id-ID"/>
        </w:rPr>
        <w:t>a</w:t>
      </w:r>
      <w:r w:rsidRPr="00B53138">
        <w:rPr>
          <w:color w:val="000000"/>
          <w:lang w:val="id-ID"/>
        </w:rPr>
        <w:t xml:space="preserve"> memiliki empat instruksi standar di</w:t>
      </w:r>
      <w:r w:rsidR="005275DA">
        <w:rPr>
          <w:color w:val="000000"/>
          <w:lang w:val="id-ID"/>
        </w:rPr>
        <w:t xml:space="preserve"> </w:t>
      </w:r>
      <w:r w:rsidRPr="00B53138">
        <w:rPr>
          <w:color w:val="000000"/>
          <w:lang w:val="id-ID"/>
        </w:rPr>
        <w:t xml:space="preserve">antaranya </w:t>
      </w:r>
      <w:proofErr w:type="spellStart"/>
      <w:r w:rsidRPr="00B53138">
        <w:rPr>
          <w:i/>
          <w:color w:val="000000"/>
          <w:lang w:val="id-ID"/>
        </w:rPr>
        <w:t>Get</w:t>
      </w:r>
      <w:proofErr w:type="spellEnd"/>
      <w:r w:rsidRPr="00B53138">
        <w:rPr>
          <w:i/>
          <w:color w:val="000000"/>
          <w:lang w:val="id-ID"/>
        </w:rPr>
        <w:t xml:space="preserve">, </w:t>
      </w:r>
      <w:proofErr w:type="spellStart"/>
      <w:r w:rsidRPr="00B53138">
        <w:rPr>
          <w:i/>
          <w:color w:val="000000"/>
          <w:lang w:val="id-ID"/>
        </w:rPr>
        <w:t>Put</w:t>
      </w:r>
      <w:proofErr w:type="spellEnd"/>
      <w:r w:rsidRPr="00B53138">
        <w:rPr>
          <w:i/>
          <w:color w:val="000000"/>
          <w:lang w:val="id-ID"/>
        </w:rPr>
        <w:t xml:space="preserve">, </w:t>
      </w:r>
      <w:proofErr w:type="spellStart"/>
      <w:r w:rsidRPr="00B53138">
        <w:rPr>
          <w:i/>
          <w:color w:val="000000"/>
          <w:lang w:val="id-ID"/>
        </w:rPr>
        <w:t>Post</w:t>
      </w:r>
      <w:proofErr w:type="spellEnd"/>
      <w:r w:rsidRPr="00B53138">
        <w:rPr>
          <w:i/>
          <w:color w:val="000000"/>
          <w:lang w:val="id-ID"/>
        </w:rPr>
        <w:t xml:space="preserve">, </w:t>
      </w:r>
      <w:proofErr w:type="spellStart"/>
      <w:r w:rsidRPr="00B53138">
        <w:rPr>
          <w:i/>
          <w:color w:val="000000"/>
          <w:lang w:val="id-ID"/>
        </w:rPr>
        <w:t>Delete</w:t>
      </w:r>
      <w:proofErr w:type="spellEnd"/>
      <w:r w:rsidRPr="00B53138">
        <w:rPr>
          <w:color w:val="000000"/>
          <w:lang w:val="id-ID"/>
        </w:rPr>
        <w:t>.</w:t>
      </w:r>
    </w:p>
    <w:p w14:paraId="694CD448" w14:textId="77777777" w:rsidR="00734F45" w:rsidRPr="00B53138" w:rsidRDefault="0038637B" w:rsidP="00F82818">
      <w:pPr>
        <w:numPr>
          <w:ilvl w:val="0"/>
          <w:numId w:val="4"/>
        </w:numPr>
        <w:pBdr>
          <w:top w:val="nil"/>
          <w:left w:val="nil"/>
          <w:bottom w:val="nil"/>
          <w:right w:val="nil"/>
          <w:between w:val="nil"/>
        </w:pBdr>
        <w:rPr>
          <w:i/>
          <w:color w:val="000000"/>
          <w:lang w:val="id-ID"/>
        </w:rPr>
      </w:pPr>
      <w:proofErr w:type="spellStart"/>
      <w:r w:rsidRPr="00B53138">
        <w:rPr>
          <w:i/>
          <w:color w:val="000000"/>
          <w:lang w:val="id-ID"/>
        </w:rPr>
        <w:t>Controller</w:t>
      </w:r>
      <w:proofErr w:type="spellEnd"/>
    </w:p>
    <w:p w14:paraId="4378B781" w14:textId="77777777" w:rsidR="00734F45" w:rsidRPr="00B53138" w:rsidRDefault="0038637B">
      <w:pPr>
        <w:pBdr>
          <w:top w:val="nil"/>
          <w:left w:val="nil"/>
          <w:bottom w:val="nil"/>
          <w:right w:val="nil"/>
          <w:between w:val="nil"/>
        </w:pBdr>
        <w:ind w:left="720" w:firstLine="0"/>
        <w:rPr>
          <w:i/>
          <w:color w:val="000000"/>
          <w:lang w:val="id-ID"/>
        </w:rPr>
      </w:pPr>
      <w:proofErr w:type="spellStart"/>
      <w:r w:rsidRPr="00B53138">
        <w:rPr>
          <w:i/>
          <w:color w:val="000000"/>
          <w:lang w:val="id-ID"/>
        </w:rPr>
        <w:t>Controller</w:t>
      </w:r>
      <w:proofErr w:type="spellEnd"/>
      <w:r w:rsidRPr="00B53138">
        <w:rPr>
          <w:color w:val="000000"/>
          <w:lang w:val="id-ID"/>
        </w:rPr>
        <w:t xml:space="preserve"> merupakan bagian yang menjadi penghubung antara model dan </w:t>
      </w:r>
      <w:proofErr w:type="spellStart"/>
      <w:r w:rsidRPr="00B53138">
        <w:rPr>
          <w:i/>
          <w:color w:val="000000"/>
          <w:lang w:val="id-ID"/>
        </w:rPr>
        <w:t>view</w:t>
      </w:r>
      <w:proofErr w:type="spellEnd"/>
      <w:r w:rsidRPr="00B53138">
        <w:rPr>
          <w:color w:val="000000"/>
          <w:lang w:val="id-ID"/>
        </w:rPr>
        <w:t xml:space="preserve">. </w:t>
      </w:r>
      <w:proofErr w:type="spellStart"/>
      <w:r w:rsidRPr="00B53138">
        <w:rPr>
          <w:i/>
          <w:color w:val="000000"/>
          <w:lang w:val="id-ID"/>
        </w:rPr>
        <w:t>Controller</w:t>
      </w:r>
      <w:proofErr w:type="spellEnd"/>
      <w:r w:rsidRPr="00B53138">
        <w:rPr>
          <w:color w:val="000000"/>
          <w:lang w:val="id-ID"/>
        </w:rPr>
        <w:t xml:space="preserve"> memiliki perintah-perintah yang berfungsi untuk memproses bagaimana data ditampilkan dari </w:t>
      </w:r>
      <w:r w:rsidRPr="00B53138">
        <w:rPr>
          <w:i/>
          <w:color w:val="000000"/>
          <w:lang w:val="id-ID"/>
        </w:rPr>
        <w:t>model</w:t>
      </w:r>
      <w:r w:rsidRPr="00B53138">
        <w:rPr>
          <w:color w:val="000000"/>
          <w:lang w:val="id-ID"/>
        </w:rPr>
        <w:t xml:space="preserve"> ke </w:t>
      </w:r>
      <w:proofErr w:type="spellStart"/>
      <w:r w:rsidRPr="00B53138">
        <w:rPr>
          <w:i/>
          <w:color w:val="000000"/>
          <w:lang w:val="id-ID"/>
        </w:rPr>
        <w:t>view</w:t>
      </w:r>
      <w:proofErr w:type="spellEnd"/>
      <w:r w:rsidRPr="00B53138">
        <w:rPr>
          <w:color w:val="000000"/>
          <w:lang w:val="id-ID"/>
        </w:rPr>
        <w:t xml:space="preserve"> atau sebaliknya. Struktur </w:t>
      </w:r>
      <w:proofErr w:type="spellStart"/>
      <w:r w:rsidRPr="00B53138">
        <w:rPr>
          <w:i/>
          <w:color w:val="000000"/>
          <w:lang w:val="id-ID"/>
        </w:rPr>
        <w:t>controller</w:t>
      </w:r>
      <w:proofErr w:type="spellEnd"/>
      <w:r w:rsidRPr="00B53138">
        <w:rPr>
          <w:i/>
          <w:color w:val="000000"/>
          <w:lang w:val="id-ID"/>
        </w:rPr>
        <w:t xml:space="preserve"> </w:t>
      </w:r>
      <w:r w:rsidRPr="00B53138">
        <w:rPr>
          <w:color w:val="000000"/>
          <w:lang w:val="id-ID"/>
        </w:rPr>
        <w:t xml:space="preserve">pada penulisan kode program di </w:t>
      </w:r>
      <w:proofErr w:type="spellStart"/>
      <w:r w:rsidRPr="00B53138">
        <w:rPr>
          <w:i/>
          <w:color w:val="000000"/>
          <w:lang w:val="id-ID"/>
        </w:rPr>
        <w:t>laravel</w:t>
      </w:r>
      <w:proofErr w:type="spellEnd"/>
      <w:r w:rsidRPr="00B53138">
        <w:rPr>
          <w:color w:val="000000"/>
          <w:lang w:val="id-ID"/>
        </w:rPr>
        <w:t xml:space="preserve"> yakni </w:t>
      </w:r>
      <w:r w:rsidRPr="00B53138">
        <w:rPr>
          <w:i/>
          <w:color w:val="000000"/>
          <w:lang w:val="id-ID"/>
        </w:rPr>
        <w:t xml:space="preserve">Index, </w:t>
      </w:r>
      <w:proofErr w:type="spellStart"/>
      <w:r w:rsidRPr="00B53138">
        <w:rPr>
          <w:i/>
          <w:color w:val="000000"/>
          <w:lang w:val="id-ID"/>
        </w:rPr>
        <w:t>Create</w:t>
      </w:r>
      <w:proofErr w:type="spellEnd"/>
      <w:r w:rsidRPr="00B53138">
        <w:rPr>
          <w:i/>
          <w:color w:val="000000"/>
          <w:lang w:val="id-ID"/>
        </w:rPr>
        <w:t xml:space="preserve">, Store, </w:t>
      </w:r>
      <w:proofErr w:type="spellStart"/>
      <w:r w:rsidRPr="00B53138">
        <w:rPr>
          <w:i/>
          <w:color w:val="000000"/>
          <w:lang w:val="id-ID"/>
        </w:rPr>
        <w:t>Show</w:t>
      </w:r>
      <w:proofErr w:type="spellEnd"/>
      <w:r w:rsidRPr="00B53138">
        <w:rPr>
          <w:i/>
          <w:color w:val="000000"/>
          <w:lang w:val="id-ID"/>
        </w:rPr>
        <w:t xml:space="preserve">, Edit, </w:t>
      </w:r>
      <w:proofErr w:type="spellStart"/>
      <w:r w:rsidRPr="00B53138">
        <w:rPr>
          <w:i/>
          <w:color w:val="000000"/>
          <w:lang w:val="id-ID"/>
        </w:rPr>
        <w:t>Update</w:t>
      </w:r>
      <w:proofErr w:type="spellEnd"/>
      <w:r w:rsidRPr="00B53138">
        <w:rPr>
          <w:color w:val="000000"/>
          <w:lang w:val="id-ID"/>
        </w:rPr>
        <w:t xml:space="preserve">, dan </w:t>
      </w:r>
      <w:proofErr w:type="spellStart"/>
      <w:r w:rsidRPr="00B53138">
        <w:rPr>
          <w:i/>
          <w:color w:val="000000"/>
          <w:lang w:val="id-ID"/>
        </w:rPr>
        <w:t>Delete</w:t>
      </w:r>
      <w:proofErr w:type="spellEnd"/>
      <w:r w:rsidRPr="00B53138">
        <w:rPr>
          <w:i/>
          <w:color w:val="000000"/>
          <w:lang w:val="id-ID"/>
        </w:rPr>
        <w:t>.</w:t>
      </w:r>
    </w:p>
    <w:p w14:paraId="0924B88B" w14:textId="77777777" w:rsidR="00734F45" w:rsidRPr="00B53138" w:rsidRDefault="0038637B" w:rsidP="00F82818">
      <w:pPr>
        <w:numPr>
          <w:ilvl w:val="0"/>
          <w:numId w:val="4"/>
        </w:numPr>
        <w:pBdr>
          <w:top w:val="nil"/>
          <w:left w:val="nil"/>
          <w:bottom w:val="nil"/>
          <w:right w:val="nil"/>
          <w:between w:val="nil"/>
        </w:pBdr>
        <w:rPr>
          <w:i/>
          <w:color w:val="000000"/>
          <w:lang w:val="id-ID"/>
        </w:rPr>
      </w:pPr>
      <w:r w:rsidRPr="00B53138">
        <w:rPr>
          <w:i/>
          <w:color w:val="000000"/>
          <w:lang w:val="id-ID"/>
        </w:rPr>
        <w:t>Model</w:t>
      </w:r>
    </w:p>
    <w:p w14:paraId="60C85674" w14:textId="1D0B63F6" w:rsidR="00734F45" w:rsidRPr="00B53138" w:rsidRDefault="0038637B">
      <w:pPr>
        <w:pBdr>
          <w:top w:val="nil"/>
          <w:left w:val="nil"/>
          <w:bottom w:val="nil"/>
          <w:right w:val="nil"/>
          <w:between w:val="nil"/>
        </w:pBdr>
        <w:ind w:left="720" w:firstLine="0"/>
        <w:rPr>
          <w:color w:val="000000"/>
          <w:lang w:val="id-ID"/>
        </w:rPr>
      </w:pPr>
      <w:r w:rsidRPr="00B53138">
        <w:rPr>
          <w:i/>
          <w:color w:val="000000"/>
          <w:lang w:val="id-ID"/>
        </w:rPr>
        <w:t xml:space="preserve">Model </w:t>
      </w:r>
      <w:r w:rsidRPr="00B53138">
        <w:rPr>
          <w:color w:val="000000"/>
          <w:lang w:val="id-ID"/>
        </w:rPr>
        <w:t xml:space="preserve">merupakan sekumpulan data yang memiliki fungsi-fungsi untuk mengelola suatu </w:t>
      </w:r>
      <w:proofErr w:type="spellStart"/>
      <w:r w:rsidRPr="00B53138">
        <w:rPr>
          <w:i/>
          <w:color w:val="000000"/>
          <w:lang w:val="id-ID"/>
        </w:rPr>
        <w:t>table</w:t>
      </w:r>
      <w:proofErr w:type="spellEnd"/>
      <w:r w:rsidRPr="00B53138">
        <w:rPr>
          <w:color w:val="000000"/>
          <w:lang w:val="id-ID"/>
        </w:rPr>
        <w:t xml:space="preserve"> pada sebuah </w:t>
      </w:r>
      <w:proofErr w:type="spellStart"/>
      <w:r w:rsidRPr="00B53138">
        <w:rPr>
          <w:i/>
          <w:color w:val="000000"/>
          <w:lang w:val="id-ID"/>
        </w:rPr>
        <w:t>database</w:t>
      </w:r>
      <w:proofErr w:type="spellEnd"/>
      <w:r w:rsidRPr="00B53138">
        <w:rPr>
          <w:color w:val="000000"/>
          <w:lang w:val="id-ID"/>
        </w:rPr>
        <w:t xml:space="preserve">. Struktur pemodelan data pada </w:t>
      </w:r>
      <w:proofErr w:type="spellStart"/>
      <w:r w:rsidRPr="00B53138">
        <w:rPr>
          <w:color w:val="000000"/>
          <w:lang w:val="id-ID"/>
        </w:rPr>
        <w:t>laravel</w:t>
      </w:r>
      <w:proofErr w:type="spellEnd"/>
      <w:r w:rsidRPr="00B53138">
        <w:rPr>
          <w:color w:val="000000"/>
          <w:lang w:val="id-ID"/>
        </w:rPr>
        <w:t xml:space="preserve"> yakni memiliki fungsi yang terdiri dari </w:t>
      </w:r>
      <w:proofErr w:type="spellStart"/>
      <w:r w:rsidRPr="00B53138">
        <w:rPr>
          <w:i/>
          <w:color w:val="000000"/>
          <w:lang w:val="id-ID"/>
        </w:rPr>
        <w:t>table</w:t>
      </w:r>
      <w:proofErr w:type="spellEnd"/>
      <w:r w:rsidRPr="00B53138">
        <w:rPr>
          <w:i/>
          <w:color w:val="000000"/>
          <w:lang w:val="id-ID"/>
        </w:rPr>
        <w:t xml:space="preserve">, </w:t>
      </w:r>
      <w:proofErr w:type="spellStart"/>
      <w:r w:rsidRPr="00B53138">
        <w:rPr>
          <w:i/>
          <w:lang w:val="id-ID"/>
        </w:rPr>
        <w:t>primary</w:t>
      </w:r>
      <w:proofErr w:type="spellEnd"/>
      <w:r w:rsidRPr="00B53138">
        <w:rPr>
          <w:i/>
          <w:lang w:val="id-ID"/>
        </w:rPr>
        <w:t xml:space="preserve"> </w:t>
      </w:r>
      <w:proofErr w:type="spellStart"/>
      <w:r w:rsidR="005275DA">
        <w:rPr>
          <w:i/>
          <w:lang w:val="id-ID"/>
        </w:rPr>
        <w:t>k</w:t>
      </w:r>
      <w:r w:rsidRPr="00B53138">
        <w:rPr>
          <w:i/>
          <w:lang w:val="id-ID"/>
        </w:rPr>
        <w:t>ey</w:t>
      </w:r>
      <w:proofErr w:type="spellEnd"/>
      <w:r w:rsidRPr="00B53138">
        <w:rPr>
          <w:i/>
          <w:color w:val="000000"/>
          <w:lang w:val="id-ID"/>
        </w:rPr>
        <w:t xml:space="preserve"> </w:t>
      </w:r>
      <w:r w:rsidRPr="00B53138">
        <w:rPr>
          <w:color w:val="000000"/>
          <w:lang w:val="id-ID"/>
        </w:rPr>
        <w:t>dan</w:t>
      </w:r>
      <w:r w:rsidRPr="00B53138">
        <w:rPr>
          <w:i/>
          <w:color w:val="000000"/>
          <w:lang w:val="id-ID"/>
        </w:rPr>
        <w:t xml:space="preserve"> </w:t>
      </w:r>
      <w:proofErr w:type="spellStart"/>
      <w:r w:rsidRPr="00B53138">
        <w:rPr>
          <w:i/>
          <w:color w:val="000000"/>
          <w:lang w:val="id-ID"/>
        </w:rPr>
        <w:t>fillable</w:t>
      </w:r>
      <w:proofErr w:type="spellEnd"/>
      <w:r w:rsidRPr="00B53138">
        <w:rPr>
          <w:i/>
          <w:color w:val="000000"/>
          <w:lang w:val="id-ID"/>
        </w:rPr>
        <w:t>.</w:t>
      </w:r>
      <w:r w:rsidRPr="00B53138">
        <w:rPr>
          <w:color w:val="000000"/>
          <w:lang w:val="id-ID"/>
        </w:rPr>
        <w:t xml:space="preserve"> Di</w:t>
      </w:r>
      <w:r w:rsidR="005275DA">
        <w:rPr>
          <w:color w:val="000000"/>
          <w:lang w:val="id-ID"/>
        </w:rPr>
        <w:t xml:space="preserve"> </w:t>
      </w:r>
      <w:r w:rsidRPr="00B53138">
        <w:rPr>
          <w:color w:val="000000"/>
          <w:lang w:val="id-ID"/>
        </w:rPr>
        <w:t xml:space="preserve">mana ketiga fungsi tersebut harus di </w:t>
      </w:r>
      <w:proofErr w:type="spellStart"/>
      <w:r w:rsidRPr="00B53138">
        <w:rPr>
          <w:i/>
          <w:color w:val="000000"/>
          <w:lang w:val="id-ID"/>
        </w:rPr>
        <w:t>protected</w:t>
      </w:r>
      <w:proofErr w:type="spellEnd"/>
      <w:r w:rsidRPr="00B53138">
        <w:rPr>
          <w:color w:val="000000"/>
          <w:lang w:val="id-ID"/>
        </w:rPr>
        <w:t xml:space="preserve">. Pada bagian </w:t>
      </w:r>
      <w:proofErr w:type="spellStart"/>
      <w:r w:rsidRPr="005275DA">
        <w:rPr>
          <w:i/>
          <w:iCs/>
          <w:color w:val="000000"/>
          <w:lang w:val="id-ID"/>
        </w:rPr>
        <w:t>table</w:t>
      </w:r>
      <w:proofErr w:type="spellEnd"/>
      <w:r w:rsidRPr="00B53138">
        <w:rPr>
          <w:color w:val="000000"/>
          <w:lang w:val="id-ID"/>
        </w:rPr>
        <w:t xml:space="preserve"> harus diisi dengan nama </w:t>
      </w:r>
      <w:proofErr w:type="spellStart"/>
      <w:r w:rsidRPr="00B53138">
        <w:rPr>
          <w:i/>
          <w:color w:val="000000"/>
          <w:lang w:val="id-ID"/>
        </w:rPr>
        <w:t>table</w:t>
      </w:r>
      <w:proofErr w:type="spellEnd"/>
      <w:r w:rsidRPr="00B53138">
        <w:rPr>
          <w:color w:val="000000"/>
          <w:lang w:val="id-ID"/>
        </w:rPr>
        <w:t xml:space="preserve"> yang sesuai pada </w:t>
      </w:r>
      <w:proofErr w:type="spellStart"/>
      <w:r w:rsidRPr="00B53138">
        <w:rPr>
          <w:i/>
          <w:color w:val="000000"/>
          <w:lang w:val="id-ID"/>
        </w:rPr>
        <w:t>database</w:t>
      </w:r>
      <w:proofErr w:type="spellEnd"/>
      <w:r w:rsidRPr="00B53138">
        <w:rPr>
          <w:color w:val="000000"/>
          <w:lang w:val="id-ID"/>
        </w:rPr>
        <w:t xml:space="preserve">, di bagian </w:t>
      </w:r>
      <w:proofErr w:type="spellStart"/>
      <w:r w:rsidRPr="00B53138">
        <w:rPr>
          <w:i/>
          <w:color w:val="000000"/>
          <w:lang w:val="id-ID"/>
        </w:rPr>
        <w:t>primaryKey</w:t>
      </w:r>
      <w:proofErr w:type="spellEnd"/>
      <w:r w:rsidRPr="00B53138">
        <w:rPr>
          <w:i/>
          <w:color w:val="000000"/>
          <w:lang w:val="id-ID"/>
        </w:rPr>
        <w:t xml:space="preserve"> </w:t>
      </w:r>
      <w:r w:rsidRPr="00B53138">
        <w:rPr>
          <w:color w:val="000000"/>
          <w:lang w:val="id-ID"/>
        </w:rPr>
        <w:t xml:space="preserve">harus diisi sesuai </w:t>
      </w:r>
      <w:proofErr w:type="spellStart"/>
      <w:r w:rsidRPr="00B53138">
        <w:rPr>
          <w:i/>
          <w:color w:val="000000"/>
          <w:lang w:val="id-ID"/>
        </w:rPr>
        <w:t>primary</w:t>
      </w:r>
      <w:proofErr w:type="spellEnd"/>
      <w:r w:rsidRPr="00B53138">
        <w:rPr>
          <w:i/>
          <w:color w:val="000000"/>
          <w:lang w:val="id-ID"/>
        </w:rPr>
        <w:t xml:space="preserve"> </w:t>
      </w:r>
      <w:proofErr w:type="spellStart"/>
      <w:r w:rsidRPr="00B53138">
        <w:rPr>
          <w:i/>
          <w:color w:val="000000"/>
          <w:lang w:val="id-ID"/>
        </w:rPr>
        <w:t>key</w:t>
      </w:r>
      <w:proofErr w:type="spellEnd"/>
      <w:r w:rsidRPr="00B53138">
        <w:rPr>
          <w:color w:val="000000"/>
          <w:lang w:val="id-ID"/>
        </w:rPr>
        <w:t xml:space="preserve"> pada </w:t>
      </w:r>
      <w:proofErr w:type="spellStart"/>
      <w:r w:rsidRPr="00B53138">
        <w:rPr>
          <w:i/>
          <w:lang w:val="id-ID"/>
        </w:rPr>
        <w:t>table</w:t>
      </w:r>
      <w:proofErr w:type="spellEnd"/>
      <w:r w:rsidRPr="00B53138">
        <w:rPr>
          <w:i/>
          <w:color w:val="000000"/>
          <w:lang w:val="id-ID"/>
        </w:rPr>
        <w:t xml:space="preserve"> </w:t>
      </w:r>
      <w:r w:rsidRPr="00B53138">
        <w:rPr>
          <w:color w:val="000000"/>
          <w:lang w:val="id-ID"/>
        </w:rPr>
        <w:t xml:space="preserve">tersebut dan pada bagian </w:t>
      </w:r>
      <w:proofErr w:type="spellStart"/>
      <w:r w:rsidRPr="00B53138">
        <w:rPr>
          <w:i/>
          <w:color w:val="000000"/>
          <w:lang w:val="id-ID"/>
        </w:rPr>
        <w:t>fillable</w:t>
      </w:r>
      <w:proofErr w:type="spellEnd"/>
      <w:r w:rsidRPr="00B53138">
        <w:rPr>
          <w:i/>
          <w:color w:val="000000"/>
          <w:lang w:val="id-ID"/>
        </w:rPr>
        <w:t xml:space="preserve"> </w:t>
      </w:r>
      <w:r w:rsidRPr="00B53138">
        <w:rPr>
          <w:color w:val="000000"/>
          <w:lang w:val="id-ID"/>
        </w:rPr>
        <w:t xml:space="preserve">diisi dengan bagian-bagian yang mencakup dalam </w:t>
      </w:r>
      <w:proofErr w:type="spellStart"/>
      <w:r w:rsidRPr="00B53138">
        <w:rPr>
          <w:i/>
          <w:color w:val="000000"/>
          <w:lang w:val="id-ID"/>
        </w:rPr>
        <w:t>table</w:t>
      </w:r>
      <w:proofErr w:type="spellEnd"/>
      <w:r w:rsidRPr="00B53138">
        <w:rPr>
          <w:color w:val="000000"/>
          <w:lang w:val="id-ID"/>
        </w:rPr>
        <w:t xml:space="preserve"> tersebut.</w:t>
      </w:r>
    </w:p>
    <w:p w14:paraId="00A9958F" w14:textId="77777777" w:rsidR="00734F45" w:rsidRPr="00B53138" w:rsidRDefault="0038637B" w:rsidP="00F82818">
      <w:pPr>
        <w:numPr>
          <w:ilvl w:val="0"/>
          <w:numId w:val="4"/>
        </w:numPr>
        <w:pBdr>
          <w:top w:val="nil"/>
          <w:left w:val="nil"/>
          <w:bottom w:val="nil"/>
          <w:right w:val="nil"/>
          <w:between w:val="nil"/>
        </w:pBdr>
        <w:rPr>
          <w:i/>
          <w:color w:val="000000"/>
          <w:lang w:val="id-ID"/>
        </w:rPr>
      </w:pPr>
      <w:r w:rsidRPr="00B53138">
        <w:rPr>
          <w:i/>
          <w:color w:val="000000"/>
          <w:lang w:val="id-ID"/>
        </w:rPr>
        <w:t>View</w:t>
      </w:r>
    </w:p>
    <w:p w14:paraId="36D043A5" w14:textId="349AF459" w:rsidR="00734F45" w:rsidRPr="00B53138" w:rsidRDefault="0038637B" w:rsidP="00A2766E">
      <w:pPr>
        <w:pBdr>
          <w:top w:val="nil"/>
          <w:left w:val="nil"/>
          <w:bottom w:val="nil"/>
          <w:right w:val="nil"/>
          <w:between w:val="nil"/>
        </w:pBdr>
        <w:ind w:left="720" w:firstLine="0"/>
        <w:rPr>
          <w:i/>
          <w:color w:val="000000"/>
          <w:lang w:val="id-ID"/>
        </w:rPr>
      </w:pPr>
      <w:r w:rsidRPr="00B53138">
        <w:rPr>
          <w:i/>
          <w:color w:val="000000"/>
          <w:lang w:val="id-ID"/>
        </w:rPr>
        <w:lastRenderedPageBreak/>
        <w:t>View</w:t>
      </w:r>
      <w:r w:rsidRPr="00B53138">
        <w:rPr>
          <w:color w:val="000000"/>
          <w:lang w:val="id-ID"/>
        </w:rPr>
        <w:t xml:space="preserve"> merupakan </w:t>
      </w:r>
      <w:proofErr w:type="spellStart"/>
      <w:r w:rsidRPr="005275DA">
        <w:rPr>
          <w:i/>
          <w:iCs/>
          <w:color w:val="000000"/>
          <w:lang w:val="id-ID"/>
        </w:rPr>
        <w:t>file</w:t>
      </w:r>
      <w:proofErr w:type="spellEnd"/>
      <w:r w:rsidRPr="00B53138">
        <w:rPr>
          <w:color w:val="000000"/>
          <w:lang w:val="id-ID"/>
        </w:rPr>
        <w:t xml:space="preserve"> yang berisi kode HTML (</w:t>
      </w:r>
      <w:proofErr w:type="spellStart"/>
      <w:r w:rsidRPr="00B53138">
        <w:rPr>
          <w:i/>
          <w:color w:val="000000"/>
          <w:lang w:val="id-ID"/>
        </w:rPr>
        <w:t>HyperText</w:t>
      </w:r>
      <w:proofErr w:type="spellEnd"/>
      <w:r w:rsidRPr="00B53138">
        <w:rPr>
          <w:i/>
          <w:color w:val="000000"/>
          <w:lang w:val="id-ID"/>
        </w:rPr>
        <w:t xml:space="preserve"> </w:t>
      </w:r>
      <w:proofErr w:type="spellStart"/>
      <w:r w:rsidRPr="00B53138">
        <w:rPr>
          <w:i/>
          <w:color w:val="000000"/>
          <w:lang w:val="id-ID"/>
        </w:rPr>
        <w:t>Markup</w:t>
      </w:r>
      <w:proofErr w:type="spellEnd"/>
      <w:r w:rsidRPr="00B53138">
        <w:rPr>
          <w:i/>
          <w:color w:val="000000"/>
          <w:lang w:val="id-ID"/>
        </w:rPr>
        <w:t xml:space="preserve"> </w:t>
      </w:r>
      <w:proofErr w:type="spellStart"/>
      <w:r w:rsidRPr="00B53138">
        <w:rPr>
          <w:i/>
          <w:color w:val="000000"/>
          <w:lang w:val="id-ID"/>
        </w:rPr>
        <w:t>Language</w:t>
      </w:r>
      <w:proofErr w:type="spellEnd"/>
      <w:r w:rsidRPr="00B53138">
        <w:rPr>
          <w:color w:val="000000"/>
          <w:lang w:val="id-ID"/>
        </w:rPr>
        <w:t xml:space="preserve">) yang berfungsi untuk menampilkan suatu data ke dalam </w:t>
      </w:r>
      <w:r w:rsidRPr="00B53138">
        <w:rPr>
          <w:i/>
          <w:color w:val="000000"/>
          <w:lang w:val="id-ID"/>
        </w:rPr>
        <w:t>browser</w:t>
      </w:r>
      <w:r w:rsidRPr="00B53138">
        <w:rPr>
          <w:color w:val="000000"/>
          <w:lang w:val="id-ID"/>
        </w:rPr>
        <w:t xml:space="preserve">. </w:t>
      </w:r>
      <w:r w:rsidRPr="00B53138">
        <w:rPr>
          <w:i/>
          <w:color w:val="000000"/>
          <w:lang w:val="id-ID"/>
        </w:rPr>
        <w:t xml:space="preserve">Format </w:t>
      </w:r>
      <w:proofErr w:type="spellStart"/>
      <w:r w:rsidRPr="00B53138">
        <w:rPr>
          <w:i/>
          <w:color w:val="000000"/>
          <w:lang w:val="id-ID"/>
        </w:rPr>
        <w:t>view</w:t>
      </w:r>
      <w:proofErr w:type="spellEnd"/>
      <w:r w:rsidRPr="00B53138">
        <w:rPr>
          <w:color w:val="000000"/>
          <w:lang w:val="id-ID"/>
        </w:rPr>
        <w:t xml:space="preserve"> pada </w:t>
      </w:r>
      <w:proofErr w:type="spellStart"/>
      <w:r w:rsidRPr="00B53138">
        <w:rPr>
          <w:color w:val="000000"/>
          <w:lang w:val="id-ID"/>
        </w:rPr>
        <w:t>laravel</w:t>
      </w:r>
      <w:proofErr w:type="spellEnd"/>
      <w:r w:rsidRPr="00B53138">
        <w:rPr>
          <w:color w:val="000000"/>
          <w:lang w:val="id-ID"/>
        </w:rPr>
        <w:t xml:space="preserve"> harus menggunakan istilah </w:t>
      </w:r>
      <w:proofErr w:type="spellStart"/>
      <w:r w:rsidRPr="00B53138">
        <w:rPr>
          <w:i/>
          <w:color w:val="000000"/>
          <w:lang w:val="id-ID"/>
        </w:rPr>
        <w:t>blade</w:t>
      </w:r>
      <w:proofErr w:type="spellEnd"/>
      <w:r w:rsidRPr="00B53138">
        <w:rPr>
          <w:i/>
          <w:color w:val="000000"/>
          <w:lang w:val="id-ID"/>
        </w:rPr>
        <w:t>.</w:t>
      </w:r>
    </w:p>
    <w:p w14:paraId="6870D9B6" w14:textId="77777777" w:rsidR="00734F45" w:rsidRPr="00B53138" w:rsidRDefault="0038637B" w:rsidP="00F82818">
      <w:pPr>
        <w:numPr>
          <w:ilvl w:val="0"/>
          <w:numId w:val="4"/>
        </w:numPr>
        <w:pBdr>
          <w:top w:val="nil"/>
          <w:left w:val="nil"/>
          <w:bottom w:val="nil"/>
          <w:right w:val="nil"/>
          <w:between w:val="nil"/>
        </w:pBdr>
        <w:rPr>
          <w:i/>
          <w:color w:val="000000"/>
          <w:lang w:val="id-ID"/>
        </w:rPr>
      </w:pPr>
      <w:proofErr w:type="spellStart"/>
      <w:r w:rsidRPr="00B53138">
        <w:rPr>
          <w:i/>
          <w:color w:val="000000"/>
          <w:lang w:val="id-ID"/>
        </w:rPr>
        <w:t>Migrations</w:t>
      </w:r>
      <w:proofErr w:type="spellEnd"/>
    </w:p>
    <w:p w14:paraId="4C5D0B9E" w14:textId="77777777" w:rsidR="00734F45" w:rsidRPr="00B53138" w:rsidRDefault="0038637B">
      <w:pPr>
        <w:pBdr>
          <w:top w:val="nil"/>
          <w:left w:val="nil"/>
          <w:bottom w:val="nil"/>
          <w:right w:val="nil"/>
          <w:between w:val="nil"/>
        </w:pBdr>
        <w:spacing w:after="120"/>
        <w:ind w:left="720" w:firstLine="0"/>
        <w:rPr>
          <w:color w:val="000000"/>
          <w:lang w:val="id-ID"/>
        </w:rPr>
      </w:pPr>
      <w:proofErr w:type="spellStart"/>
      <w:r w:rsidRPr="00B53138">
        <w:rPr>
          <w:i/>
          <w:color w:val="000000"/>
          <w:lang w:val="id-ID"/>
        </w:rPr>
        <w:t>Migrations</w:t>
      </w:r>
      <w:proofErr w:type="spellEnd"/>
      <w:r w:rsidRPr="00B53138">
        <w:rPr>
          <w:color w:val="000000"/>
          <w:lang w:val="id-ID"/>
        </w:rPr>
        <w:t xml:space="preserve"> merupakan proses perancangan suatu </w:t>
      </w:r>
      <w:proofErr w:type="spellStart"/>
      <w:r w:rsidRPr="00B53138">
        <w:rPr>
          <w:i/>
          <w:color w:val="000000"/>
          <w:lang w:val="id-ID"/>
        </w:rPr>
        <w:t>table</w:t>
      </w:r>
      <w:proofErr w:type="spellEnd"/>
      <w:r w:rsidRPr="00B53138">
        <w:rPr>
          <w:color w:val="000000"/>
          <w:lang w:val="id-ID"/>
        </w:rPr>
        <w:t xml:space="preserve">, dalam hal ini </w:t>
      </w:r>
      <w:proofErr w:type="spellStart"/>
      <w:r w:rsidRPr="00B53138">
        <w:rPr>
          <w:i/>
          <w:color w:val="000000"/>
          <w:lang w:val="id-ID"/>
        </w:rPr>
        <w:t>migrations</w:t>
      </w:r>
      <w:proofErr w:type="spellEnd"/>
      <w:r w:rsidRPr="00B53138">
        <w:rPr>
          <w:color w:val="000000"/>
          <w:lang w:val="id-ID"/>
        </w:rPr>
        <w:t xml:space="preserve"> berfungsi sebagai </w:t>
      </w:r>
      <w:proofErr w:type="spellStart"/>
      <w:r w:rsidRPr="00B53138">
        <w:rPr>
          <w:i/>
          <w:color w:val="000000"/>
          <w:lang w:val="id-ID"/>
        </w:rPr>
        <w:t>blueprint</w:t>
      </w:r>
      <w:proofErr w:type="spellEnd"/>
      <w:r w:rsidRPr="00B53138">
        <w:rPr>
          <w:i/>
          <w:color w:val="000000"/>
          <w:lang w:val="id-ID"/>
        </w:rPr>
        <w:t xml:space="preserve"> </w:t>
      </w:r>
      <w:proofErr w:type="spellStart"/>
      <w:r w:rsidRPr="00B53138">
        <w:rPr>
          <w:i/>
          <w:color w:val="000000"/>
          <w:lang w:val="id-ID"/>
        </w:rPr>
        <w:t>database</w:t>
      </w:r>
      <w:proofErr w:type="spellEnd"/>
      <w:r w:rsidRPr="00B53138">
        <w:rPr>
          <w:color w:val="000000"/>
          <w:lang w:val="id-ID"/>
        </w:rPr>
        <w:t xml:space="preserve"> atau dapat diistilahkan sebagai penyedia sistem kontrol untuk skema </w:t>
      </w:r>
      <w:proofErr w:type="spellStart"/>
      <w:r w:rsidRPr="00B53138">
        <w:rPr>
          <w:i/>
          <w:color w:val="000000"/>
          <w:lang w:val="id-ID"/>
        </w:rPr>
        <w:t>database</w:t>
      </w:r>
      <w:proofErr w:type="spellEnd"/>
      <w:r w:rsidRPr="00B53138">
        <w:rPr>
          <w:i/>
          <w:color w:val="000000"/>
          <w:lang w:val="id-ID"/>
        </w:rPr>
        <w:t>.</w:t>
      </w:r>
    </w:p>
    <w:p w14:paraId="7032F770" w14:textId="0EA8A5BC" w:rsidR="00253E36" w:rsidRPr="00B53138" w:rsidRDefault="0038637B" w:rsidP="00253E36">
      <w:pPr>
        <w:spacing w:after="240"/>
        <w:rPr>
          <w:lang w:val="id-ID"/>
        </w:rPr>
      </w:pPr>
      <w:r w:rsidRPr="00B53138">
        <w:rPr>
          <w:lang w:val="id-ID"/>
        </w:rPr>
        <w:t xml:space="preserve">Keunggulan dari </w:t>
      </w:r>
      <w:proofErr w:type="spellStart"/>
      <w:r w:rsidRPr="00B53138">
        <w:rPr>
          <w:i/>
          <w:lang w:val="id-ID"/>
        </w:rPr>
        <w:t>framework</w:t>
      </w:r>
      <w:proofErr w:type="spellEnd"/>
      <w:r w:rsidRPr="00B53138">
        <w:rPr>
          <w:lang w:val="id-ID"/>
        </w:rPr>
        <w:t xml:space="preserve"> </w:t>
      </w:r>
      <w:proofErr w:type="spellStart"/>
      <w:r w:rsidRPr="00B53138">
        <w:rPr>
          <w:i/>
          <w:lang w:val="id-ID"/>
        </w:rPr>
        <w:t>laravel</w:t>
      </w:r>
      <w:proofErr w:type="spellEnd"/>
      <w:r w:rsidRPr="00B53138">
        <w:rPr>
          <w:i/>
          <w:lang w:val="id-ID"/>
        </w:rPr>
        <w:t xml:space="preserve"> </w:t>
      </w:r>
      <w:r w:rsidRPr="00B53138">
        <w:rPr>
          <w:lang w:val="id-ID"/>
        </w:rPr>
        <w:t xml:space="preserve">yaitu </w:t>
      </w:r>
      <w:proofErr w:type="spellStart"/>
      <w:r w:rsidRPr="005275DA">
        <w:rPr>
          <w:i/>
          <w:iCs/>
          <w:lang w:val="id-ID"/>
        </w:rPr>
        <w:t>performance</w:t>
      </w:r>
      <w:proofErr w:type="spellEnd"/>
      <w:r w:rsidRPr="00B53138">
        <w:rPr>
          <w:lang w:val="id-ID"/>
        </w:rPr>
        <w:t xml:space="preserve"> lebih cepat, </w:t>
      </w:r>
      <w:proofErr w:type="spellStart"/>
      <w:r w:rsidRPr="00B53138">
        <w:rPr>
          <w:i/>
          <w:lang w:val="id-ID"/>
        </w:rPr>
        <w:t>reload</w:t>
      </w:r>
      <w:proofErr w:type="spellEnd"/>
      <w:r w:rsidRPr="00B53138">
        <w:rPr>
          <w:i/>
          <w:lang w:val="id-ID"/>
        </w:rPr>
        <w:t xml:space="preserve"> </w:t>
      </w:r>
      <w:r w:rsidRPr="00B53138">
        <w:rPr>
          <w:lang w:val="id-ID"/>
        </w:rPr>
        <w:t xml:space="preserve">data lebih stabil, memiliki keamanan data, menggunakan fitur canggih seperti </w:t>
      </w:r>
      <w:proofErr w:type="spellStart"/>
      <w:r w:rsidRPr="00B53138">
        <w:rPr>
          <w:i/>
          <w:lang w:val="id-ID"/>
        </w:rPr>
        <w:t>blade</w:t>
      </w:r>
      <w:proofErr w:type="spellEnd"/>
      <w:r w:rsidRPr="00B53138">
        <w:rPr>
          <w:i/>
          <w:lang w:val="id-ID"/>
        </w:rPr>
        <w:t xml:space="preserve"> </w:t>
      </w:r>
      <w:r w:rsidRPr="00B53138">
        <w:rPr>
          <w:lang w:val="id-ID"/>
        </w:rPr>
        <w:t>menggunakan konsep HMVC (</w:t>
      </w:r>
      <w:proofErr w:type="spellStart"/>
      <w:r w:rsidRPr="00B53138">
        <w:rPr>
          <w:i/>
          <w:lang w:val="id-ID"/>
        </w:rPr>
        <w:t>Hierarchical</w:t>
      </w:r>
      <w:proofErr w:type="spellEnd"/>
      <w:r w:rsidRPr="00B53138">
        <w:rPr>
          <w:i/>
          <w:lang w:val="id-ID"/>
        </w:rPr>
        <w:t xml:space="preserve"> Model View </w:t>
      </w:r>
      <w:proofErr w:type="spellStart"/>
      <w:r w:rsidRPr="00B53138">
        <w:rPr>
          <w:i/>
          <w:lang w:val="id-ID"/>
        </w:rPr>
        <w:t>Controller</w:t>
      </w:r>
      <w:proofErr w:type="spellEnd"/>
      <w:r w:rsidRPr="00B53138">
        <w:rPr>
          <w:lang w:val="id-ID"/>
        </w:rPr>
        <w:t xml:space="preserve">), tersedianya </w:t>
      </w:r>
      <w:proofErr w:type="spellStart"/>
      <w:r w:rsidRPr="00B53138">
        <w:rPr>
          <w:i/>
          <w:lang w:val="id-ID"/>
        </w:rPr>
        <w:t>library-library</w:t>
      </w:r>
      <w:proofErr w:type="spellEnd"/>
      <w:r w:rsidRPr="00B53138">
        <w:rPr>
          <w:lang w:val="id-ID"/>
        </w:rPr>
        <w:t xml:space="preserve"> yang sudah siap untuk digunakan dan adanya fitur pengelolaan </w:t>
      </w:r>
      <w:proofErr w:type="spellStart"/>
      <w:r w:rsidRPr="00B53138">
        <w:rPr>
          <w:i/>
          <w:lang w:val="id-ID"/>
        </w:rPr>
        <w:t>migrations</w:t>
      </w:r>
      <w:proofErr w:type="spellEnd"/>
      <w:r w:rsidRPr="00B53138">
        <w:rPr>
          <w:i/>
          <w:lang w:val="id-ID"/>
        </w:rPr>
        <w:t xml:space="preserve"> </w:t>
      </w:r>
      <w:r w:rsidRPr="00B53138">
        <w:rPr>
          <w:lang w:val="id-ID"/>
        </w:rPr>
        <w:t xml:space="preserve">untuk pembuatan skema </w:t>
      </w:r>
      <w:proofErr w:type="spellStart"/>
      <w:r w:rsidRPr="00B53138">
        <w:rPr>
          <w:i/>
          <w:lang w:val="id-ID"/>
        </w:rPr>
        <w:t>table</w:t>
      </w:r>
      <w:proofErr w:type="spellEnd"/>
      <w:r w:rsidRPr="00B53138">
        <w:rPr>
          <w:i/>
          <w:lang w:val="id-ID"/>
        </w:rPr>
        <w:t xml:space="preserve"> </w:t>
      </w:r>
      <w:r w:rsidRPr="00B53138">
        <w:rPr>
          <w:lang w:val="id-ID"/>
        </w:rPr>
        <w:t xml:space="preserve">pada </w:t>
      </w:r>
      <w:proofErr w:type="spellStart"/>
      <w:r w:rsidRPr="00B53138">
        <w:rPr>
          <w:i/>
          <w:lang w:val="id-ID"/>
        </w:rPr>
        <w:t>database</w:t>
      </w:r>
      <w:proofErr w:type="spellEnd"/>
      <w:sdt>
        <w:sdtPr>
          <w:rPr>
            <w:i/>
            <w:lang w:val="id-ID"/>
          </w:rPr>
          <w:id w:val="860706301"/>
          <w:citation/>
        </w:sdtPr>
        <w:sdtContent>
          <w:r w:rsidR="00C71015" w:rsidRPr="00B53138">
            <w:rPr>
              <w:i/>
              <w:lang w:val="id-ID"/>
            </w:rPr>
            <w:fldChar w:fldCharType="begin"/>
          </w:r>
          <w:r w:rsidR="00C71015" w:rsidRPr="00B53138">
            <w:rPr>
              <w:iCs/>
              <w:lang w:val="id-ID"/>
            </w:rPr>
            <w:instrText xml:space="preserve"> CITATION Han18 \l 1033 </w:instrText>
          </w:r>
          <w:r w:rsidR="00C71015" w:rsidRPr="00B53138">
            <w:rPr>
              <w:i/>
              <w:lang w:val="id-ID"/>
            </w:rPr>
            <w:fldChar w:fldCharType="separate"/>
          </w:r>
          <w:r w:rsidR="00354C08" w:rsidRPr="00B53138">
            <w:rPr>
              <w:iCs/>
              <w:noProof/>
              <w:lang w:val="id-ID"/>
            </w:rPr>
            <w:t xml:space="preserve"> </w:t>
          </w:r>
          <w:r w:rsidR="00354C08" w:rsidRPr="00B53138">
            <w:rPr>
              <w:noProof/>
              <w:lang w:val="id-ID"/>
            </w:rPr>
            <w:t>[21]</w:t>
          </w:r>
          <w:r w:rsidR="00C71015" w:rsidRPr="00B53138">
            <w:rPr>
              <w:i/>
              <w:lang w:val="id-ID"/>
            </w:rPr>
            <w:fldChar w:fldCharType="end"/>
          </w:r>
        </w:sdtContent>
      </w:sdt>
      <w:r w:rsidR="00253E36" w:rsidRPr="00B53138">
        <w:rPr>
          <w:lang w:val="id-ID"/>
        </w:rPr>
        <w:t>.</w:t>
      </w:r>
    </w:p>
    <w:p w14:paraId="39E7A750" w14:textId="7EE5506A" w:rsidR="00253E36" w:rsidRPr="00B53138" w:rsidRDefault="00253E36" w:rsidP="006671FA">
      <w:pPr>
        <w:pStyle w:val="Heading3"/>
        <w:rPr>
          <w:lang w:val="id-ID"/>
        </w:rPr>
      </w:pPr>
      <w:bookmarkStart w:id="35" w:name="_Toc152684749"/>
      <w:r w:rsidRPr="00B53138">
        <w:rPr>
          <w:lang w:val="id-ID"/>
        </w:rPr>
        <w:t xml:space="preserve">Pengujian User </w:t>
      </w:r>
      <w:proofErr w:type="spellStart"/>
      <w:r w:rsidRPr="00B53138">
        <w:rPr>
          <w:lang w:val="id-ID"/>
        </w:rPr>
        <w:t>Acceptance</w:t>
      </w:r>
      <w:proofErr w:type="spellEnd"/>
      <w:r w:rsidRPr="00B53138">
        <w:rPr>
          <w:lang w:val="id-ID"/>
        </w:rPr>
        <w:t xml:space="preserve"> </w:t>
      </w:r>
      <w:proofErr w:type="spellStart"/>
      <w:r w:rsidRPr="00B53138">
        <w:rPr>
          <w:lang w:val="id-ID"/>
        </w:rPr>
        <w:t>Test</w:t>
      </w:r>
      <w:proofErr w:type="spellEnd"/>
      <w:r w:rsidRPr="00B53138">
        <w:rPr>
          <w:lang w:val="id-ID"/>
        </w:rPr>
        <w:t xml:space="preserve"> (UAT)</w:t>
      </w:r>
      <w:bookmarkEnd w:id="35"/>
    </w:p>
    <w:p w14:paraId="070A7DC9" w14:textId="00DF3197" w:rsidR="00253E36" w:rsidRPr="00B53138" w:rsidRDefault="00253E36" w:rsidP="00253E36">
      <w:pPr>
        <w:spacing w:after="240"/>
        <w:ind w:firstLine="426"/>
        <w:rPr>
          <w:b/>
          <w:sz w:val="32"/>
          <w:szCs w:val="32"/>
          <w:lang w:val="id-ID"/>
        </w:rPr>
      </w:pPr>
      <w:r w:rsidRPr="00B53138">
        <w:rPr>
          <w:lang w:val="id-ID"/>
        </w:rPr>
        <w:t xml:space="preserve">Pengujian dalam pengembangan sistem manajemen pendataan pengadaan bantuan untuk kelompok tani ini menggunakan </w:t>
      </w:r>
      <w:r w:rsidR="005275DA" w:rsidRPr="00B53138">
        <w:rPr>
          <w:lang w:val="id-ID"/>
        </w:rPr>
        <w:t>pengujian</w:t>
      </w:r>
      <w:r w:rsidRPr="00B53138">
        <w:rPr>
          <w:lang w:val="id-ID"/>
        </w:rPr>
        <w:t xml:space="preserve"> </w:t>
      </w:r>
      <w:r w:rsidRPr="00B53138">
        <w:rPr>
          <w:i/>
          <w:lang w:val="id-ID"/>
        </w:rPr>
        <w:t xml:space="preserve">User </w:t>
      </w:r>
      <w:proofErr w:type="spellStart"/>
      <w:r w:rsidRPr="00B53138">
        <w:rPr>
          <w:i/>
          <w:lang w:val="id-ID"/>
        </w:rPr>
        <w:t>Acceptamce</w:t>
      </w:r>
      <w:proofErr w:type="spellEnd"/>
      <w:r w:rsidRPr="00B53138">
        <w:rPr>
          <w:i/>
          <w:lang w:val="id-ID"/>
        </w:rPr>
        <w:t xml:space="preserve"> </w:t>
      </w:r>
      <w:proofErr w:type="spellStart"/>
      <w:r w:rsidRPr="00B53138">
        <w:rPr>
          <w:i/>
          <w:lang w:val="id-ID"/>
        </w:rPr>
        <w:t>Test</w:t>
      </w:r>
      <w:proofErr w:type="spellEnd"/>
      <w:r w:rsidRPr="00B53138">
        <w:rPr>
          <w:lang w:val="id-ID"/>
        </w:rPr>
        <w:t xml:space="preserve"> (UAT). UAT adalah pengujian yang dilakukan oleh user atau klien dan dilakukan verifikasi apakah sistem telah berjalan sesuai dengan kebutuhan. Pengujian UAT ini menggunakan teknik pengujian </w:t>
      </w:r>
      <w:proofErr w:type="spellStart"/>
      <w:r w:rsidRPr="00B53138">
        <w:rPr>
          <w:i/>
          <w:lang w:val="id-ID"/>
        </w:rPr>
        <w:t>black</w:t>
      </w:r>
      <w:proofErr w:type="spellEnd"/>
      <w:r w:rsidRPr="00B53138">
        <w:rPr>
          <w:i/>
          <w:lang w:val="id-ID"/>
        </w:rPr>
        <w:t xml:space="preserve"> </w:t>
      </w:r>
      <w:proofErr w:type="spellStart"/>
      <w:r w:rsidRPr="00B53138">
        <w:rPr>
          <w:i/>
          <w:lang w:val="id-ID"/>
        </w:rPr>
        <w:t>box</w:t>
      </w:r>
      <w:proofErr w:type="spellEnd"/>
      <w:r w:rsidRPr="00B53138">
        <w:rPr>
          <w:i/>
          <w:lang w:val="id-ID"/>
        </w:rPr>
        <w:t xml:space="preserve"> testing</w:t>
      </w:r>
      <w:r w:rsidRPr="00B53138">
        <w:rPr>
          <w:lang w:val="id-ID"/>
        </w:rPr>
        <w:t xml:space="preserve"> untuk menguji sistem terhadap spesifikasinya. Pengujian ini merupakan fase terakhir dari proses pengujian sistem yang sedang dikembangkan. UAT berfungsi untuk memastikan fungsi fitur-fitur sudah sesuai atau berjalan sepertinya yang </w:t>
      </w:r>
      <w:r w:rsidR="005275DA" w:rsidRPr="00B53138">
        <w:rPr>
          <w:lang w:val="id-ID"/>
        </w:rPr>
        <w:t>diharapkan</w:t>
      </w:r>
      <w:r w:rsidRPr="00B53138">
        <w:rPr>
          <w:lang w:val="id-ID"/>
        </w:rPr>
        <w:t xml:space="preserve"> dalam kebutuhan</w:t>
      </w:r>
      <w:sdt>
        <w:sdtPr>
          <w:rPr>
            <w:lang w:val="id-ID"/>
          </w:rPr>
          <w:id w:val="1768876324"/>
          <w:citation/>
        </w:sdtPr>
        <w:sdtContent>
          <w:r w:rsidRPr="00B53138">
            <w:rPr>
              <w:lang w:val="id-ID"/>
            </w:rPr>
            <w:fldChar w:fldCharType="begin"/>
          </w:r>
          <w:r w:rsidRPr="00B53138">
            <w:rPr>
              <w:lang w:val="id-ID"/>
            </w:rPr>
            <w:instrText xml:space="preserve"> CITATION Sup18 \l 1033 </w:instrText>
          </w:r>
          <w:r w:rsidRPr="00B53138">
            <w:rPr>
              <w:lang w:val="id-ID"/>
            </w:rPr>
            <w:fldChar w:fldCharType="separate"/>
          </w:r>
          <w:r w:rsidRPr="00B53138">
            <w:rPr>
              <w:noProof/>
              <w:lang w:val="id-ID"/>
            </w:rPr>
            <w:t xml:space="preserve"> [11]</w:t>
          </w:r>
          <w:r w:rsidRPr="00B53138">
            <w:rPr>
              <w:lang w:val="id-ID"/>
            </w:rPr>
            <w:fldChar w:fldCharType="end"/>
          </w:r>
        </w:sdtContent>
      </w:sdt>
      <w:r w:rsidRPr="00B53138">
        <w:rPr>
          <w:lang w:val="id-ID"/>
        </w:rPr>
        <w:t xml:space="preserve">. </w:t>
      </w:r>
    </w:p>
    <w:p w14:paraId="37B2B31C" w14:textId="0DEB93B6" w:rsidR="00253E36" w:rsidRPr="00B53138" w:rsidRDefault="00253E36" w:rsidP="00253E36">
      <w:pPr>
        <w:spacing w:after="240"/>
        <w:ind w:firstLine="0"/>
        <w:rPr>
          <w:lang w:val="id-ID"/>
        </w:rPr>
      </w:pPr>
    </w:p>
    <w:p w14:paraId="0854C5BE" w14:textId="77777777" w:rsidR="00253E36" w:rsidRPr="00B53138" w:rsidRDefault="00253E36" w:rsidP="00253E36">
      <w:pPr>
        <w:spacing w:after="240"/>
        <w:rPr>
          <w:lang w:val="id-ID"/>
        </w:rPr>
        <w:sectPr w:rsidR="00253E36" w:rsidRPr="00B53138">
          <w:pgSz w:w="11909" w:h="16834"/>
          <w:pgMar w:top="1701" w:right="1701" w:bottom="1701" w:left="1985" w:header="720" w:footer="720" w:gutter="0"/>
          <w:cols w:space="720"/>
          <w:titlePg/>
        </w:sectPr>
      </w:pPr>
    </w:p>
    <w:p w14:paraId="282AB654" w14:textId="3DB4059F" w:rsidR="008400F1" w:rsidRPr="00B53138" w:rsidRDefault="008400F1" w:rsidP="00253E36">
      <w:pPr>
        <w:ind w:firstLine="0"/>
        <w:rPr>
          <w:lang w:val="id-ID"/>
        </w:rPr>
      </w:pPr>
    </w:p>
    <w:p w14:paraId="3B41F415" w14:textId="48B31EF6" w:rsidR="00734F45" w:rsidRPr="0071725A" w:rsidRDefault="0038637B" w:rsidP="0071725A">
      <w:pPr>
        <w:pStyle w:val="Heading1"/>
      </w:pPr>
      <w:bookmarkStart w:id="36" w:name="_Toc152684750"/>
      <w:r w:rsidRPr="0071725A">
        <w:t>BAB III</w:t>
      </w:r>
      <w:r w:rsidRPr="0071725A">
        <w:br/>
        <w:t>METODE PENELITIAN</w:t>
      </w:r>
      <w:bookmarkEnd w:id="36"/>
    </w:p>
    <w:p w14:paraId="6C3D9587" w14:textId="6117F66E" w:rsidR="00734F45" w:rsidRPr="00B53138" w:rsidRDefault="0038637B" w:rsidP="00AA6C3E">
      <w:pPr>
        <w:pStyle w:val="Heading2"/>
        <w:rPr>
          <w:lang w:val="id-ID"/>
        </w:rPr>
      </w:pPr>
      <w:bookmarkStart w:id="37" w:name="_Toc152684751"/>
      <w:r w:rsidRPr="00B53138">
        <w:rPr>
          <w:lang w:val="id-ID"/>
        </w:rPr>
        <w:t>Alur Penelitian</w:t>
      </w:r>
      <w:bookmarkEnd w:id="37"/>
    </w:p>
    <w:p w14:paraId="119E5C53" w14:textId="6A5E5561" w:rsidR="00734F45" w:rsidRPr="00B53138" w:rsidRDefault="003A2EA5" w:rsidP="00DB3515">
      <w:pPr>
        <w:spacing w:after="120"/>
        <w:ind w:left="-180"/>
        <w:rPr>
          <w:lang w:val="id-ID"/>
        </w:rPr>
      </w:pPr>
      <w:r w:rsidRPr="00B53138">
        <w:rPr>
          <w:noProof/>
        </w:rPr>
        <mc:AlternateContent>
          <mc:Choice Requires="wps">
            <w:drawing>
              <wp:anchor distT="0" distB="0" distL="114300" distR="114300" simplePos="0" relativeHeight="251684864" behindDoc="0" locked="0" layoutInCell="1" allowOverlap="1" wp14:anchorId="392E7042" wp14:editId="5670A360">
                <wp:simplePos x="0" y="0"/>
                <wp:positionH relativeFrom="column">
                  <wp:posOffset>368300</wp:posOffset>
                </wp:positionH>
                <wp:positionV relativeFrom="paragraph">
                  <wp:posOffset>6290945</wp:posOffset>
                </wp:positionV>
                <wp:extent cx="4610100" cy="635"/>
                <wp:effectExtent l="0" t="0" r="0" b="0"/>
                <wp:wrapTopAndBottom/>
                <wp:docPr id="1035343784" name="Text Box 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42483F43" w14:textId="0E97D94B" w:rsidR="00E45138" w:rsidRPr="005275DA" w:rsidRDefault="00E45138" w:rsidP="003A2EA5">
                            <w:pPr>
                              <w:pStyle w:val="Caption"/>
                              <w:jc w:val="center"/>
                              <w:rPr>
                                <w:b/>
                                <w:bCs/>
                                <w:i w:val="0"/>
                                <w:iCs w:val="0"/>
                                <w:noProof/>
                                <w:color w:val="auto"/>
                                <w:sz w:val="24"/>
                                <w:szCs w:val="24"/>
                                <w:lang w:val="id-ID"/>
                              </w:rPr>
                            </w:pPr>
                            <w:r w:rsidRPr="005275DA">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w:t>
                            </w:r>
                            <w:r w:rsidR="007C3FF5">
                              <w:rPr>
                                <w:b/>
                                <w:bCs/>
                                <w:i w:val="0"/>
                                <w:iCs w:val="0"/>
                                <w:color w:val="auto"/>
                                <w:sz w:val="24"/>
                                <w:szCs w:val="24"/>
                                <w:lang w:val="id-ID"/>
                              </w:rPr>
                              <w:fldChar w:fldCharType="end"/>
                            </w:r>
                            <w:r w:rsidRPr="005275DA">
                              <w:rPr>
                                <w:b/>
                                <w:bCs/>
                                <w:i w:val="0"/>
                                <w:iCs w:val="0"/>
                                <w:color w:val="auto"/>
                                <w:sz w:val="24"/>
                                <w:szCs w:val="24"/>
                                <w:lang w:val="id-ID"/>
                              </w:rPr>
                              <w:t>Diagram alir penelitian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E7042" id="_x0000_s1028" type="#_x0000_t202" style="position:absolute;left:0;text-align:left;margin-left:29pt;margin-top:495.35pt;width:36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" stroked="f">
                <v:textbox style="mso-fit-shape-to-text:t" inset="0,0,0,0">
                  <w:txbxContent>
                    <w:p w14:paraId="42483F43" w14:textId="0E97D94B" w:rsidR="00E45138" w:rsidRPr="005275DA" w:rsidRDefault="00E45138" w:rsidP="003A2EA5">
                      <w:pPr>
                        <w:pStyle w:val="Caption"/>
                        <w:jc w:val="center"/>
                        <w:rPr>
                          <w:b/>
                          <w:bCs/>
                          <w:i w:val="0"/>
                          <w:iCs w:val="0"/>
                          <w:noProof/>
                          <w:color w:val="auto"/>
                          <w:sz w:val="24"/>
                          <w:szCs w:val="24"/>
                          <w:lang w:val="id-ID"/>
                        </w:rPr>
                      </w:pPr>
                      <w:r w:rsidRPr="005275DA">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w:t>
                      </w:r>
                      <w:r w:rsidR="007C3FF5">
                        <w:rPr>
                          <w:b/>
                          <w:bCs/>
                          <w:i w:val="0"/>
                          <w:iCs w:val="0"/>
                          <w:color w:val="auto"/>
                          <w:sz w:val="24"/>
                          <w:szCs w:val="24"/>
                          <w:lang w:val="id-ID"/>
                        </w:rPr>
                        <w:fldChar w:fldCharType="end"/>
                      </w:r>
                      <w:r w:rsidRPr="005275DA">
                        <w:rPr>
                          <w:b/>
                          <w:bCs/>
                          <w:i w:val="0"/>
                          <w:iCs w:val="0"/>
                          <w:color w:val="auto"/>
                          <w:sz w:val="24"/>
                          <w:szCs w:val="24"/>
                          <w:lang w:val="id-ID"/>
                        </w:rPr>
                        <w:t>Diagram alir penelitian</w:t>
                      </w:r>
                    </w:p>
                  </w:txbxContent>
                </v:textbox>
                <w10:wrap type="topAndBottom"/>
              </v:shape>
            </w:pict>
          </mc:Fallback>
        </mc:AlternateContent>
      </w:r>
      <w:r w:rsidR="00612694" w:rsidRPr="00B53138">
        <w:rPr>
          <w:noProof/>
        </w:rPr>
        <w:drawing>
          <wp:anchor distT="0" distB="0" distL="114300" distR="114300" simplePos="0" relativeHeight="251653120" behindDoc="0" locked="0" layoutInCell="1" hidden="0" allowOverlap="1" wp14:anchorId="2E07ACEC" wp14:editId="3CB42D86">
            <wp:simplePos x="0" y="0"/>
            <wp:positionH relativeFrom="column">
              <wp:posOffset>368300</wp:posOffset>
            </wp:positionH>
            <wp:positionV relativeFrom="paragraph">
              <wp:posOffset>1254125</wp:posOffset>
            </wp:positionV>
            <wp:extent cx="4610100" cy="4979670"/>
            <wp:effectExtent l="0" t="0" r="0" b="0"/>
            <wp:wrapTopAndBottom distT="0" dist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4610100" cy="4979670"/>
                    </a:xfrm>
                    <a:prstGeom prst="rect">
                      <a:avLst/>
                    </a:prstGeom>
                    <a:ln/>
                  </pic:spPr>
                </pic:pic>
              </a:graphicData>
            </a:graphic>
          </wp:anchor>
        </w:drawing>
      </w:r>
      <w:r w:rsidR="0038637B" w:rsidRPr="00B53138">
        <w:rPr>
          <w:lang w:val="id-ID"/>
        </w:rPr>
        <w:t xml:space="preserve">Alur penelitian merupakan tahapan pelaksanaan yang digunakan untuk membantu mempermudah jalannya penelitian. Alur penelitian ini dituangkan dalam bentuk </w:t>
      </w:r>
      <w:proofErr w:type="spellStart"/>
      <w:r w:rsidR="0038637B" w:rsidRPr="00B53138">
        <w:rPr>
          <w:i/>
          <w:lang w:val="id-ID"/>
        </w:rPr>
        <w:t>flowchart</w:t>
      </w:r>
      <w:proofErr w:type="spellEnd"/>
      <w:r w:rsidR="0038637B" w:rsidRPr="00B53138">
        <w:rPr>
          <w:i/>
          <w:lang w:val="id-ID"/>
        </w:rPr>
        <w:t xml:space="preserve"> </w:t>
      </w:r>
      <w:r w:rsidR="0038637B" w:rsidRPr="00B53138">
        <w:rPr>
          <w:lang w:val="id-ID"/>
        </w:rPr>
        <w:t xml:space="preserve">atau diagram alir yang menggambarkan semua tahapan dari awal hingga akhir. Diagram alir dapat dilihat pada gambar 3.1 </w:t>
      </w:r>
      <w:r w:rsidR="005275DA" w:rsidRPr="00B53138">
        <w:rPr>
          <w:lang w:val="id-ID"/>
        </w:rPr>
        <w:t>di bawah</w:t>
      </w:r>
      <w:r w:rsidR="0038637B" w:rsidRPr="00B53138">
        <w:rPr>
          <w:lang w:val="id-ID"/>
        </w:rPr>
        <w:t xml:space="preserve"> ini.</w:t>
      </w:r>
      <w:r w:rsidR="0038637B" w:rsidRPr="00B53138">
        <w:rPr>
          <w:noProof/>
        </w:rPr>
        <mc:AlternateContent>
          <mc:Choice Requires="wps">
            <w:drawing>
              <wp:anchor distT="0" distB="0" distL="114300" distR="114300" simplePos="0" relativeHeight="251654144" behindDoc="0" locked="0" layoutInCell="1" hidden="0" allowOverlap="1" wp14:anchorId="44F2AA29" wp14:editId="67435441">
                <wp:simplePos x="0" y="0"/>
                <wp:positionH relativeFrom="column">
                  <wp:posOffset>533400</wp:posOffset>
                </wp:positionH>
                <wp:positionV relativeFrom="paragraph">
                  <wp:posOffset>6464300</wp:posOffset>
                </wp:positionV>
                <wp:extent cx="635" cy="12700"/>
                <wp:effectExtent l="0" t="0" r="0" b="0"/>
                <wp:wrapTopAndBottom distT="0" distB="0"/>
                <wp:docPr id="13" name="Rectangle 13"/>
                <wp:cNvGraphicFramePr/>
                <a:graphic xmlns:a="http://schemas.openxmlformats.org/drawingml/2006/main">
                  <a:graphicData uri="http://schemas.microsoft.com/office/word/2010/wordprocessingShape">
                    <wps:wsp>
                      <wps:cNvSpPr/>
                      <wps:spPr>
                        <a:xfrm>
                          <a:off x="3450525" y="3779683"/>
                          <a:ext cx="3790950" cy="635"/>
                        </a:xfrm>
                        <a:prstGeom prst="rect">
                          <a:avLst/>
                        </a:prstGeom>
                        <a:solidFill>
                          <a:srgbClr val="FFFFFF"/>
                        </a:solidFill>
                        <a:ln>
                          <a:noFill/>
                        </a:ln>
                      </wps:spPr>
                      <wps:txbx>
                        <w:txbxContent>
                          <w:p w14:paraId="136EEE2E" w14:textId="77777777" w:rsidR="00E45138" w:rsidRDefault="00E45138">
                            <w:pPr>
                              <w:spacing w:line="240" w:lineRule="auto"/>
                              <w:jc w:val="center"/>
                              <w:textDirection w:val="btLr"/>
                            </w:pPr>
                            <w:r>
                              <w:rPr>
                                <w:color w:val="000000"/>
                              </w:rPr>
                              <w:t xml:space="preserve">Gambar 3. SEQ Gambar \* ARABIC \s 1 1 Diagram </w:t>
                            </w:r>
                            <w:proofErr w:type="spellStart"/>
                            <w:r>
                              <w:rPr>
                                <w:color w:val="000000"/>
                              </w:rPr>
                              <w:t>Alir</w:t>
                            </w:r>
                            <w:proofErr w:type="spellEnd"/>
                            <w:r>
                              <w:rPr>
                                <w:color w:val="000000"/>
                              </w:rPr>
                              <w:t xml:space="preserve"> </w:t>
                            </w:r>
                            <w:proofErr w:type="spellStart"/>
                            <w:r>
                              <w:rPr>
                                <w:color w:val="000000"/>
                              </w:rPr>
                              <w:t>Penelitian</w:t>
                            </w:r>
                            <w:proofErr w:type="spellEnd"/>
                          </w:p>
                        </w:txbxContent>
                      </wps:txbx>
                      <wps:bodyPr spcFirstLastPara="1" wrap="square" lIns="0" tIns="0" rIns="0" bIns="0" anchor="t" anchorCtr="0">
                        <a:noAutofit/>
                      </wps:bodyPr>
                    </wps:wsp>
                  </a:graphicData>
                </a:graphic>
              </wp:anchor>
            </w:drawing>
          </mc:Choice>
          <mc:Fallback>
            <w:pict>
              <v:rect w14:anchorId="44F2AA29" id="Rectangle 13" o:spid="_x0000_s1029" style="position:absolute;left:0;text-align:left;margin-left:42pt;margin-top:509pt;width:.05pt;height: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" stroked="f">
                <v:textbox inset="0,0,0,0">
                  <w:txbxContent>
                    <w:p w14:paraId="136EEE2E" w14:textId="77777777" w:rsidR="00E45138" w:rsidRDefault="00E45138">
                      <w:pPr>
                        <w:spacing w:line="240" w:lineRule="auto"/>
                        <w:jc w:val="center"/>
                        <w:textDirection w:val="btLr"/>
                      </w:pPr>
                      <w:r>
                        <w:rPr>
                          <w:color w:val="000000"/>
                        </w:rPr>
                        <w:t xml:space="preserve">Gambar 3. SEQ Gambar \* ARABIC \s 1 1 Diagram </w:t>
                      </w:r>
                      <w:proofErr w:type="spellStart"/>
                      <w:r>
                        <w:rPr>
                          <w:color w:val="000000"/>
                        </w:rPr>
                        <w:t>Alir</w:t>
                      </w:r>
                      <w:proofErr w:type="spellEnd"/>
                      <w:r>
                        <w:rPr>
                          <w:color w:val="000000"/>
                        </w:rPr>
                        <w:t xml:space="preserve"> </w:t>
                      </w:r>
                      <w:proofErr w:type="spellStart"/>
                      <w:r>
                        <w:rPr>
                          <w:color w:val="000000"/>
                        </w:rPr>
                        <w:t>Penelitian</w:t>
                      </w:r>
                      <w:proofErr w:type="spellEnd"/>
                    </w:p>
                  </w:txbxContent>
                </v:textbox>
                <w10:wrap type="topAndBottom"/>
              </v:rect>
            </w:pict>
          </mc:Fallback>
        </mc:AlternateContent>
      </w:r>
    </w:p>
    <w:p w14:paraId="03488E6F" w14:textId="1DB37738" w:rsidR="00734F45" w:rsidRPr="00B53138" w:rsidRDefault="00734F45">
      <w:pPr>
        <w:spacing w:after="120"/>
        <w:ind w:firstLine="426"/>
        <w:rPr>
          <w:lang w:val="id-ID"/>
        </w:rPr>
      </w:pPr>
    </w:p>
    <w:p w14:paraId="118CE73C" w14:textId="77777777" w:rsidR="00734F45" w:rsidRPr="00B53138" w:rsidRDefault="00734F45">
      <w:pPr>
        <w:spacing w:after="120"/>
        <w:ind w:firstLine="426"/>
        <w:rPr>
          <w:lang w:val="id-ID"/>
        </w:rPr>
      </w:pPr>
    </w:p>
    <w:p w14:paraId="658F9109" w14:textId="77777777" w:rsidR="00734F45" w:rsidRPr="00B53138" w:rsidRDefault="00734F45">
      <w:pPr>
        <w:spacing w:after="120"/>
        <w:ind w:firstLine="426"/>
        <w:rPr>
          <w:lang w:val="id-ID"/>
        </w:rPr>
        <w:sectPr w:rsidR="00734F45" w:rsidRPr="00B53138">
          <w:footerReference w:type="first" r:id="rId28"/>
          <w:pgSz w:w="11909" w:h="16834"/>
          <w:pgMar w:top="1701" w:right="1701" w:bottom="1701" w:left="2268" w:header="709" w:footer="709" w:gutter="0"/>
          <w:pgNumType w:start="18"/>
          <w:cols w:space="720"/>
          <w:titlePg/>
        </w:sectPr>
      </w:pPr>
    </w:p>
    <w:p w14:paraId="4FBBE581" w14:textId="3D33647F" w:rsidR="00734F45" w:rsidRPr="00B53138" w:rsidRDefault="0038637B" w:rsidP="00497A0C">
      <w:pPr>
        <w:spacing w:after="240"/>
        <w:rPr>
          <w:lang w:val="id-ID"/>
        </w:rPr>
      </w:pPr>
      <w:r w:rsidRPr="00B53138">
        <w:rPr>
          <w:lang w:val="id-ID"/>
        </w:rPr>
        <w:lastRenderedPageBreak/>
        <w:t xml:space="preserve">Tahapan pada diagram alir ini dimulai dari studi literatur lalu masuk ke tahapan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yaitu analisis kebutuhan, perencanaan, inisialisasi iterasi, perancangan, implementasi, pengujian sistem, </w:t>
      </w:r>
      <w:proofErr w:type="spellStart"/>
      <w:r w:rsidR="003F317B">
        <w:rPr>
          <w:lang w:val="id-ID"/>
        </w:rPr>
        <w:t>retrospektif</w:t>
      </w:r>
      <w:proofErr w:type="spellEnd"/>
      <w:r w:rsidRPr="00B53138">
        <w:rPr>
          <w:lang w:val="id-ID"/>
        </w:rPr>
        <w:t>, penulisan laporan akhir dan selesai</w:t>
      </w:r>
    </w:p>
    <w:p w14:paraId="76605A87" w14:textId="0D0742EB" w:rsidR="00734F45" w:rsidRPr="00B53138" w:rsidRDefault="0038637B" w:rsidP="00AA6C3E">
      <w:pPr>
        <w:pStyle w:val="Heading2"/>
        <w:rPr>
          <w:lang w:val="id-ID"/>
        </w:rPr>
      </w:pPr>
      <w:bookmarkStart w:id="38" w:name="_Toc152684752"/>
      <w:r w:rsidRPr="00B53138">
        <w:rPr>
          <w:lang w:val="id-ID"/>
        </w:rPr>
        <w:t>Penjabaran Langkah Penelitian</w:t>
      </w:r>
      <w:bookmarkEnd w:id="38"/>
    </w:p>
    <w:p w14:paraId="697DF6FC" w14:textId="77777777" w:rsidR="00734F45" w:rsidRPr="00B53138" w:rsidRDefault="0038637B" w:rsidP="00DB3515">
      <w:pPr>
        <w:spacing w:after="240"/>
        <w:rPr>
          <w:lang w:val="id-ID"/>
        </w:rPr>
      </w:pPr>
      <w:r w:rsidRPr="00B53138">
        <w:rPr>
          <w:lang w:val="id-ID"/>
        </w:rPr>
        <w:t>Penelitian ini dilakukan dengan langkah-langkah yang sudah digambarkan pada gambar 3.1. Untuk memperjelas isi dari setiap langkah penelitian maka berikut uraiannya.</w:t>
      </w:r>
    </w:p>
    <w:p w14:paraId="20790AD3" w14:textId="3C0BAE0F" w:rsidR="00734F45" w:rsidRPr="00B53138" w:rsidRDefault="0038637B" w:rsidP="006671FA">
      <w:pPr>
        <w:pStyle w:val="Heading3"/>
        <w:rPr>
          <w:lang w:val="id-ID"/>
        </w:rPr>
      </w:pPr>
      <w:bookmarkStart w:id="39" w:name="_Toc152684753"/>
      <w:r w:rsidRPr="00B53138">
        <w:rPr>
          <w:lang w:val="id-ID"/>
        </w:rPr>
        <w:t>Studi Literatur</w:t>
      </w:r>
      <w:bookmarkEnd w:id="39"/>
    </w:p>
    <w:p w14:paraId="5EA0FBFE" w14:textId="2785F4FE" w:rsidR="00734F45" w:rsidRPr="00B53138" w:rsidRDefault="0038637B" w:rsidP="00DB3515">
      <w:pPr>
        <w:spacing w:after="240"/>
        <w:rPr>
          <w:lang w:val="id-ID"/>
        </w:rPr>
      </w:pPr>
      <w:r w:rsidRPr="00B53138">
        <w:rPr>
          <w:lang w:val="id-ID"/>
        </w:rPr>
        <w:t>Perancangan sistem informasi desa ini memerlukan pemahaman teoritis terhadap bagian-bagian yang digunakan dalam merancang dan membangun sistem. Studi literatur dilakukan dengan belajar berbagai referensi baik dari jurnal, buku, dan situs-situs terpercaya. Pemahaman pengembang terhadap teoritis yang lebih baik diharapkan membuat pelaksanaan penelitian dilakukan dengan tepat dan hal-hal sulit dalam perancangan dapat diatasi. Jurnal yang dijadikan referensi dalam penelitian ini, beberapa di</w:t>
      </w:r>
      <w:r w:rsidR="005275DA">
        <w:rPr>
          <w:lang w:val="id-ID"/>
        </w:rPr>
        <w:t xml:space="preserve"> </w:t>
      </w:r>
      <w:r w:rsidRPr="00B53138">
        <w:rPr>
          <w:lang w:val="id-ID"/>
        </w:rPr>
        <w:t>antarany</w:t>
      </w:r>
      <w:r w:rsidR="005275DA">
        <w:rPr>
          <w:lang w:val="id-ID"/>
        </w:rPr>
        <w:t>a</w:t>
      </w:r>
      <w:r w:rsidRPr="00B53138">
        <w:rPr>
          <w:lang w:val="id-ID"/>
        </w:rPr>
        <w:t xml:space="preserve"> adalah jurnal Sistem Informasi Pengelolaan Bantuan Desa </w:t>
      </w:r>
      <w:proofErr w:type="spellStart"/>
      <w:r w:rsidRPr="00B53138">
        <w:rPr>
          <w:lang w:val="id-ID"/>
        </w:rPr>
        <w:t>Banjardowo</w:t>
      </w:r>
      <w:proofErr w:type="spellEnd"/>
      <w:r w:rsidRPr="00B53138">
        <w:rPr>
          <w:lang w:val="id-ID"/>
        </w:rPr>
        <w:t xml:space="preserve"> oleh Titis Ulfa Mustikawati dan jurnal Sistem Informasi Pengadaan dan Pengalokasian Pupuk pada Dinas Pertanian, Peternakan dan Perkebunan Kabupaten Majene Berbasis Web oleh </w:t>
      </w:r>
      <w:proofErr w:type="spellStart"/>
      <w:r w:rsidRPr="00B53138">
        <w:rPr>
          <w:lang w:val="id-ID"/>
        </w:rPr>
        <w:t>Samsuriati</w:t>
      </w:r>
      <w:proofErr w:type="spellEnd"/>
      <w:r w:rsidRPr="00B53138">
        <w:rPr>
          <w:lang w:val="id-ID"/>
        </w:rPr>
        <w:t>.</w:t>
      </w:r>
    </w:p>
    <w:p w14:paraId="60F03A14" w14:textId="646B6604" w:rsidR="00734F45" w:rsidRPr="00B53138" w:rsidRDefault="0038637B" w:rsidP="006671FA">
      <w:pPr>
        <w:pStyle w:val="Heading3"/>
        <w:rPr>
          <w:lang w:val="id-ID"/>
        </w:rPr>
      </w:pPr>
      <w:bookmarkStart w:id="40" w:name="_Toc152684754"/>
      <w:r w:rsidRPr="00B53138">
        <w:rPr>
          <w:lang w:val="id-ID"/>
        </w:rPr>
        <w:t>Analisis Kebutuhan</w:t>
      </w:r>
      <w:bookmarkEnd w:id="40"/>
    </w:p>
    <w:p w14:paraId="7AF1064D" w14:textId="03808AC1" w:rsidR="00734F45" w:rsidRPr="00B53138" w:rsidRDefault="0038637B" w:rsidP="00DB3515">
      <w:pPr>
        <w:rPr>
          <w:lang w:val="id-ID"/>
        </w:rPr>
      </w:pPr>
      <w:r w:rsidRPr="00B53138">
        <w:rPr>
          <w:lang w:val="id-ID"/>
        </w:rPr>
        <w:t xml:space="preserve">Analisis kebutuhan merupakan tahap pertama dalam metode PXP. Tahapan ini dijadikan pengembang untuk mengumpulkan kebutuhan-kebutuhan yang akan dituangkan </w:t>
      </w:r>
      <w:r w:rsidR="005275DA" w:rsidRPr="00B53138">
        <w:rPr>
          <w:lang w:val="id-ID"/>
        </w:rPr>
        <w:t>ke dalam</w:t>
      </w:r>
      <w:r w:rsidRPr="00B53138">
        <w:rPr>
          <w:lang w:val="id-ID"/>
        </w:rPr>
        <w:t xml:space="preserve"> sistem. Pengumpulan kebutuhan ini dilakukan dengan wawancara dan diskusi bersama pihak Dinas Pertanian Toba. Kebutuhan-kebutuhan yang diperoleh dari hasil wawancara dituliskan dalam bentuk </w:t>
      </w:r>
      <w:r w:rsidRPr="00B53138">
        <w:rPr>
          <w:i/>
          <w:lang w:val="id-ID"/>
        </w:rPr>
        <w:t xml:space="preserve">user </w:t>
      </w:r>
      <w:proofErr w:type="spellStart"/>
      <w:r w:rsidRPr="00B53138">
        <w:rPr>
          <w:i/>
          <w:lang w:val="id-ID"/>
        </w:rPr>
        <w:t>stories</w:t>
      </w:r>
      <w:proofErr w:type="spellEnd"/>
      <w:r w:rsidRPr="00B53138">
        <w:rPr>
          <w:lang w:val="id-ID"/>
        </w:rPr>
        <w:t>. Struktur perangkat Dinas Pertanian Kabupaten Toba dapat dilihat pada gambar 3.2</w:t>
      </w:r>
    </w:p>
    <w:p w14:paraId="00EF045A" w14:textId="43DAB009" w:rsidR="003A2EA5" w:rsidRPr="00B53138" w:rsidRDefault="003A2EA5" w:rsidP="003A2EA5">
      <w:pPr>
        <w:keepNext/>
        <w:ind w:firstLine="426"/>
        <w:jc w:val="center"/>
        <w:rPr>
          <w:lang w:val="id-ID"/>
        </w:rPr>
      </w:pPr>
    </w:p>
    <w:p w14:paraId="389927BC" w14:textId="6D8489CC" w:rsidR="00612694" w:rsidRPr="00B53138" w:rsidRDefault="003A2EA5" w:rsidP="003A2EA5">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2</w:t>
      </w:r>
      <w:r w:rsidR="007C3FF5">
        <w:rPr>
          <w:b/>
          <w:bCs/>
          <w:i w:val="0"/>
          <w:iCs w:val="0"/>
          <w:color w:val="auto"/>
          <w:sz w:val="24"/>
          <w:szCs w:val="24"/>
          <w:lang w:val="id-ID"/>
        </w:rPr>
        <w:fldChar w:fldCharType="end"/>
      </w:r>
      <w:r w:rsidR="006A1694">
        <w:rPr>
          <w:b/>
          <w:bCs/>
          <w:i w:val="0"/>
          <w:iCs w:val="0"/>
          <w:color w:val="auto"/>
          <w:sz w:val="24"/>
          <w:szCs w:val="24"/>
          <w:lang w:val="id-ID"/>
        </w:rPr>
        <w:t xml:space="preserve"> </w:t>
      </w:r>
      <w:r w:rsidRPr="00B53138">
        <w:rPr>
          <w:b/>
          <w:bCs/>
          <w:i w:val="0"/>
          <w:iCs w:val="0"/>
          <w:color w:val="auto"/>
          <w:sz w:val="24"/>
          <w:szCs w:val="24"/>
          <w:lang w:val="id-ID"/>
        </w:rPr>
        <w:t>Struktural Dinas Pertanian Kabupaten Toba</w:t>
      </w:r>
    </w:p>
    <w:p w14:paraId="088D3A76" w14:textId="4D732E26" w:rsidR="00734F45" w:rsidRPr="00B53138" w:rsidRDefault="0038637B" w:rsidP="006671FA">
      <w:pPr>
        <w:pStyle w:val="Heading3"/>
        <w:rPr>
          <w:b w:val="0"/>
          <w:lang w:val="id-ID"/>
        </w:rPr>
      </w:pPr>
      <w:bookmarkStart w:id="41" w:name="_Toc152684755"/>
      <w:r w:rsidRPr="00B53138">
        <w:rPr>
          <w:lang w:val="id-ID"/>
        </w:rPr>
        <w:lastRenderedPageBreak/>
        <w:t>Perencanaan</w:t>
      </w:r>
      <w:bookmarkEnd w:id="41"/>
    </w:p>
    <w:p w14:paraId="2D08849B" w14:textId="3DE2EADD" w:rsidR="00734F45" w:rsidRPr="00B53138" w:rsidRDefault="0038637B" w:rsidP="00DB3515">
      <w:pPr>
        <w:spacing w:after="240"/>
        <w:rPr>
          <w:lang w:val="id-ID"/>
        </w:rPr>
      </w:pPr>
      <w:r w:rsidRPr="00B53138">
        <w:rPr>
          <w:lang w:val="id-ID"/>
        </w:rPr>
        <w:t xml:space="preserve">Tahapan perencanaan ini, pengembang menyusun tugas-tugas yang akan dikerjakan dalam setiap iterasi. Penyusunan tugas dilakukan berdasarkan </w:t>
      </w:r>
      <w:r w:rsidRPr="00B53138">
        <w:rPr>
          <w:i/>
          <w:lang w:val="id-ID"/>
        </w:rPr>
        <w:t xml:space="preserve">user </w:t>
      </w:r>
      <w:proofErr w:type="spellStart"/>
      <w:r w:rsidRPr="00B53138">
        <w:rPr>
          <w:i/>
          <w:lang w:val="id-ID"/>
        </w:rPr>
        <w:t>stories</w:t>
      </w:r>
      <w:proofErr w:type="spellEnd"/>
      <w:r w:rsidRPr="00B53138">
        <w:rPr>
          <w:i/>
          <w:lang w:val="id-ID"/>
        </w:rPr>
        <w:t xml:space="preserve"> </w:t>
      </w:r>
      <w:r w:rsidRPr="00B53138">
        <w:rPr>
          <w:lang w:val="id-ID"/>
        </w:rPr>
        <w:t xml:space="preserve">yang telah diperoleh. Pengembang menyusun kebutuhan berdasarkan estimasi waktu pengerjaan dan prioritas. Penyusunan tugas-tugas yang dilakukan pengembang disebut dengan </w:t>
      </w:r>
      <w:proofErr w:type="spellStart"/>
      <w:r w:rsidRPr="00B53138">
        <w:rPr>
          <w:i/>
          <w:lang w:val="id-ID"/>
        </w:rPr>
        <w:t>practice</w:t>
      </w:r>
      <w:proofErr w:type="spellEnd"/>
      <w:r w:rsidRPr="00B53138">
        <w:rPr>
          <w:i/>
          <w:lang w:val="id-ID"/>
        </w:rPr>
        <w:t xml:space="preserve"> </w:t>
      </w:r>
      <w:proofErr w:type="spellStart"/>
      <w:r w:rsidRPr="00B53138">
        <w:rPr>
          <w:i/>
          <w:lang w:val="id-ID"/>
        </w:rPr>
        <w:t>planning</w:t>
      </w:r>
      <w:proofErr w:type="spellEnd"/>
      <w:r w:rsidRPr="00B53138">
        <w:rPr>
          <w:i/>
          <w:lang w:val="id-ID"/>
        </w:rPr>
        <w:t xml:space="preserve"> </w:t>
      </w:r>
      <w:proofErr w:type="spellStart"/>
      <w:r w:rsidRPr="00B53138">
        <w:rPr>
          <w:i/>
          <w:lang w:val="id-ID"/>
        </w:rPr>
        <w:t>game</w:t>
      </w:r>
      <w:proofErr w:type="spellEnd"/>
      <w:sdt>
        <w:sdtPr>
          <w:rPr>
            <w:i/>
            <w:lang w:val="id-ID"/>
          </w:rPr>
          <w:id w:val="-872839070"/>
          <w:citation/>
        </w:sdtPr>
        <w:sdtContent>
          <w:r w:rsidR="00AF1B00" w:rsidRPr="00B53138">
            <w:rPr>
              <w:i/>
              <w:lang w:val="id-ID"/>
            </w:rPr>
            <w:fldChar w:fldCharType="begin"/>
          </w:r>
          <w:r w:rsidR="00AF1B00" w:rsidRPr="00B53138">
            <w:rPr>
              <w:lang w:val="id-ID"/>
            </w:rPr>
            <w:instrText xml:space="preserve"> CITATION MUl20 \l 1033 </w:instrText>
          </w:r>
          <w:r w:rsidR="00AF1B00" w:rsidRPr="00B53138">
            <w:rPr>
              <w:i/>
              <w:lang w:val="id-ID"/>
            </w:rPr>
            <w:fldChar w:fldCharType="separate"/>
          </w:r>
          <w:r w:rsidR="00354C08" w:rsidRPr="00B53138">
            <w:rPr>
              <w:noProof/>
              <w:lang w:val="id-ID"/>
            </w:rPr>
            <w:t xml:space="preserve"> [25]</w:t>
          </w:r>
          <w:r w:rsidR="00AF1B00" w:rsidRPr="00B53138">
            <w:rPr>
              <w:i/>
              <w:lang w:val="id-ID"/>
            </w:rPr>
            <w:fldChar w:fldCharType="end"/>
          </w:r>
        </w:sdtContent>
      </w:sdt>
      <w:r w:rsidRPr="00B53138">
        <w:rPr>
          <w:i/>
          <w:lang w:val="id-ID"/>
        </w:rPr>
        <w:t xml:space="preserve">. </w:t>
      </w:r>
      <w:r w:rsidRPr="00B53138">
        <w:rPr>
          <w:lang w:val="id-ID"/>
        </w:rPr>
        <w:t xml:space="preserve">Penjabaran terkait penjabaran iterasi ini dapat dilihat pada rumus </w:t>
      </w:r>
      <w:r w:rsidR="00E7636D">
        <w:rPr>
          <w:lang w:val="id-ID"/>
        </w:rPr>
        <w:t>di bawah ini</w:t>
      </w:r>
      <w:r w:rsidRPr="00B53138">
        <w:rPr>
          <w:lang w:val="id-ID"/>
        </w:rPr>
        <w:t>.</w:t>
      </w:r>
    </w:p>
    <w:p w14:paraId="66A327A3" w14:textId="03CBDF3F" w:rsidR="00F61D0A" w:rsidRPr="00CF0508" w:rsidRDefault="00F61D0A">
      <w:pPr>
        <w:spacing w:after="240"/>
        <w:ind w:firstLine="426"/>
        <w:rPr>
          <w:bdr w:val="single" w:sz="4" w:space="0" w:color="auto"/>
          <w:lang w:val="id-ID"/>
        </w:rPr>
      </w:pPr>
      <m:oMathPara>
        <m:oMath>
          <m:r>
            <w:rPr>
              <w:rFonts w:ascii="Cambria Math" w:hAnsi="Cambria Math"/>
              <w:bdr w:val="single" w:sz="4" w:space="0" w:color="auto"/>
              <w:lang w:val="id-ID"/>
            </w:rPr>
            <m:t>Total stories point :Velocity=Total Iterasi</m:t>
          </m:r>
        </m:oMath>
      </m:oMathPara>
    </w:p>
    <w:p w14:paraId="352E7469" w14:textId="10A73F90" w:rsidR="00CF0508" w:rsidRPr="005275DA" w:rsidRDefault="00CF0508" w:rsidP="00CF0508">
      <w:pPr>
        <w:pStyle w:val="Caption"/>
        <w:jc w:val="center"/>
        <w:rPr>
          <w:b/>
          <w:bCs/>
          <w:i w:val="0"/>
          <w:iCs w:val="0"/>
          <w:noProof/>
          <w:color w:val="auto"/>
          <w:sz w:val="24"/>
          <w:szCs w:val="24"/>
          <w:lang w:val="id-ID"/>
        </w:rPr>
      </w:pPr>
      <w:r>
        <w:rPr>
          <w:b/>
          <w:bCs/>
          <w:i w:val="0"/>
          <w:iCs w:val="0"/>
          <w:color w:val="auto"/>
          <w:sz w:val="24"/>
          <w:szCs w:val="24"/>
          <w:lang w:val="id-ID"/>
        </w:rPr>
        <w:t>Rumus</w:t>
      </w:r>
      <w:r w:rsidRPr="005275DA">
        <w:rPr>
          <w:b/>
          <w:bCs/>
          <w:i w:val="0"/>
          <w:iCs w:val="0"/>
          <w:color w:val="auto"/>
          <w:sz w:val="24"/>
          <w:szCs w:val="24"/>
          <w:lang w:val="id-ID"/>
        </w:rPr>
        <w:t xml:space="preserve"> </w:t>
      </w:r>
      <w:r>
        <w:rPr>
          <w:b/>
          <w:bCs/>
          <w:i w:val="0"/>
          <w:iCs w:val="0"/>
          <w:color w:val="auto"/>
          <w:sz w:val="24"/>
          <w:szCs w:val="24"/>
          <w:lang w:val="id-ID"/>
        </w:rPr>
        <w:fldChar w:fldCharType="begin"/>
      </w:r>
      <w:r>
        <w:rPr>
          <w:b/>
          <w:bCs/>
          <w:i w:val="0"/>
          <w:iCs w:val="0"/>
          <w:color w:val="auto"/>
          <w:sz w:val="24"/>
          <w:szCs w:val="24"/>
          <w:lang w:val="id-ID"/>
        </w:rPr>
        <w:instrText xml:space="preserve"> STYLEREF 1 \s </w:instrText>
      </w:r>
      <w:r>
        <w:rPr>
          <w:b/>
          <w:bCs/>
          <w:i w:val="0"/>
          <w:iCs w:val="0"/>
          <w:color w:val="auto"/>
          <w:sz w:val="24"/>
          <w:szCs w:val="24"/>
          <w:lang w:val="id-ID"/>
        </w:rPr>
        <w:fldChar w:fldCharType="separate"/>
      </w:r>
      <w:r>
        <w:rPr>
          <w:b/>
          <w:bCs/>
          <w:i w:val="0"/>
          <w:iCs w:val="0"/>
          <w:noProof/>
          <w:color w:val="auto"/>
          <w:sz w:val="24"/>
          <w:szCs w:val="24"/>
          <w:lang w:val="id-ID"/>
        </w:rPr>
        <w:t>3</w:t>
      </w:r>
      <w:r>
        <w:rPr>
          <w:b/>
          <w:bCs/>
          <w:i w:val="0"/>
          <w:iCs w:val="0"/>
          <w:color w:val="auto"/>
          <w:sz w:val="24"/>
          <w:szCs w:val="24"/>
          <w:lang w:val="id-ID"/>
        </w:rPr>
        <w:fldChar w:fldCharType="end"/>
      </w:r>
      <w:r>
        <w:rPr>
          <w:b/>
          <w:bCs/>
          <w:i w:val="0"/>
          <w:iCs w:val="0"/>
          <w:color w:val="auto"/>
          <w:sz w:val="24"/>
          <w:szCs w:val="24"/>
          <w:lang w:val="id-ID"/>
        </w:rPr>
        <w:t>.</w:t>
      </w:r>
      <w:r w:rsidRPr="007510BC">
        <w:rPr>
          <w:b/>
          <w:bCs/>
          <w:i w:val="0"/>
          <w:iCs w:val="0"/>
          <w:color w:val="FF0000"/>
          <w:sz w:val="24"/>
          <w:szCs w:val="24"/>
          <w:lang w:val="id-ID"/>
        </w:rPr>
        <w:fldChar w:fldCharType="begin"/>
      </w:r>
      <w:r w:rsidRPr="007510BC">
        <w:rPr>
          <w:b/>
          <w:bCs/>
          <w:i w:val="0"/>
          <w:iCs w:val="0"/>
          <w:color w:val="FF0000"/>
          <w:sz w:val="24"/>
          <w:szCs w:val="24"/>
          <w:lang w:val="id-ID"/>
        </w:rPr>
        <w:instrText xml:space="preserve"> SEQ Gambar \* ARABIC \s 1 </w:instrText>
      </w:r>
      <w:r w:rsidRPr="007510BC">
        <w:rPr>
          <w:b/>
          <w:bCs/>
          <w:i w:val="0"/>
          <w:iCs w:val="0"/>
          <w:color w:val="FF0000"/>
          <w:sz w:val="24"/>
          <w:szCs w:val="24"/>
          <w:lang w:val="id-ID"/>
        </w:rPr>
        <w:fldChar w:fldCharType="separate"/>
      </w:r>
      <w:r w:rsidRPr="007510BC">
        <w:rPr>
          <w:b/>
          <w:bCs/>
          <w:i w:val="0"/>
          <w:iCs w:val="0"/>
          <w:noProof/>
          <w:color w:val="FF0000"/>
          <w:sz w:val="24"/>
          <w:szCs w:val="24"/>
          <w:lang w:val="id-ID"/>
        </w:rPr>
        <w:t>1</w:t>
      </w:r>
      <w:r w:rsidRPr="007510BC">
        <w:rPr>
          <w:b/>
          <w:bCs/>
          <w:i w:val="0"/>
          <w:iCs w:val="0"/>
          <w:color w:val="FF0000"/>
          <w:sz w:val="24"/>
          <w:szCs w:val="24"/>
          <w:lang w:val="id-ID"/>
        </w:rPr>
        <w:fldChar w:fldCharType="end"/>
      </w:r>
      <w:r w:rsidR="006A1694">
        <w:rPr>
          <w:b/>
          <w:bCs/>
          <w:i w:val="0"/>
          <w:iCs w:val="0"/>
          <w:color w:val="FF0000"/>
          <w:sz w:val="24"/>
          <w:szCs w:val="24"/>
          <w:lang w:val="id-ID"/>
        </w:rPr>
        <w:t xml:space="preserve"> </w:t>
      </w:r>
      <w:r w:rsidRPr="007510BC">
        <w:rPr>
          <w:b/>
          <w:bCs/>
          <w:i w:val="0"/>
          <w:iCs w:val="0"/>
          <w:color w:val="FF0000"/>
          <w:sz w:val="24"/>
          <w:szCs w:val="24"/>
          <w:lang w:val="id-ID"/>
        </w:rPr>
        <w:t>Diagram alir penelitian</w:t>
      </w:r>
    </w:p>
    <w:p w14:paraId="0570B303" w14:textId="77777777" w:rsidR="00CF0508" w:rsidRPr="00B53138" w:rsidRDefault="00CF0508">
      <w:pPr>
        <w:spacing w:after="240"/>
        <w:ind w:firstLine="426"/>
        <w:rPr>
          <w:lang w:val="id-ID"/>
        </w:rPr>
      </w:pPr>
    </w:p>
    <w:p w14:paraId="6EB4A03D" w14:textId="77777777" w:rsidR="00734F45" w:rsidRPr="00B53138" w:rsidRDefault="0038637B" w:rsidP="0038637B">
      <w:pPr>
        <w:spacing w:after="120" w:line="276" w:lineRule="auto"/>
        <w:ind w:firstLine="0"/>
        <w:rPr>
          <w:lang w:val="id-ID"/>
        </w:rPr>
      </w:pPr>
      <w:r w:rsidRPr="00B53138">
        <w:rPr>
          <w:lang w:val="id-ID"/>
        </w:rPr>
        <w:t xml:space="preserve">Total </w:t>
      </w:r>
      <w:proofErr w:type="spellStart"/>
      <w:r w:rsidRPr="00B53138">
        <w:rPr>
          <w:i/>
          <w:iCs/>
          <w:lang w:val="id-ID"/>
        </w:rPr>
        <w:t>Stories</w:t>
      </w:r>
      <w:proofErr w:type="spellEnd"/>
      <w:r w:rsidRPr="00B53138">
        <w:rPr>
          <w:i/>
          <w:iCs/>
          <w:lang w:val="id-ID"/>
        </w:rPr>
        <w:t xml:space="preserve"> </w:t>
      </w:r>
      <w:proofErr w:type="spellStart"/>
      <w:r w:rsidRPr="00B53138">
        <w:rPr>
          <w:i/>
          <w:iCs/>
          <w:lang w:val="id-ID"/>
        </w:rPr>
        <w:t>Point</w:t>
      </w:r>
      <w:proofErr w:type="spellEnd"/>
      <w:r w:rsidRPr="00B53138">
        <w:rPr>
          <w:i/>
          <w:iCs/>
          <w:lang w:val="id-ID"/>
        </w:rPr>
        <w:t xml:space="preserve"> </w:t>
      </w:r>
      <w:r w:rsidRPr="00B53138">
        <w:rPr>
          <w:lang w:val="id-ID"/>
        </w:rPr>
        <w:t xml:space="preserve">= Jumlah keseluruhan dari estimasi waktu pengerjaan user </w:t>
      </w:r>
      <w:proofErr w:type="spellStart"/>
      <w:r w:rsidRPr="00B53138">
        <w:rPr>
          <w:lang w:val="id-ID"/>
        </w:rPr>
        <w:t>stories</w:t>
      </w:r>
      <w:proofErr w:type="spellEnd"/>
      <w:r w:rsidRPr="00B53138">
        <w:rPr>
          <w:lang w:val="id-ID"/>
        </w:rPr>
        <w:t>.</w:t>
      </w:r>
    </w:p>
    <w:p w14:paraId="22743D52" w14:textId="77777777" w:rsidR="00734F45" w:rsidRPr="00B53138" w:rsidRDefault="0038637B" w:rsidP="0038637B">
      <w:pPr>
        <w:spacing w:after="120" w:line="276" w:lineRule="auto"/>
        <w:ind w:firstLine="0"/>
        <w:rPr>
          <w:lang w:val="id-ID"/>
        </w:rPr>
      </w:pPr>
      <w:proofErr w:type="spellStart"/>
      <w:r w:rsidRPr="00B53138">
        <w:rPr>
          <w:i/>
          <w:iCs/>
          <w:lang w:val="id-ID"/>
        </w:rPr>
        <w:t>Velocity</w:t>
      </w:r>
      <w:proofErr w:type="spellEnd"/>
      <w:r w:rsidRPr="00B53138">
        <w:rPr>
          <w:lang w:val="id-ID"/>
        </w:rPr>
        <w:t xml:space="preserve"> = Waktu yang digunakan untuk mengerjakan setiap iterasi.</w:t>
      </w:r>
    </w:p>
    <w:p w14:paraId="606141B0" w14:textId="77777777" w:rsidR="00734F45" w:rsidRPr="00B53138" w:rsidRDefault="0038637B" w:rsidP="00F61D0A">
      <w:pPr>
        <w:spacing w:after="240" w:line="276" w:lineRule="auto"/>
        <w:ind w:firstLine="0"/>
        <w:rPr>
          <w:lang w:val="id-ID"/>
        </w:rPr>
      </w:pPr>
      <w:r w:rsidRPr="00B53138">
        <w:rPr>
          <w:lang w:val="id-ID"/>
        </w:rPr>
        <w:t xml:space="preserve">Total Iterasi = Jumlah iterasi yang terbentuk untuk semua </w:t>
      </w:r>
      <w:r w:rsidRPr="00B53138">
        <w:rPr>
          <w:i/>
          <w:iCs/>
          <w:lang w:val="id-ID"/>
        </w:rPr>
        <w:t xml:space="preserve">user </w:t>
      </w:r>
      <w:proofErr w:type="spellStart"/>
      <w:r w:rsidRPr="00B53138">
        <w:rPr>
          <w:i/>
          <w:iCs/>
          <w:lang w:val="id-ID"/>
        </w:rPr>
        <w:t>stories</w:t>
      </w:r>
      <w:proofErr w:type="spellEnd"/>
      <w:r w:rsidRPr="00B53138">
        <w:rPr>
          <w:lang w:val="id-ID"/>
        </w:rPr>
        <w:t>.</w:t>
      </w:r>
    </w:p>
    <w:p w14:paraId="0E21E10C" w14:textId="538535CA" w:rsidR="00734F45" w:rsidRPr="00B53138" w:rsidRDefault="0038637B" w:rsidP="006671FA">
      <w:pPr>
        <w:pStyle w:val="Heading3"/>
        <w:rPr>
          <w:b w:val="0"/>
          <w:lang w:val="id-ID"/>
        </w:rPr>
      </w:pPr>
      <w:bookmarkStart w:id="42" w:name="_Toc152684756"/>
      <w:r w:rsidRPr="00B53138">
        <w:rPr>
          <w:lang w:val="id-ID"/>
        </w:rPr>
        <w:t>Inisialisasi Iterasi</w:t>
      </w:r>
      <w:bookmarkEnd w:id="42"/>
    </w:p>
    <w:p w14:paraId="44C3303F" w14:textId="77777777" w:rsidR="00734F45" w:rsidRPr="00B53138" w:rsidRDefault="0038637B" w:rsidP="00DB3515">
      <w:pPr>
        <w:spacing w:after="240"/>
        <w:rPr>
          <w:lang w:val="id-ID"/>
        </w:rPr>
      </w:pPr>
      <w:r w:rsidRPr="00B53138">
        <w:rPr>
          <w:lang w:val="id-ID"/>
        </w:rPr>
        <w:t xml:space="preserve">Inisiasi iterasi merupakan tahapan awal sebelum sebuah iterasi dimulai. Iterasi dimulai dengan pemilihan tugas yang menjadi fokus utama yang akan dikerjakan dari iterasi tersebut. Tugas yang dipilih diperoleh dari hasil perencanaan pada tahap sebelumnya yaitu tahapan perencanaan. Inisiasi iterasi ini akan menentukan nilai </w:t>
      </w:r>
      <w:proofErr w:type="spellStart"/>
      <w:r w:rsidRPr="00B53138">
        <w:rPr>
          <w:i/>
          <w:lang w:val="id-ID"/>
        </w:rPr>
        <w:t>velocity</w:t>
      </w:r>
      <w:proofErr w:type="spellEnd"/>
      <w:r w:rsidRPr="00B53138">
        <w:rPr>
          <w:i/>
          <w:lang w:val="id-ID"/>
        </w:rPr>
        <w:t xml:space="preserve"> </w:t>
      </w:r>
      <w:r w:rsidRPr="00B53138">
        <w:rPr>
          <w:lang w:val="id-ID"/>
        </w:rPr>
        <w:t>untuk setiap iterasi.</w:t>
      </w:r>
    </w:p>
    <w:p w14:paraId="0F1EC525" w14:textId="14C26995" w:rsidR="00734F45" w:rsidRPr="00B53138" w:rsidRDefault="0038637B" w:rsidP="006671FA">
      <w:pPr>
        <w:pStyle w:val="Heading3"/>
        <w:rPr>
          <w:b w:val="0"/>
          <w:lang w:val="id-ID"/>
        </w:rPr>
      </w:pPr>
      <w:bookmarkStart w:id="43" w:name="_Toc152684757"/>
      <w:r w:rsidRPr="00B53138">
        <w:rPr>
          <w:lang w:val="id-ID"/>
        </w:rPr>
        <w:t>Perancangan</w:t>
      </w:r>
      <w:bookmarkEnd w:id="43"/>
    </w:p>
    <w:p w14:paraId="2A7DD144" w14:textId="383C39B8" w:rsidR="00734F45" w:rsidRPr="00B53138" w:rsidRDefault="0038637B" w:rsidP="00DB3515">
      <w:pPr>
        <w:spacing w:after="240"/>
        <w:rPr>
          <w:i/>
          <w:lang w:val="id-ID"/>
        </w:rPr>
      </w:pPr>
      <w:r w:rsidRPr="00B53138">
        <w:rPr>
          <w:lang w:val="id-ID"/>
        </w:rPr>
        <w:t xml:space="preserve">Tahapan perancangan, pengembang membuat model rancangan yang akan diimplementasikan selama proses iterasi.  Desain yang dirancang hanya memenuhi kebutuhan pengguna yang diperoleh pada tahap analisis kebutuhan. Rancangan yang dibuat oleh pengembang merupakan </w:t>
      </w:r>
      <w:proofErr w:type="spellStart"/>
      <w:r w:rsidRPr="00B53138">
        <w:rPr>
          <w:i/>
          <w:lang w:val="id-ID"/>
        </w:rPr>
        <w:t>use</w:t>
      </w:r>
      <w:proofErr w:type="spellEnd"/>
      <w:r w:rsidRPr="00B53138">
        <w:rPr>
          <w:i/>
          <w:lang w:val="id-ID"/>
        </w:rPr>
        <w:t xml:space="preserve"> </w:t>
      </w:r>
      <w:proofErr w:type="spellStart"/>
      <w:r w:rsidRPr="00B53138">
        <w:rPr>
          <w:i/>
          <w:lang w:val="id-ID"/>
        </w:rPr>
        <w:t>case</w:t>
      </w:r>
      <w:proofErr w:type="spellEnd"/>
      <w:r w:rsidRPr="00B53138">
        <w:rPr>
          <w:i/>
          <w:lang w:val="id-ID"/>
        </w:rPr>
        <w:t xml:space="preserve"> diagram </w:t>
      </w:r>
      <w:r w:rsidRPr="00B53138">
        <w:rPr>
          <w:lang w:val="id-ID"/>
        </w:rPr>
        <w:t xml:space="preserve">yaitu skema rancangan </w:t>
      </w:r>
      <w:proofErr w:type="spellStart"/>
      <w:r w:rsidRPr="00B53138">
        <w:rPr>
          <w:i/>
          <w:lang w:val="id-ID"/>
        </w:rPr>
        <w:t>prototype</w:t>
      </w:r>
      <w:proofErr w:type="spellEnd"/>
      <w:r w:rsidRPr="00B53138">
        <w:rPr>
          <w:lang w:val="id-ID"/>
        </w:rPr>
        <w:t xml:space="preserve"> aktor dan tugas yang dilakukan dari iterasi yang dijalankan</w:t>
      </w:r>
      <w:sdt>
        <w:sdtPr>
          <w:rPr>
            <w:lang w:val="id-ID"/>
          </w:rPr>
          <w:id w:val="1699966755"/>
          <w:citation/>
        </w:sdtPr>
        <w:sdtContent>
          <w:r w:rsidR="00437C53" w:rsidRPr="00B53138">
            <w:rPr>
              <w:lang w:val="id-ID"/>
            </w:rPr>
            <w:fldChar w:fldCharType="begin"/>
          </w:r>
          <w:r w:rsidR="00437C53" w:rsidRPr="00B53138">
            <w:rPr>
              <w:lang w:val="id-ID"/>
            </w:rPr>
            <w:instrText xml:space="preserve"> CITATION MUl20 \l 1033 </w:instrText>
          </w:r>
          <w:r w:rsidR="00437C53" w:rsidRPr="00B53138">
            <w:rPr>
              <w:lang w:val="id-ID"/>
            </w:rPr>
            <w:fldChar w:fldCharType="separate"/>
          </w:r>
          <w:r w:rsidR="00354C08" w:rsidRPr="00B53138">
            <w:rPr>
              <w:noProof/>
              <w:lang w:val="id-ID"/>
            </w:rPr>
            <w:t xml:space="preserve"> [25]</w:t>
          </w:r>
          <w:r w:rsidR="00437C53" w:rsidRPr="00B53138">
            <w:rPr>
              <w:lang w:val="id-ID"/>
            </w:rPr>
            <w:fldChar w:fldCharType="end"/>
          </w:r>
        </w:sdtContent>
      </w:sdt>
      <w:r w:rsidRPr="00B53138">
        <w:rPr>
          <w:lang w:val="id-ID"/>
        </w:rPr>
        <w:t>.</w:t>
      </w:r>
    </w:p>
    <w:p w14:paraId="37D1F9B7" w14:textId="077F9C97" w:rsidR="00734F45" w:rsidRPr="00B53138" w:rsidRDefault="0038637B" w:rsidP="006671FA">
      <w:pPr>
        <w:pStyle w:val="Heading3"/>
        <w:rPr>
          <w:b w:val="0"/>
          <w:lang w:val="id-ID"/>
        </w:rPr>
      </w:pPr>
      <w:bookmarkStart w:id="44" w:name="_Toc152684758"/>
      <w:r w:rsidRPr="00B53138">
        <w:rPr>
          <w:lang w:val="id-ID"/>
        </w:rPr>
        <w:t>Implementasi</w:t>
      </w:r>
      <w:bookmarkEnd w:id="44"/>
    </w:p>
    <w:p w14:paraId="0D65BD6C" w14:textId="2F7C43DF" w:rsidR="00734F45" w:rsidRPr="00B53138" w:rsidRDefault="0038637B" w:rsidP="00DB3515">
      <w:pPr>
        <w:spacing w:after="120"/>
        <w:rPr>
          <w:lang w:val="id-ID"/>
        </w:rPr>
      </w:pPr>
      <w:r w:rsidRPr="00B53138">
        <w:rPr>
          <w:lang w:val="id-ID"/>
        </w:rPr>
        <w:t xml:space="preserve">Implementasi merupakan tahapan mengeksekusi desain yang dibuat pada tahap perancangan </w:t>
      </w:r>
      <w:r w:rsidR="005275DA" w:rsidRPr="00B53138">
        <w:rPr>
          <w:lang w:val="id-ID"/>
        </w:rPr>
        <w:t>ke dalam</w:t>
      </w:r>
      <w:r w:rsidRPr="00B53138">
        <w:rPr>
          <w:lang w:val="id-ID"/>
        </w:rPr>
        <w:t xml:space="preserve"> kode program sehingga dapat dipergunakan menjadi sistem pengadaan di Dinas Pertanian Toba. Tahapan implementasi memiliki tiga tahap yaitu </w:t>
      </w:r>
      <w:r w:rsidRPr="00B53138">
        <w:rPr>
          <w:i/>
          <w:lang w:val="id-ID"/>
        </w:rPr>
        <w:lastRenderedPageBreak/>
        <w:t>Unit Testing</w:t>
      </w:r>
      <w:r w:rsidRPr="00B53138">
        <w:rPr>
          <w:lang w:val="id-ID"/>
        </w:rPr>
        <w:t xml:space="preserve">, </w:t>
      </w:r>
      <w:r w:rsidRPr="00B53138">
        <w:rPr>
          <w:i/>
          <w:lang w:val="id-ID"/>
        </w:rPr>
        <w:t xml:space="preserve">Code </w:t>
      </w:r>
      <w:proofErr w:type="spellStart"/>
      <w:r w:rsidRPr="00B53138">
        <w:rPr>
          <w:i/>
          <w:lang w:val="id-ID"/>
        </w:rPr>
        <w:t>Generation</w:t>
      </w:r>
      <w:proofErr w:type="spellEnd"/>
      <w:r w:rsidRPr="00B53138">
        <w:rPr>
          <w:lang w:val="id-ID"/>
        </w:rPr>
        <w:t xml:space="preserve">, dan </w:t>
      </w:r>
      <w:r w:rsidRPr="00B53138">
        <w:rPr>
          <w:i/>
          <w:lang w:val="id-ID"/>
        </w:rPr>
        <w:t xml:space="preserve">Code </w:t>
      </w:r>
      <w:proofErr w:type="spellStart"/>
      <w:r w:rsidRPr="00B53138">
        <w:rPr>
          <w:i/>
          <w:lang w:val="id-ID"/>
        </w:rPr>
        <w:t>Refactoring</w:t>
      </w:r>
      <w:proofErr w:type="spellEnd"/>
      <w:r w:rsidRPr="00B53138">
        <w:rPr>
          <w:lang w:val="id-ID"/>
        </w:rPr>
        <w:t xml:space="preserve">. </w:t>
      </w:r>
      <w:r w:rsidRPr="00B53138">
        <w:rPr>
          <w:i/>
          <w:lang w:val="id-ID"/>
        </w:rPr>
        <w:t>Unit testing</w:t>
      </w:r>
      <w:r w:rsidRPr="00B53138">
        <w:rPr>
          <w:lang w:val="id-ID"/>
        </w:rPr>
        <w:t xml:space="preserve"> merupakan pengujian fungsionalitas </w:t>
      </w:r>
      <w:proofErr w:type="spellStart"/>
      <w:r w:rsidRPr="00B53138">
        <w:rPr>
          <w:i/>
          <w:lang w:val="id-ID"/>
        </w:rPr>
        <w:t>code</w:t>
      </w:r>
      <w:proofErr w:type="spellEnd"/>
      <w:r w:rsidRPr="00B53138">
        <w:rPr>
          <w:lang w:val="id-ID"/>
        </w:rPr>
        <w:t xml:space="preserve"> </w:t>
      </w:r>
      <w:r w:rsidRPr="00B53138">
        <w:rPr>
          <w:i/>
          <w:lang w:val="id-ID"/>
        </w:rPr>
        <w:t>program</w:t>
      </w:r>
      <w:r w:rsidRPr="00B53138">
        <w:rPr>
          <w:lang w:val="id-ID"/>
        </w:rPr>
        <w:t xml:space="preserve"> di</w:t>
      </w:r>
      <w:r w:rsidR="005275DA">
        <w:rPr>
          <w:lang w:val="id-ID"/>
        </w:rPr>
        <w:t xml:space="preserve"> </w:t>
      </w:r>
      <w:r w:rsidRPr="00B53138">
        <w:rPr>
          <w:lang w:val="id-ID"/>
        </w:rPr>
        <w:t xml:space="preserve">mana sebagian </w:t>
      </w:r>
      <w:proofErr w:type="spellStart"/>
      <w:r w:rsidRPr="00B53138">
        <w:rPr>
          <w:i/>
          <w:lang w:val="id-ID"/>
        </w:rPr>
        <w:t>code</w:t>
      </w:r>
      <w:proofErr w:type="spellEnd"/>
      <w:r w:rsidRPr="00B53138">
        <w:rPr>
          <w:i/>
          <w:lang w:val="id-ID"/>
        </w:rPr>
        <w:t xml:space="preserve"> program</w:t>
      </w:r>
      <w:r w:rsidRPr="00B53138">
        <w:rPr>
          <w:lang w:val="id-ID"/>
        </w:rPr>
        <w:t xml:space="preserve"> dituliskan oleh pengembang di awal tahap pengembangan lalu dilakukan pengujian. </w:t>
      </w:r>
      <w:r w:rsidRPr="00B53138">
        <w:rPr>
          <w:i/>
          <w:lang w:val="id-ID"/>
        </w:rPr>
        <w:t>Unit testing</w:t>
      </w:r>
      <w:r w:rsidRPr="00B53138">
        <w:rPr>
          <w:lang w:val="id-ID"/>
        </w:rPr>
        <w:t xml:space="preserve"> melakukan pengujian otomatis menggunakan </w:t>
      </w:r>
      <w:proofErr w:type="spellStart"/>
      <w:r w:rsidRPr="00B53138">
        <w:rPr>
          <w:i/>
          <w:lang w:val="id-ID"/>
        </w:rPr>
        <w:t>library</w:t>
      </w:r>
      <w:proofErr w:type="spellEnd"/>
      <w:r w:rsidRPr="00B53138">
        <w:rPr>
          <w:lang w:val="id-ID"/>
        </w:rPr>
        <w:t xml:space="preserve"> PHP </w:t>
      </w:r>
      <w:r w:rsidRPr="00B53138">
        <w:rPr>
          <w:i/>
          <w:lang w:val="id-ID"/>
        </w:rPr>
        <w:t>unit</w:t>
      </w:r>
      <w:r w:rsidRPr="00B53138">
        <w:rPr>
          <w:lang w:val="id-ID"/>
        </w:rPr>
        <w:t xml:space="preserve">. </w:t>
      </w:r>
      <w:r w:rsidRPr="00B53138">
        <w:rPr>
          <w:i/>
          <w:lang w:val="id-ID"/>
        </w:rPr>
        <w:t xml:space="preserve">Code </w:t>
      </w:r>
      <w:proofErr w:type="spellStart"/>
      <w:r w:rsidRPr="00B53138">
        <w:rPr>
          <w:i/>
          <w:lang w:val="id-ID"/>
        </w:rPr>
        <w:t>generation</w:t>
      </w:r>
      <w:proofErr w:type="spellEnd"/>
      <w:r w:rsidRPr="00B53138">
        <w:rPr>
          <w:lang w:val="id-ID"/>
        </w:rPr>
        <w:t xml:space="preserve"> adalah </w:t>
      </w:r>
      <w:proofErr w:type="spellStart"/>
      <w:r w:rsidRPr="00B53138">
        <w:rPr>
          <w:i/>
          <w:lang w:val="id-ID"/>
        </w:rPr>
        <w:t>code</w:t>
      </w:r>
      <w:proofErr w:type="spellEnd"/>
      <w:r w:rsidRPr="00B53138">
        <w:rPr>
          <w:i/>
          <w:lang w:val="id-ID"/>
        </w:rPr>
        <w:t xml:space="preserve"> program</w:t>
      </w:r>
      <w:r w:rsidRPr="00B53138">
        <w:rPr>
          <w:lang w:val="id-ID"/>
        </w:rPr>
        <w:t xml:space="preserve"> setiap fitur yang telah lulus </w:t>
      </w:r>
      <w:r w:rsidRPr="00B53138">
        <w:rPr>
          <w:i/>
          <w:lang w:val="id-ID"/>
        </w:rPr>
        <w:t>unit testing</w:t>
      </w:r>
      <w:r w:rsidRPr="00B53138">
        <w:rPr>
          <w:lang w:val="id-ID"/>
        </w:rPr>
        <w:t xml:space="preserve"> lalu dilanjutkan dengan melengkapi </w:t>
      </w:r>
      <w:proofErr w:type="spellStart"/>
      <w:r w:rsidRPr="00B53138">
        <w:rPr>
          <w:i/>
          <w:lang w:val="id-ID"/>
        </w:rPr>
        <w:t>code</w:t>
      </w:r>
      <w:proofErr w:type="spellEnd"/>
      <w:r w:rsidRPr="00B53138">
        <w:rPr>
          <w:i/>
          <w:lang w:val="id-ID"/>
        </w:rPr>
        <w:t xml:space="preserve"> program</w:t>
      </w:r>
      <w:r w:rsidRPr="00B53138">
        <w:rPr>
          <w:lang w:val="id-ID"/>
        </w:rPr>
        <w:t xml:space="preserve"> hingga selesai. Tahap terakhir adalah </w:t>
      </w:r>
      <w:proofErr w:type="spellStart"/>
      <w:r w:rsidRPr="00B53138">
        <w:rPr>
          <w:i/>
          <w:lang w:val="id-ID"/>
        </w:rPr>
        <w:t>refactoring</w:t>
      </w:r>
      <w:proofErr w:type="spellEnd"/>
      <w:r w:rsidRPr="00B53138">
        <w:rPr>
          <w:lang w:val="id-ID"/>
        </w:rPr>
        <w:t xml:space="preserve"> atau optimasi </w:t>
      </w:r>
      <w:proofErr w:type="spellStart"/>
      <w:r w:rsidRPr="00B53138">
        <w:rPr>
          <w:i/>
          <w:lang w:val="id-ID"/>
        </w:rPr>
        <w:t>code</w:t>
      </w:r>
      <w:proofErr w:type="spellEnd"/>
      <w:r w:rsidRPr="00B53138">
        <w:rPr>
          <w:i/>
          <w:lang w:val="id-ID"/>
        </w:rPr>
        <w:t xml:space="preserve"> program</w:t>
      </w:r>
      <w:sdt>
        <w:sdtPr>
          <w:rPr>
            <w:i/>
            <w:lang w:val="id-ID"/>
          </w:rPr>
          <w:id w:val="-800687261"/>
          <w:citation/>
        </w:sdtPr>
        <w:sdtContent>
          <w:r w:rsidR="00437C53" w:rsidRPr="00B53138">
            <w:rPr>
              <w:i/>
              <w:lang w:val="id-ID"/>
            </w:rPr>
            <w:fldChar w:fldCharType="begin"/>
          </w:r>
          <w:r w:rsidR="00437C53" w:rsidRPr="00B53138">
            <w:rPr>
              <w:lang w:val="id-ID"/>
            </w:rPr>
            <w:instrText xml:space="preserve"> CITATION MUl20 \l 1033 </w:instrText>
          </w:r>
          <w:r w:rsidR="00437C53" w:rsidRPr="00B53138">
            <w:rPr>
              <w:i/>
              <w:lang w:val="id-ID"/>
            </w:rPr>
            <w:fldChar w:fldCharType="separate"/>
          </w:r>
          <w:r w:rsidR="00354C08" w:rsidRPr="00B53138">
            <w:rPr>
              <w:noProof/>
              <w:lang w:val="id-ID"/>
            </w:rPr>
            <w:t xml:space="preserve"> [25]</w:t>
          </w:r>
          <w:r w:rsidR="00437C53" w:rsidRPr="00B53138">
            <w:rPr>
              <w:i/>
              <w:lang w:val="id-ID"/>
            </w:rPr>
            <w:fldChar w:fldCharType="end"/>
          </w:r>
        </w:sdtContent>
      </w:sdt>
      <w:r w:rsidRPr="00B53138">
        <w:rPr>
          <w:i/>
          <w:lang w:val="id-ID"/>
        </w:rPr>
        <w:t>.</w:t>
      </w:r>
    </w:p>
    <w:p w14:paraId="132086D8" w14:textId="5390CF41" w:rsidR="00734F45" w:rsidRPr="00B53138" w:rsidRDefault="0038637B" w:rsidP="006671FA">
      <w:pPr>
        <w:pStyle w:val="Heading3"/>
        <w:rPr>
          <w:b w:val="0"/>
          <w:lang w:val="id-ID"/>
        </w:rPr>
      </w:pPr>
      <w:bookmarkStart w:id="45" w:name="_Toc152684759"/>
      <w:r w:rsidRPr="00B53138">
        <w:rPr>
          <w:lang w:val="id-ID"/>
        </w:rPr>
        <w:t>Pengujian Sistem</w:t>
      </w:r>
      <w:bookmarkEnd w:id="45"/>
    </w:p>
    <w:p w14:paraId="61E1BF32" w14:textId="77777777" w:rsidR="00734F45" w:rsidRPr="00B53138" w:rsidRDefault="0038637B" w:rsidP="00DB3515">
      <w:pPr>
        <w:spacing w:after="240"/>
        <w:rPr>
          <w:lang w:val="id-ID"/>
        </w:rPr>
      </w:pPr>
      <w:r w:rsidRPr="00B53138">
        <w:rPr>
          <w:lang w:val="id-ID"/>
        </w:rPr>
        <w:t xml:space="preserve">Pengujian sistem merupakan pengujian fungsionalitas yang dilakukan terhadap fitur-fitur yang telah diimplementasikan dari setiap iterasi. Pengujian dalam metode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ini dilakukan oleh pengguna dan hasil pengujian disajikan dalam bentuk </w:t>
      </w:r>
      <w:r w:rsidRPr="00B53138">
        <w:rPr>
          <w:i/>
          <w:lang w:val="id-ID"/>
        </w:rPr>
        <w:t xml:space="preserve">User </w:t>
      </w:r>
      <w:proofErr w:type="spellStart"/>
      <w:r w:rsidRPr="00B53138">
        <w:rPr>
          <w:i/>
          <w:lang w:val="id-ID"/>
        </w:rPr>
        <w:t>Acceptance</w:t>
      </w:r>
      <w:proofErr w:type="spellEnd"/>
      <w:r w:rsidRPr="00B53138">
        <w:rPr>
          <w:i/>
          <w:lang w:val="id-ID"/>
        </w:rPr>
        <w:t xml:space="preserve"> </w:t>
      </w:r>
      <w:proofErr w:type="spellStart"/>
      <w:r w:rsidRPr="00B53138">
        <w:rPr>
          <w:i/>
          <w:lang w:val="id-ID"/>
        </w:rPr>
        <w:t>Test</w:t>
      </w:r>
      <w:proofErr w:type="spellEnd"/>
      <w:r w:rsidRPr="00B53138">
        <w:rPr>
          <w:i/>
          <w:lang w:val="id-ID"/>
        </w:rPr>
        <w:t>.</w:t>
      </w:r>
      <w:r w:rsidRPr="00B53138">
        <w:rPr>
          <w:lang w:val="id-ID"/>
        </w:rPr>
        <w:t xml:space="preserve"> Pengujian dilakukan ketika sistem yang dibangun sudah di </w:t>
      </w:r>
      <w:proofErr w:type="spellStart"/>
      <w:r w:rsidRPr="005275DA">
        <w:rPr>
          <w:i/>
          <w:iCs/>
          <w:lang w:val="id-ID"/>
        </w:rPr>
        <w:t>hosting</w:t>
      </w:r>
      <w:proofErr w:type="spellEnd"/>
      <w:r w:rsidRPr="00B53138">
        <w:rPr>
          <w:lang w:val="id-ID"/>
        </w:rPr>
        <w:t xml:space="preserve"> terlebih dahulu. Dokumen </w:t>
      </w:r>
      <w:r w:rsidRPr="00B53138">
        <w:rPr>
          <w:i/>
          <w:lang w:val="id-ID"/>
        </w:rPr>
        <w:t xml:space="preserve">User </w:t>
      </w:r>
      <w:proofErr w:type="spellStart"/>
      <w:r w:rsidRPr="00B53138">
        <w:rPr>
          <w:i/>
          <w:lang w:val="id-ID"/>
        </w:rPr>
        <w:t>Acceptance</w:t>
      </w:r>
      <w:proofErr w:type="spellEnd"/>
      <w:r w:rsidRPr="00B53138">
        <w:rPr>
          <w:i/>
          <w:lang w:val="id-ID"/>
        </w:rPr>
        <w:t xml:space="preserve"> </w:t>
      </w:r>
      <w:proofErr w:type="spellStart"/>
      <w:r w:rsidRPr="00B53138">
        <w:rPr>
          <w:i/>
          <w:lang w:val="id-ID"/>
        </w:rPr>
        <w:t>Test</w:t>
      </w:r>
      <w:proofErr w:type="spellEnd"/>
      <w:r w:rsidRPr="00B53138">
        <w:rPr>
          <w:lang w:val="id-ID"/>
        </w:rPr>
        <w:t xml:space="preserve"> diberikan kepada pengguna untuk proses validasi. Pengguna akan memberikan verifikasi terkait fungsi dari sistem yang diuji telah sesuai atau tidak sesuai dengan yang diinginkan.</w:t>
      </w:r>
    </w:p>
    <w:p w14:paraId="2C70B9E1" w14:textId="26E07A78" w:rsidR="00734F45" w:rsidRPr="00B53138" w:rsidRDefault="003F317B" w:rsidP="006671FA">
      <w:pPr>
        <w:pStyle w:val="Heading3"/>
        <w:rPr>
          <w:b w:val="0"/>
          <w:lang w:val="id-ID"/>
        </w:rPr>
      </w:pPr>
      <w:bookmarkStart w:id="46" w:name="_Toc152684760"/>
      <w:proofErr w:type="spellStart"/>
      <w:r>
        <w:rPr>
          <w:lang w:val="id-ID"/>
        </w:rPr>
        <w:t>Retrospektif</w:t>
      </w:r>
      <w:bookmarkEnd w:id="46"/>
      <w:proofErr w:type="spellEnd"/>
    </w:p>
    <w:p w14:paraId="7B97C8F9" w14:textId="373BA4D3" w:rsidR="00734F45" w:rsidRPr="00B53138" w:rsidRDefault="003F317B" w:rsidP="00DB3515">
      <w:pPr>
        <w:spacing w:after="240"/>
        <w:rPr>
          <w:lang w:val="id-ID"/>
        </w:rPr>
      </w:pPr>
      <w:proofErr w:type="spellStart"/>
      <w:r>
        <w:rPr>
          <w:lang w:val="id-ID"/>
        </w:rPr>
        <w:t>Retrospektif</w:t>
      </w:r>
      <w:proofErr w:type="spellEnd"/>
      <w:r w:rsidR="0038637B" w:rsidRPr="00B53138">
        <w:rPr>
          <w:lang w:val="id-ID"/>
        </w:rPr>
        <w:t xml:space="preserve"> adalah tahapan terakhir dari proses iterasi. Pengembang melakukan analisis terhadap pengembangan sistem baik dari kesesuaian estimasi waktu pengerjaan, kendala yang menyebabkan keterlambatan, dan lain sebagainya. Analisis dilakukan untuk mencegah hal yang tersebut terulang kembali pada iterasi selanjutnya.</w:t>
      </w:r>
    </w:p>
    <w:p w14:paraId="0905E94D" w14:textId="5C3B4B23" w:rsidR="00734F45" w:rsidRPr="00B53138" w:rsidRDefault="0038637B" w:rsidP="006671FA">
      <w:pPr>
        <w:pStyle w:val="Heading3"/>
        <w:rPr>
          <w:b w:val="0"/>
          <w:lang w:val="id-ID"/>
        </w:rPr>
      </w:pPr>
      <w:bookmarkStart w:id="47" w:name="_Toc152684761"/>
      <w:r w:rsidRPr="00B53138">
        <w:rPr>
          <w:lang w:val="id-ID"/>
        </w:rPr>
        <w:t>Penulisan Laporan Akhir</w:t>
      </w:r>
      <w:bookmarkEnd w:id="47"/>
    </w:p>
    <w:p w14:paraId="42D3F7BA" w14:textId="5CD4F0D5" w:rsidR="00734F45" w:rsidRPr="00B53138" w:rsidRDefault="0038637B" w:rsidP="00DB3515">
      <w:pPr>
        <w:spacing w:after="280"/>
        <w:rPr>
          <w:lang w:val="id-ID"/>
        </w:rPr>
      </w:pPr>
      <w:r w:rsidRPr="00B53138">
        <w:rPr>
          <w:lang w:val="id-ID"/>
        </w:rPr>
        <w:t xml:space="preserve">Penulisan laporan akhir adalah tahapan menuangkan hasil penelitian </w:t>
      </w:r>
      <w:r w:rsidR="005275DA" w:rsidRPr="00B53138">
        <w:rPr>
          <w:lang w:val="id-ID"/>
        </w:rPr>
        <w:t>ke dalam</w:t>
      </w:r>
      <w:r w:rsidRPr="00B53138">
        <w:rPr>
          <w:lang w:val="id-ID"/>
        </w:rPr>
        <w:t xml:space="preserve"> laporan. Laporan akhir ini akan dijadikan salah satu bukti dan syarat bahwa peneliti telah selesai melakukan penelitian terkait pengembangan sistem pengadaan di Dinas Pertanian dan telah didapatkan hasil berupa</w:t>
      </w:r>
      <w:r w:rsidRPr="00B53138">
        <w:rPr>
          <w:i/>
          <w:lang w:val="id-ID"/>
        </w:rPr>
        <w:t xml:space="preserve"> </w:t>
      </w:r>
      <w:proofErr w:type="spellStart"/>
      <w:r w:rsidRPr="00B53138">
        <w:rPr>
          <w:i/>
          <w:lang w:val="id-ID"/>
        </w:rPr>
        <w:t>website</w:t>
      </w:r>
      <w:proofErr w:type="spellEnd"/>
      <w:r w:rsidRPr="00B53138">
        <w:rPr>
          <w:lang w:val="id-ID"/>
        </w:rPr>
        <w:t xml:space="preserve"> dan sistem pengadaan bantuan yang dapat digunakan penduduk dan pegawai Dinas Pertanian Toba.</w:t>
      </w:r>
    </w:p>
    <w:p w14:paraId="58D382B8" w14:textId="41F61F29" w:rsidR="00734F45" w:rsidRPr="00B53138" w:rsidRDefault="0038637B" w:rsidP="00AA6C3E">
      <w:pPr>
        <w:pStyle w:val="Heading2"/>
        <w:rPr>
          <w:lang w:val="id-ID"/>
        </w:rPr>
      </w:pPr>
      <w:r w:rsidRPr="00B53138">
        <w:rPr>
          <w:lang w:val="id-ID"/>
        </w:rPr>
        <w:t xml:space="preserve"> </w:t>
      </w:r>
      <w:bookmarkStart w:id="48" w:name="_Toc152684762"/>
      <w:r w:rsidRPr="00B53138">
        <w:rPr>
          <w:lang w:val="id-ID"/>
        </w:rPr>
        <w:t>Alat dan Bahan Tugas Akhir</w:t>
      </w:r>
      <w:bookmarkEnd w:id="48"/>
    </w:p>
    <w:p w14:paraId="454AB91D" w14:textId="77777777" w:rsidR="00734F45" w:rsidRPr="00B53138" w:rsidRDefault="0038637B" w:rsidP="00DB3515">
      <w:pPr>
        <w:spacing w:after="240"/>
        <w:rPr>
          <w:lang w:val="id-ID"/>
        </w:rPr>
      </w:pPr>
      <w:r w:rsidRPr="00B53138">
        <w:rPr>
          <w:lang w:val="id-ID"/>
        </w:rPr>
        <w:t xml:space="preserve">Perancangan dan pembangunan sistem yang dilakukan dalam penelitian ini membutuhkan alat dan bahan yang digunakan peneliti untuk menunjang penelitian. </w:t>
      </w:r>
    </w:p>
    <w:p w14:paraId="5EAC796E" w14:textId="359687E1" w:rsidR="00734F45" w:rsidRPr="00B53138" w:rsidRDefault="0038637B" w:rsidP="006671FA">
      <w:pPr>
        <w:pStyle w:val="Heading3"/>
        <w:rPr>
          <w:lang w:val="id-ID"/>
        </w:rPr>
      </w:pPr>
      <w:bookmarkStart w:id="49" w:name="_Toc152684763"/>
      <w:r w:rsidRPr="00B53138">
        <w:rPr>
          <w:lang w:val="id-ID"/>
        </w:rPr>
        <w:lastRenderedPageBreak/>
        <w:t>Alat</w:t>
      </w:r>
      <w:bookmarkEnd w:id="49"/>
    </w:p>
    <w:p w14:paraId="19BB6062" w14:textId="77777777" w:rsidR="00734F45" w:rsidRPr="00B53138" w:rsidRDefault="0038637B" w:rsidP="00DB3515">
      <w:pPr>
        <w:spacing w:after="120"/>
        <w:rPr>
          <w:lang w:val="id-ID"/>
        </w:rPr>
      </w:pPr>
      <w:r w:rsidRPr="00B53138">
        <w:rPr>
          <w:lang w:val="id-ID"/>
        </w:rPr>
        <w:t>Alat yang digunakan dalam penelitian sistem informasi pada Kantor Dinas Pertanian Kabupaten Toba adalah sebagai berikut:</w:t>
      </w:r>
    </w:p>
    <w:p w14:paraId="446D46E6" w14:textId="77777777" w:rsidR="00734F45" w:rsidRPr="00B53138" w:rsidRDefault="0038637B" w:rsidP="00F82818">
      <w:pPr>
        <w:numPr>
          <w:ilvl w:val="0"/>
          <w:numId w:val="10"/>
        </w:numPr>
        <w:pBdr>
          <w:top w:val="nil"/>
          <w:left w:val="nil"/>
          <w:bottom w:val="nil"/>
          <w:right w:val="nil"/>
          <w:between w:val="nil"/>
        </w:pBdr>
        <w:jc w:val="left"/>
        <w:rPr>
          <w:i/>
          <w:color w:val="000000"/>
          <w:lang w:val="id-ID"/>
        </w:rPr>
      </w:pPr>
      <w:proofErr w:type="spellStart"/>
      <w:r w:rsidRPr="00B53138">
        <w:rPr>
          <w:i/>
          <w:color w:val="000000"/>
          <w:lang w:val="id-ID"/>
        </w:rPr>
        <w:t>Software</w:t>
      </w:r>
      <w:proofErr w:type="spellEnd"/>
    </w:p>
    <w:p w14:paraId="2F45C158" w14:textId="77777777" w:rsidR="00734F45" w:rsidRPr="00B53138" w:rsidRDefault="0038637B" w:rsidP="00F82818">
      <w:pPr>
        <w:numPr>
          <w:ilvl w:val="0"/>
          <w:numId w:val="12"/>
        </w:numPr>
        <w:pBdr>
          <w:top w:val="nil"/>
          <w:left w:val="nil"/>
          <w:bottom w:val="nil"/>
          <w:right w:val="nil"/>
          <w:between w:val="nil"/>
        </w:pBdr>
        <w:jc w:val="left"/>
        <w:rPr>
          <w:i/>
          <w:color w:val="000000"/>
          <w:lang w:val="id-ID"/>
        </w:rPr>
      </w:pPr>
      <w:r w:rsidRPr="00B53138">
        <w:rPr>
          <w:i/>
          <w:color w:val="000000"/>
          <w:lang w:val="id-ID"/>
        </w:rPr>
        <w:t xml:space="preserve">Microsoft </w:t>
      </w:r>
      <w:proofErr w:type="spellStart"/>
      <w:r w:rsidRPr="00B53138">
        <w:rPr>
          <w:i/>
          <w:color w:val="000000"/>
          <w:lang w:val="id-ID"/>
        </w:rPr>
        <w:t>word</w:t>
      </w:r>
      <w:proofErr w:type="spellEnd"/>
    </w:p>
    <w:p w14:paraId="22171401" w14:textId="77777777" w:rsidR="00734F45" w:rsidRPr="00B53138" w:rsidRDefault="0038637B" w:rsidP="00F82818">
      <w:pPr>
        <w:numPr>
          <w:ilvl w:val="0"/>
          <w:numId w:val="12"/>
        </w:numPr>
        <w:pBdr>
          <w:top w:val="nil"/>
          <w:left w:val="nil"/>
          <w:bottom w:val="nil"/>
          <w:right w:val="nil"/>
          <w:between w:val="nil"/>
        </w:pBdr>
        <w:jc w:val="left"/>
        <w:rPr>
          <w:i/>
          <w:color w:val="000000"/>
          <w:lang w:val="id-ID"/>
        </w:rPr>
      </w:pPr>
      <w:r w:rsidRPr="00B53138">
        <w:rPr>
          <w:i/>
          <w:color w:val="000000"/>
          <w:lang w:val="id-ID"/>
        </w:rPr>
        <w:t xml:space="preserve">Microsoft </w:t>
      </w:r>
      <w:proofErr w:type="spellStart"/>
      <w:r w:rsidRPr="00B53138">
        <w:rPr>
          <w:i/>
          <w:color w:val="000000"/>
          <w:lang w:val="id-ID"/>
        </w:rPr>
        <w:t>visio</w:t>
      </w:r>
      <w:proofErr w:type="spellEnd"/>
    </w:p>
    <w:p w14:paraId="6A672554" w14:textId="77777777" w:rsidR="00734F45" w:rsidRPr="00B53138" w:rsidRDefault="0038637B" w:rsidP="00F82818">
      <w:pPr>
        <w:numPr>
          <w:ilvl w:val="0"/>
          <w:numId w:val="12"/>
        </w:numPr>
        <w:pBdr>
          <w:top w:val="nil"/>
          <w:left w:val="nil"/>
          <w:bottom w:val="nil"/>
          <w:right w:val="nil"/>
          <w:between w:val="nil"/>
        </w:pBdr>
        <w:jc w:val="left"/>
        <w:rPr>
          <w:i/>
          <w:color w:val="000000"/>
          <w:lang w:val="id-ID"/>
        </w:rPr>
      </w:pPr>
      <w:r w:rsidRPr="00B53138">
        <w:rPr>
          <w:i/>
          <w:color w:val="000000"/>
          <w:lang w:val="id-ID"/>
        </w:rPr>
        <w:t>Sistem Operasi Windows 10</w:t>
      </w:r>
    </w:p>
    <w:p w14:paraId="121005D9" w14:textId="77777777" w:rsidR="00734F45" w:rsidRPr="00B53138" w:rsidRDefault="0038637B" w:rsidP="00F82818">
      <w:pPr>
        <w:numPr>
          <w:ilvl w:val="0"/>
          <w:numId w:val="12"/>
        </w:numPr>
        <w:pBdr>
          <w:top w:val="nil"/>
          <w:left w:val="nil"/>
          <w:bottom w:val="nil"/>
          <w:right w:val="nil"/>
          <w:between w:val="nil"/>
        </w:pBdr>
        <w:jc w:val="left"/>
        <w:rPr>
          <w:i/>
          <w:color w:val="000000"/>
          <w:lang w:val="id-ID"/>
        </w:rPr>
      </w:pPr>
      <w:r w:rsidRPr="00B53138">
        <w:rPr>
          <w:i/>
          <w:color w:val="000000"/>
          <w:lang w:val="id-ID"/>
        </w:rPr>
        <w:t xml:space="preserve">Visual studio </w:t>
      </w:r>
      <w:proofErr w:type="spellStart"/>
      <w:r w:rsidRPr="00B53138">
        <w:rPr>
          <w:i/>
          <w:color w:val="000000"/>
          <w:lang w:val="id-ID"/>
        </w:rPr>
        <w:t>code</w:t>
      </w:r>
      <w:proofErr w:type="spellEnd"/>
    </w:p>
    <w:p w14:paraId="0BBD12C1" w14:textId="77777777" w:rsidR="00734F45" w:rsidRPr="00B53138" w:rsidRDefault="0038637B" w:rsidP="00F82818">
      <w:pPr>
        <w:numPr>
          <w:ilvl w:val="0"/>
          <w:numId w:val="12"/>
        </w:numPr>
        <w:pBdr>
          <w:top w:val="nil"/>
          <w:left w:val="nil"/>
          <w:bottom w:val="nil"/>
          <w:right w:val="nil"/>
          <w:between w:val="nil"/>
        </w:pBdr>
        <w:jc w:val="left"/>
        <w:rPr>
          <w:i/>
          <w:color w:val="000000"/>
          <w:lang w:val="id-ID"/>
        </w:rPr>
      </w:pPr>
      <w:proofErr w:type="spellStart"/>
      <w:r w:rsidRPr="00B53138">
        <w:rPr>
          <w:i/>
          <w:color w:val="000000"/>
          <w:lang w:val="id-ID"/>
        </w:rPr>
        <w:t>Xampp</w:t>
      </w:r>
      <w:proofErr w:type="spellEnd"/>
    </w:p>
    <w:p w14:paraId="6F851D13" w14:textId="77777777" w:rsidR="00734F45" w:rsidRPr="00B53138" w:rsidRDefault="0038637B" w:rsidP="00F82818">
      <w:pPr>
        <w:numPr>
          <w:ilvl w:val="0"/>
          <w:numId w:val="12"/>
        </w:numPr>
        <w:pBdr>
          <w:top w:val="nil"/>
          <w:left w:val="nil"/>
          <w:bottom w:val="nil"/>
          <w:right w:val="nil"/>
          <w:between w:val="nil"/>
        </w:pBdr>
        <w:jc w:val="left"/>
        <w:rPr>
          <w:i/>
          <w:color w:val="000000"/>
          <w:lang w:val="id-ID"/>
        </w:rPr>
      </w:pPr>
      <w:proofErr w:type="spellStart"/>
      <w:r w:rsidRPr="00B53138">
        <w:rPr>
          <w:i/>
          <w:color w:val="000000"/>
          <w:lang w:val="id-ID"/>
        </w:rPr>
        <w:t>MySql</w:t>
      </w:r>
      <w:proofErr w:type="spellEnd"/>
    </w:p>
    <w:p w14:paraId="60B94D20" w14:textId="77777777" w:rsidR="00734F45" w:rsidRPr="00B53138" w:rsidRDefault="0038637B" w:rsidP="00F82818">
      <w:pPr>
        <w:numPr>
          <w:ilvl w:val="0"/>
          <w:numId w:val="10"/>
        </w:numPr>
        <w:pBdr>
          <w:top w:val="nil"/>
          <w:left w:val="nil"/>
          <w:bottom w:val="nil"/>
          <w:right w:val="nil"/>
          <w:between w:val="nil"/>
        </w:pBdr>
        <w:jc w:val="left"/>
        <w:rPr>
          <w:i/>
          <w:color w:val="000000"/>
          <w:lang w:val="id-ID"/>
        </w:rPr>
      </w:pPr>
      <w:r w:rsidRPr="00B53138">
        <w:rPr>
          <w:i/>
          <w:color w:val="000000"/>
          <w:lang w:val="id-ID"/>
        </w:rPr>
        <w:t>Hardware</w:t>
      </w:r>
    </w:p>
    <w:p w14:paraId="3FD09BC4" w14:textId="77777777" w:rsidR="00734F45" w:rsidRPr="00B53138" w:rsidRDefault="0038637B" w:rsidP="00F82818">
      <w:pPr>
        <w:numPr>
          <w:ilvl w:val="0"/>
          <w:numId w:val="14"/>
        </w:numPr>
        <w:pBdr>
          <w:top w:val="nil"/>
          <w:left w:val="nil"/>
          <w:bottom w:val="nil"/>
          <w:right w:val="nil"/>
          <w:between w:val="nil"/>
        </w:pBdr>
        <w:jc w:val="left"/>
        <w:rPr>
          <w:i/>
          <w:color w:val="000000"/>
          <w:lang w:val="id-ID"/>
        </w:rPr>
      </w:pPr>
      <w:r w:rsidRPr="00B53138">
        <w:rPr>
          <w:i/>
          <w:color w:val="000000"/>
          <w:lang w:val="id-ID"/>
        </w:rPr>
        <w:t xml:space="preserve">Laptop </w:t>
      </w:r>
      <w:r w:rsidRPr="00B53138">
        <w:rPr>
          <w:color w:val="000000"/>
          <w:lang w:val="id-ID"/>
        </w:rPr>
        <w:t xml:space="preserve">dengan prosesor intel </w:t>
      </w:r>
      <w:proofErr w:type="spellStart"/>
      <w:r w:rsidRPr="00B53138">
        <w:rPr>
          <w:i/>
          <w:color w:val="000000"/>
          <w:lang w:val="id-ID"/>
        </w:rPr>
        <w:t>core</w:t>
      </w:r>
      <w:proofErr w:type="spellEnd"/>
      <w:r w:rsidRPr="00B53138">
        <w:rPr>
          <w:i/>
          <w:color w:val="000000"/>
          <w:lang w:val="id-ID"/>
        </w:rPr>
        <w:t xml:space="preserve"> </w:t>
      </w:r>
      <w:r w:rsidRPr="00B53138">
        <w:rPr>
          <w:color w:val="000000"/>
          <w:lang w:val="id-ID"/>
        </w:rPr>
        <w:t>i3 dengan ram 4GB</w:t>
      </w:r>
    </w:p>
    <w:p w14:paraId="40F4918F" w14:textId="77777777" w:rsidR="00734F45" w:rsidRPr="00B53138" w:rsidRDefault="0038637B" w:rsidP="00F82818">
      <w:pPr>
        <w:numPr>
          <w:ilvl w:val="0"/>
          <w:numId w:val="14"/>
        </w:numPr>
        <w:pBdr>
          <w:top w:val="nil"/>
          <w:left w:val="nil"/>
          <w:bottom w:val="nil"/>
          <w:right w:val="nil"/>
          <w:between w:val="nil"/>
        </w:pBdr>
        <w:jc w:val="left"/>
        <w:rPr>
          <w:i/>
          <w:color w:val="000000"/>
          <w:lang w:val="id-ID"/>
        </w:rPr>
      </w:pPr>
      <w:r w:rsidRPr="00B53138">
        <w:rPr>
          <w:i/>
          <w:color w:val="000000"/>
          <w:lang w:val="id-ID"/>
        </w:rPr>
        <w:t>Printer</w:t>
      </w:r>
    </w:p>
    <w:p w14:paraId="0180EF3F" w14:textId="77777777" w:rsidR="00734F45" w:rsidRPr="00B53138" w:rsidRDefault="0038637B" w:rsidP="00F82818">
      <w:pPr>
        <w:numPr>
          <w:ilvl w:val="0"/>
          <w:numId w:val="14"/>
        </w:numPr>
        <w:pBdr>
          <w:top w:val="nil"/>
          <w:left w:val="nil"/>
          <w:bottom w:val="nil"/>
          <w:right w:val="nil"/>
          <w:between w:val="nil"/>
        </w:pBdr>
        <w:jc w:val="left"/>
        <w:rPr>
          <w:i/>
          <w:color w:val="000000"/>
          <w:lang w:val="id-ID"/>
        </w:rPr>
      </w:pPr>
      <w:proofErr w:type="spellStart"/>
      <w:r w:rsidRPr="00B53138">
        <w:rPr>
          <w:i/>
          <w:color w:val="000000"/>
          <w:lang w:val="id-ID"/>
        </w:rPr>
        <w:t>Flashdisk</w:t>
      </w:r>
      <w:proofErr w:type="spellEnd"/>
    </w:p>
    <w:p w14:paraId="4A6704A0" w14:textId="42E28F2B" w:rsidR="00734F45" w:rsidRPr="00B53138" w:rsidRDefault="0038637B" w:rsidP="00F82818">
      <w:pPr>
        <w:numPr>
          <w:ilvl w:val="0"/>
          <w:numId w:val="14"/>
        </w:numPr>
        <w:pBdr>
          <w:top w:val="nil"/>
          <w:left w:val="nil"/>
          <w:bottom w:val="nil"/>
          <w:right w:val="nil"/>
          <w:between w:val="nil"/>
        </w:pBdr>
        <w:spacing w:after="240"/>
        <w:jc w:val="left"/>
        <w:rPr>
          <w:i/>
          <w:color w:val="000000"/>
          <w:lang w:val="id-ID"/>
        </w:rPr>
      </w:pPr>
      <w:proofErr w:type="spellStart"/>
      <w:r w:rsidRPr="00B53138">
        <w:rPr>
          <w:i/>
          <w:color w:val="000000"/>
          <w:lang w:val="id-ID"/>
        </w:rPr>
        <w:t>Smartphone</w:t>
      </w:r>
      <w:proofErr w:type="spellEnd"/>
    </w:p>
    <w:p w14:paraId="089B37DF" w14:textId="486D8357" w:rsidR="00405864" w:rsidRPr="00B53138" w:rsidRDefault="00405864" w:rsidP="006671FA">
      <w:pPr>
        <w:pStyle w:val="Heading3"/>
        <w:rPr>
          <w:lang w:val="id-ID"/>
        </w:rPr>
      </w:pPr>
      <w:bookmarkStart w:id="50" w:name="_Toc152684764"/>
      <w:r w:rsidRPr="00B53138">
        <w:rPr>
          <w:lang w:val="id-ID"/>
        </w:rPr>
        <w:t>Bahan</w:t>
      </w:r>
      <w:bookmarkEnd w:id="50"/>
    </w:p>
    <w:p w14:paraId="635EB001" w14:textId="77777777" w:rsidR="00734F45" w:rsidRPr="00B53138" w:rsidRDefault="0038637B" w:rsidP="00DB3515">
      <w:pPr>
        <w:spacing w:after="120"/>
        <w:rPr>
          <w:lang w:val="id-ID"/>
        </w:rPr>
      </w:pPr>
      <w:bookmarkStart w:id="51" w:name="_heading=h.2u6wntf" w:colFirst="0" w:colLast="0"/>
      <w:bookmarkEnd w:id="51"/>
      <w:r w:rsidRPr="00B53138">
        <w:rPr>
          <w:lang w:val="id-ID"/>
        </w:rPr>
        <w:t>Bahan penelitian yang digunakan peneliti adalah hasil dari wawancara dan observasi yang dilakukan. Bahan-bahan penelitian yang digunakan adalah sebagai berikut:</w:t>
      </w:r>
    </w:p>
    <w:p w14:paraId="4292F898" w14:textId="77777777" w:rsidR="00734F45" w:rsidRPr="00B53138" w:rsidRDefault="0038637B" w:rsidP="00F82818">
      <w:pPr>
        <w:numPr>
          <w:ilvl w:val="0"/>
          <w:numId w:val="15"/>
        </w:numPr>
        <w:pBdr>
          <w:top w:val="nil"/>
          <w:left w:val="nil"/>
          <w:bottom w:val="nil"/>
          <w:right w:val="nil"/>
          <w:between w:val="nil"/>
        </w:pBdr>
        <w:rPr>
          <w:color w:val="000000"/>
          <w:lang w:val="id-ID"/>
        </w:rPr>
      </w:pPr>
      <w:r w:rsidRPr="00B53138">
        <w:rPr>
          <w:color w:val="000000"/>
          <w:lang w:val="id-ID"/>
        </w:rPr>
        <w:t>Data penduduk yang merupakan anggota kelompok tani.</w:t>
      </w:r>
    </w:p>
    <w:p w14:paraId="1B57BE15" w14:textId="77777777" w:rsidR="00734F45" w:rsidRPr="00B53138" w:rsidRDefault="0038637B" w:rsidP="00F82818">
      <w:pPr>
        <w:numPr>
          <w:ilvl w:val="0"/>
          <w:numId w:val="15"/>
        </w:numPr>
        <w:pBdr>
          <w:top w:val="nil"/>
          <w:left w:val="nil"/>
          <w:bottom w:val="nil"/>
          <w:right w:val="nil"/>
          <w:between w:val="nil"/>
        </w:pBdr>
        <w:rPr>
          <w:color w:val="000000"/>
          <w:lang w:val="id-ID"/>
        </w:rPr>
      </w:pPr>
      <w:r w:rsidRPr="00B53138">
        <w:rPr>
          <w:color w:val="000000"/>
          <w:lang w:val="id-ID"/>
        </w:rPr>
        <w:t>Data nama-nama ketua kelompok tani.</w:t>
      </w:r>
    </w:p>
    <w:p w14:paraId="1023DD76" w14:textId="77777777" w:rsidR="00734F45" w:rsidRPr="00B53138" w:rsidRDefault="0038637B" w:rsidP="00F82818">
      <w:pPr>
        <w:numPr>
          <w:ilvl w:val="0"/>
          <w:numId w:val="15"/>
        </w:numPr>
        <w:pBdr>
          <w:top w:val="nil"/>
          <w:left w:val="nil"/>
          <w:bottom w:val="nil"/>
          <w:right w:val="nil"/>
          <w:between w:val="nil"/>
        </w:pBdr>
        <w:spacing w:after="160"/>
        <w:rPr>
          <w:color w:val="000000"/>
          <w:lang w:val="id-ID"/>
        </w:rPr>
      </w:pPr>
      <w:r w:rsidRPr="00B53138">
        <w:rPr>
          <w:color w:val="000000"/>
          <w:lang w:val="id-ID"/>
        </w:rPr>
        <w:t>Data daftar bantuan yang akan dibagikan.</w:t>
      </w:r>
    </w:p>
    <w:p w14:paraId="327A93CB" w14:textId="5945DD01" w:rsidR="00734F45" w:rsidRPr="00B53138" w:rsidRDefault="0038637B" w:rsidP="00F82818">
      <w:pPr>
        <w:numPr>
          <w:ilvl w:val="0"/>
          <w:numId w:val="15"/>
        </w:numPr>
        <w:pBdr>
          <w:top w:val="nil"/>
          <w:left w:val="nil"/>
          <w:bottom w:val="nil"/>
          <w:right w:val="nil"/>
          <w:between w:val="nil"/>
        </w:pBdr>
        <w:spacing w:after="160"/>
        <w:rPr>
          <w:lang w:val="id-ID"/>
        </w:rPr>
      </w:pPr>
      <w:r w:rsidRPr="00B53138">
        <w:rPr>
          <w:lang w:val="id-ID"/>
        </w:rPr>
        <w:t>Proposal yang pernah diajukan.</w:t>
      </w:r>
    </w:p>
    <w:p w14:paraId="2384AB77" w14:textId="57A30697" w:rsidR="00734F45" w:rsidRPr="00B53138" w:rsidRDefault="0038637B" w:rsidP="00AA6C3E">
      <w:pPr>
        <w:pStyle w:val="Heading2"/>
        <w:rPr>
          <w:lang w:val="id-ID"/>
        </w:rPr>
      </w:pPr>
      <w:bookmarkStart w:id="52" w:name="_Toc152684765"/>
      <w:r w:rsidRPr="00B53138">
        <w:rPr>
          <w:lang w:val="id-ID"/>
        </w:rPr>
        <w:t>Metode Tugas Akhir</w:t>
      </w:r>
      <w:bookmarkEnd w:id="52"/>
    </w:p>
    <w:p w14:paraId="33B2AA1B" w14:textId="1B1A19B3" w:rsidR="00734F45" w:rsidRPr="00B53138" w:rsidRDefault="0038637B" w:rsidP="00DB3515">
      <w:pPr>
        <w:spacing w:after="120"/>
        <w:rPr>
          <w:lang w:val="id-ID"/>
        </w:rPr>
      </w:pPr>
      <w:r w:rsidRPr="00B53138">
        <w:rPr>
          <w:lang w:val="id-ID"/>
        </w:rPr>
        <w:t xml:space="preserve">Metode penelitian yang dilakukan dalam pengembangan </w:t>
      </w:r>
      <w:r w:rsidR="00A12A2F" w:rsidRPr="00B53138">
        <w:rPr>
          <w:lang w:val="id-ID"/>
        </w:rPr>
        <w:t xml:space="preserve">sistem informasi pendataan pengadaan bantuan di Kabupaten Toba </w:t>
      </w:r>
      <w:r w:rsidRPr="00B53138">
        <w:rPr>
          <w:lang w:val="id-ID"/>
        </w:rPr>
        <w:t xml:space="preserve">ini adalah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Metode PXP memiliki tahapan analisis kebutuhan, perencanaan, inisiasi iterasi, perancangan, implementasi, pengujian sistem dan </w:t>
      </w:r>
      <w:proofErr w:type="spellStart"/>
      <w:r w:rsidR="003F317B">
        <w:rPr>
          <w:lang w:val="id-ID"/>
        </w:rPr>
        <w:t>retrospektif</w:t>
      </w:r>
      <w:proofErr w:type="spellEnd"/>
      <w:r w:rsidRPr="00B53138">
        <w:rPr>
          <w:lang w:val="id-ID"/>
        </w:rPr>
        <w:t>. Metode ini dapat dilihat pada gambar 3.</w:t>
      </w:r>
      <w:r w:rsidR="00612694" w:rsidRPr="00B53138">
        <w:rPr>
          <w:lang w:val="id-ID"/>
        </w:rPr>
        <w:t>3</w:t>
      </w:r>
      <w:r w:rsidRPr="00B53138">
        <w:rPr>
          <w:lang w:val="id-ID"/>
        </w:rPr>
        <w:t xml:space="preserve"> berikut.</w:t>
      </w:r>
      <w:r w:rsidRPr="00B53138">
        <w:rPr>
          <w:noProof/>
        </w:rPr>
        <mc:AlternateContent>
          <mc:Choice Requires="wps">
            <w:drawing>
              <wp:anchor distT="0" distB="0" distL="114300" distR="114300" simplePos="0" relativeHeight="251655168" behindDoc="0" locked="0" layoutInCell="1" hidden="0" allowOverlap="1" wp14:anchorId="1210C565" wp14:editId="1D043501">
                <wp:simplePos x="0" y="0"/>
                <wp:positionH relativeFrom="column">
                  <wp:posOffset>1028700</wp:posOffset>
                </wp:positionH>
                <wp:positionV relativeFrom="paragraph">
                  <wp:posOffset>4508500</wp:posOffset>
                </wp:positionV>
                <wp:extent cx="635" cy="12700"/>
                <wp:effectExtent l="0" t="0" r="0" b="0"/>
                <wp:wrapTopAndBottom distT="0" distB="0"/>
                <wp:docPr id="11" name="Rectangle 11"/>
                <wp:cNvGraphicFramePr/>
                <a:graphic xmlns:a="http://schemas.openxmlformats.org/drawingml/2006/main">
                  <a:graphicData uri="http://schemas.microsoft.com/office/word/2010/wordprocessingShape">
                    <wps:wsp>
                      <wps:cNvSpPr/>
                      <wps:spPr>
                        <a:xfrm>
                          <a:off x="3679125" y="3779683"/>
                          <a:ext cx="3333750" cy="635"/>
                        </a:xfrm>
                        <a:prstGeom prst="rect">
                          <a:avLst/>
                        </a:prstGeom>
                        <a:solidFill>
                          <a:srgbClr val="FFFFFF"/>
                        </a:solidFill>
                        <a:ln>
                          <a:noFill/>
                        </a:ln>
                      </wps:spPr>
                      <wps:txbx>
                        <w:txbxContent>
                          <w:p w14:paraId="162EDAFB" w14:textId="77777777" w:rsidR="00E45138" w:rsidRDefault="00E45138">
                            <w:pPr>
                              <w:spacing w:after="240" w:line="240" w:lineRule="auto"/>
                              <w:jc w:val="center"/>
                              <w:textDirection w:val="btLr"/>
                            </w:pPr>
                            <w:r>
                              <w:rPr>
                                <w:color w:val="000000"/>
                              </w:rPr>
                              <w:t xml:space="preserve">Gambar 3. SEQ Gambar \* ARABIC \s 1 2 </w:t>
                            </w:r>
                            <w:proofErr w:type="spellStart"/>
                            <w:r>
                              <w:rPr>
                                <w:color w:val="000000"/>
                              </w:rPr>
                              <w:t>Tahapan</w:t>
                            </w:r>
                            <w:proofErr w:type="spellEnd"/>
                            <w:r>
                              <w:rPr>
                                <w:color w:val="000000"/>
                              </w:rPr>
                              <w:t xml:space="preserve"> Metode PXP</w:t>
                            </w:r>
                          </w:p>
                        </w:txbxContent>
                      </wps:txbx>
                      <wps:bodyPr spcFirstLastPara="1" wrap="square" lIns="0" tIns="0" rIns="0" bIns="0" anchor="t" anchorCtr="0">
                        <a:noAutofit/>
                      </wps:bodyPr>
                    </wps:wsp>
                  </a:graphicData>
                </a:graphic>
              </wp:anchor>
            </w:drawing>
          </mc:Choice>
          <mc:Fallback>
            <w:pict>
              <v:rect w14:anchorId="1210C565" id="Rectangle 11" o:spid="_x0000_s1030" style="position:absolute;left:0;text-align:left;margin-left:81pt;margin-top:355pt;width:.05pt;height:1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" stroked="f">
                <v:textbox inset="0,0,0,0">
                  <w:txbxContent>
                    <w:p w14:paraId="162EDAFB" w14:textId="77777777" w:rsidR="00E45138" w:rsidRDefault="00E45138">
                      <w:pPr>
                        <w:spacing w:after="240" w:line="240" w:lineRule="auto"/>
                        <w:jc w:val="center"/>
                        <w:textDirection w:val="btLr"/>
                      </w:pPr>
                      <w:r>
                        <w:rPr>
                          <w:color w:val="000000"/>
                        </w:rPr>
                        <w:t xml:space="preserve">Gambar 3. SEQ Gambar \* ARABIC \s 1 2 </w:t>
                      </w:r>
                      <w:proofErr w:type="spellStart"/>
                      <w:r>
                        <w:rPr>
                          <w:color w:val="000000"/>
                        </w:rPr>
                        <w:t>Tahapan</w:t>
                      </w:r>
                      <w:proofErr w:type="spellEnd"/>
                      <w:r>
                        <w:rPr>
                          <w:color w:val="000000"/>
                        </w:rPr>
                        <w:t xml:space="preserve"> Metode PXP</w:t>
                      </w:r>
                    </w:p>
                  </w:txbxContent>
                </v:textbox>
                <w10:wrap type="topAndBottom"/>
              </v:rect>
            </w:pict>
          </mc:Fallback>
        </mc:AlternateContent>
      </w:r>
    </w:p>
    <w:p w14:paraId="44C3177D" w14:textId="387252CC" w:rsidR="00734F45" w:rsidRPr="00B53138" w:rsidRDefault="0038637B" w:rsidP="0043353E">
      <w:pPr>
        <w:spacing w:after="240"/>
        <w:rPr>
          <w:lang w:val="id-ID"/>
        </w:rPr>
      </w:pPr>
      <w:r w:rsidRPr="00B53138">
        <w:rPr>
          <w:lang w:val="id-ID"/>
        </w:rPr>
        <w:lastRenderedPageBreak/>
        <w:t xml:space="preserve">Tahapan metode PXP </w:t>
      </w:r>
      <w:r w:rsidR="00A12A2F" w:rsidRPr="00B53138">
        <w:rPr>
          <w:lang w:val="id-ID"/>
        </w:rPr>
        <w:t xml:space="preserve">dilakukan </w:t>
      </w:r>
      <w:r w:rsidRPr="00B53138">
        <w:rPr>
          <w:lang w:val="id-ID"/>
        </w:rPr>
        <w:t>pengembang sesuai dengan setiap proses yang dilakukan dalam pengembangan sistem pengadaan Dinas Pertanian. Berikut adalah penjabaran tahapan metode PXP.</w:t>
      </w:r>
    </w:p>
    <w:p w14:paraId="5205F23E" w14:textId="60CE5864" w:rsidR="0038637B" w:rsidRPr="00B53138" w:rsidRDefault="0038637B" w:rsidP="006671FA">
      <w:pPr>
        <w:pStyle w:val="Heading3"/>
        <w:rPr>
          <w:lang w:val="id-ID"/>
        </w:rPr>
      </w:pPr>
      <w:bookmarkStart w:id="53" w:name="_Toc152684766"/>
      <w:r w:rsidRPr="00B53138">
        <w:rPr>
          <w:lang w:val="id-ID"/>
        </w:rPr>
        <w:t>Analisis Kebutuhan</w:t>
      </w:r>
      <w:bookmarkEnd w:id="53"/>
    </w:p>
    <w:p w14:paraId="6BB88093" w14:textId="2B235817" w:rsidR="00734F45" w:rsidRPr="00B53138" w:rsidRDefault="0038637B" w:rsidP="0043353E">
      <w:pPr>
        <w:spacing w:after="120"/>
        <w:rPr>
          <w:b/>
          <w:lang w:val="id-ID"/>
        </w:rPr>
      </w:pPr>
      <w:r w:rsidRPr="00B53138">
        <w:rPr>
          <w:lang w:val="id-ID"/>
        </w:rPr>
        <w:t xml:space="preserve">Tahap analisis kebutuhan ini diperoleh dari </w:t>
      </w:r>
      <w:proofErr w:type="spellStart"/>
      <w:r w:rsidRPr="005275DA">
        <w:rPr>
          <w:i/>
          <w:iCs/>
          <w:lang w:val="id-ID"/>
        </w:rPr>
        <w:t>client</w:t>
      </w:r>
      <w:proofErr w:type="spellEnd"/>
      <w:r w:rsidRPr="00B53138">
        <w:rPr>
          <w:lang w:val="id-ID"/>
        </w:rPr>
        <w:t xml:space="preserve"> melalui wawancara dan diskusi bersama ibu Nora Hutabarat selaku Kepala Program Pertanian di Dinas Pertanian Kabupaten Toba. Hasil yang didapatkan oleh pengembang dituliskan dalam bentuk </w:t>
      </w:r>
      <w:r w:rsidRPr="005275DA">
        <w:rPr>
          <w:i/>
          <w:iCs/>
          <w:lang w:val="id-ID"/>
        </w:rPr>
        <w:t xml:space="preserve">user </w:t>
      </w:r>
      <w:proofErr w:type="spellStart"/>
      <w:r w:rsidRPr="005275DA">
        <w:rPr>
          <w:i/>
          <w:iCs/>
          <w:lang w:val="id-ID"/>
        </w:rPr>
        <w:t>stories</w:t>
      </w:r>
      <w:proofErr w:type="spellEnd"/>
      <w:r w:rsidRPr="00B53138">
        <w:rPr>
          <w:lang w:val="id-ID"/>
        </w:rPr>
        <w:t xml:space="preserve"> dengan format “Sebagai &lt;jenis pengguna&gt;, &lt; saya ingin melakukan tindakan sesuatu&gt;, sehingga</w:t>
      </w:r>
      <w:r w:rsidR="00612694" w:rsidRPr="00B53138">
        <w:rPr>
          <w:lang w:val="id-ID"/>
        </w:rPr>
        <w:t xml:space="preserve"> </w:t>
      </w:r>
      <w:r w:rsidRPr="00B53138">
        <w:rPr>
          <w:lang w:val="id-ID"/>
        </w:rPr>
        <w:t xml:space="preserve">&lt;mendapatkan manfaat dari tindakan tersebut&gt;”. Deskripsi dari pengguna atau aktor dapat dilihat pada </w:t>
      </w:r>
      <w:r w:rsidR="005275DA" w:rsidRPr="00B53138">
        <w:rPr>
          <w:lang w:val="id-ID"/>
        </w:rPr>
        <w:t>tabel</w:t>
      </w:r>
      <w:r w:rsidR="00612694" w:rsidRPr="00B53138">
        <w:rPr>
          <w:lang w:val="id-ID"/>
        </w:rPr>
        <w:t xml:space="preserve"> </w:t>
      </w:r>
      <w:r w:rsidRPr="00B53138">
        <w:rPr>
          <w:lang w:val="id-ID"/>
        </w:rPr>
        <w:t>3.1 berikut.</w:t>
      </w:r>
    </w:p>
    <w:p w14:paraId="4FADCDF0" w14:textId="59C7F2FC" w:rsidR="00612694" w:rsidRPr="00B53138" w:rsidRDefault="00612694" w:rsidP="00612694">
      <w:pPr>
        <w:pStyle w:val="Caption"/>
        <w:keepNext/>
        <w:jc w:val="center"/>
        <w:rPr>
          <w:i w:val="0"/>
          <w:iCs w:val="0"/>
          <w:color w:val="000000" w:themeColor="text1"/>
          <w:sz w:val="24"/>
          <w:szCs w:val="24"/>
          <w:lang w:val="id-ID"/>
        </w:rPr>
      </w:pPr>
    </w:p>
    <w:tbl>
      <w:tblPr>
        <w:tblStyle w:val="a3"/>
        <w:tblW w:w="8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40"/>
        <w:gridCol w:w="3105"/>
        <w:gridCol w:w="4560"/>
      </w:tblGrid>
      <w:tr w:rsidR="00734F45" w:rsidRPr="00B53138" w14:paraId="3334A929" w14:textId="77777777" w:rsidTr="00A12A2F">
        <w:tc>
          <w:tcPr>
            <w:tcW w:w="540" w:type="dxa"/>
            <w:shd w:val="clear" w:color="auto" w:fill="B4C6E7" w:themeFill="accent1" w:themeFillTint="66"/>
            <w:tcMar>
              <w:top w:w="100" w:type="dxa"/>
              <w:left w:w="100" w:type="dxa"/>
              <w:bottom w:w="100" w:type="dxa"/>
              <w:right w:w="100" w:type="dxa"/>
            </w:tcMar>
          </w:tcPr>
          <w:p w14:paraId="20297DDE" w14:textId="77777777" w:rsidR="00734F45" w:rsidRPr="00B53138" w:rsidRDefault="0038637B" w:rsidP="00612694">
            <w:pPr>
              <w:widowControl w:val="0"/>
              <w:pBdr>
                <w:top w:val="nil"/>
                <w:left w:val="nil"/>
                <w:bottom w:val="nil"/>
                <w:right w:val="nil"/>
                <w:between w:val="nil"/>
              </w:pBdr>
              <w:spacing w:line="240" w:lineRule="auto"/>
              <w:ind w:firstLine="0"/>
              <w:jc w:val="center"/>
              <w:rPr>
                <w:sz w:val="20"/>
                <w:szCs w:val="20"/>
                <w:lang w:val="id-ID"/>
              </w:rPr>
            </w:pPr>
            <w:proofErr w:type="spellStart"/>
            <w:r w:rsidRPr="00B53138">
              <w:rPr>
                <w:sz w:val="20"/>
                <w:szCs w:val="20"/>
                <w:lang w:val="id-ID"/>
              </w:rPr>
              <w:t>No</w:t>
            </w:r>
            <w:proofErr w:type="spellEnd"/>
          </w:p>
        </w:tc>
        <w:tc>
          <w:tcPr>
            <w:tcW w:w="3105" w:type="dxa"/>
            <w:shd w:val="clear" w:color="auto" w:fill="B4C6E7" w:themeFill="accent1" w:themeFillTint="66"/>
            <w:tcMar>
              <w:top w:w="100" w:type="dxa"/>
              <w:left w:w="100" w:type="dxa"/>
              <w:bottom w:w="100" w:type="dxa"/>
              <w:right w:w="100" w:type="dxa"/>
            </w:tcMar>
          </w:tcPr>
          <w:p w14:paraId="72CE67DD" w14:textId="77777777" w:rsidR="00734F45" w:rsidRPr="00B53138" w:rsidRDefault="0038637B" w:rsidP="00612694">
            <w:pPr>
              <w:widowControl w:val="0"/>
              <w:pBdr>
                <w:top w:val="nil"/>
                <w:left w:val="nil"/>
                <w:bottom w:val="nil"/>
                <w:right w:val="nil"/>
                <w:between w:val="nil"/>
              </w:pBdr>
              <w:spacing w:line="240" w:lineRule="auto"/>
              <w:ind w:firstLine="0"/>
              <w:jc w:val="center"/>
              <w:rPr>
                <w:sz w:val="20"/>
                <w:szCs w:val="20"/>
                <w:lang w:val="id-ID"/>
              </w:rPr>
            </w:pPr>
            <w:r w:rsidRPr="00B53138">
              <w:rPr>
                <w:sz w:val="20"/>
                <w:szCs w:val="20"/>
                <w:lang w:val="id-ID"/>
              </w:rPr>
              <w:t>Aktor</w:t>
            </w:r>
          </w:p>
        </w:tc>
        <w:tc>
          <w:tcPr>
            <w:tcW w:w="4560" w:type="dxa"/>
            <w:shd w:val="clear" w:color="auto" w:fill="B4C6E7" w:themeFill="accent1" w:themeFillTint="66"/>
            <w:tcMar>
              <w:top w:w="100" w:type="dxa"/>
              <w:left w:w="100" w:type="dxa"/>
              <w:bottom w:w="100" w:type="dxa"/>
              <w:right w:w="100" w:type="dxa"/>
            </w:tcMar>
          </w:tcPr>
          <w:p w14:paraId="73738EA8" w14:textId="77777777" w:rsidR="00734F45" w:rsidRPr="00B53138" w:rsidRDefault="0038637B" w:rsidP="00612694">
            <w:pPr>
              <w:widowControl w:val="0"/>
              <w:pBdr>
                <w:top w:val="nil"/>
                <w:left w:val="nil"/>
                <w:bottom w:val="nil"/>
                <w:right w:val="nil"/>
                <w:between w:val="nil"/>
              </w:pBdr>
              <w:spacing w:line="240" w:lineRule="auto"/>
              <w:ind w:firstLine="0"/>
              <w:jc w:val="center"/>
              <w:rPr>
                <w:sz w:val="20"/>
                <w:szCs w:val="20"/>
                <w:lang w:val="id-ID"/>
              </w:rPr>
            </w:pPr>
            <w:r w:rsidRPr="00B53138">
              <w:rPr>
                <w:sz w:val="20"/>
                <w:szCs w:val="20"/>
                <w:lang w:val="id-ID"/>
              </w:rPr>
              <w:t>Deskripsi</w:t>
            </w:r>
          </w:p>
        </w:tc>
      </w:tr>
      <w:tr w:rsidR="00734F45" w:rsidRPr="00B53138" w14:paraId="4F1C628C" w14:textId="77777777" w:rsidTr="00A12A2F">
        <w:tc>
          <w:tcPr>
            <w:tcW w:w="540" w:type="dxa"/>
            <w:shd w:val="clear" w:color="auto" w:fill="auto"/>
            <w:tcMar>
              <w:top w:w="100" w:type="dxa"/>
              <w:left w:w="100" w:type="dxa"/>
              <w:bottom w:w="100" w:type="dxa"/>
              <w:right w:w="100" w:type="dxa"/>
            </w:tcMar>
          </w:tcPr>
          <w:p w14:paraId="064A538E"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1</w:t>
            </w:r>
          </w:p>
        </w:tc>
        <w:tc>
          <w:tcPr>
            <w:tcW w:w="3105" w:type="dxa"/>
            <w:shd w:val="clear" w:color="auto" w:fill="auto"/>
            <w:tcMar>
              <w:top w:w="100" w:type="dxa"/>
              <w:left w:w="100" w:type="dxa"/>
              <w:bottom w:w="100" w:type="dxa"/>
              <w:right w:w="100" w:type="dxa"/>
            </w:tcMar>
          </w:tcPr>
          <w:p w14:paraId="6C7410E7"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Kepala Dinas</w:t>
            </w:r>
          </w:p>
        </w:tc>
        <w:tc>
          <w:tcPr>
            <w:tcW w:w="4560" w:type="dxa"/>
            <w:shd w:val="clear" w:color="auto" w:fill="auto"/>
            <w:tcMar>
              <w:top w:w="100" w:type="dxa"/>
              <w:left w:w="100" w:type="dxa"/>
              <w:bottom w:w="100" w:type="dxa"/>
              <w:right w:w="100" w:type="dxa"/>
            </w:tcMar>
          </w:tcPr>
          <w:p w14:paraId="3BB94F1A"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 xml:space="preserve">Seseorang yang menetapkan rencana, merumuskan kebijakan, menetapkan penyelenggaraan program di Dinas Pertanian Toba. </w:t>
            </w:r>
          </w:p>
        </w:tc>
      </w:tr>
      <w:tr w:rsidR="00734F45" w:rsidRPr="00B53138" w14:paraId="7E384FCE" w14:textId="77777777" w:rsidTr="00A12A2F">
        <w:tc>
          <w:tcPr>
            <w:tcW w:w="540" w:type="dxa"/>
            <w:shd w:val="clear" w:color="auto" w:fill="auto"/>
            <w:tcMar>
              <w:top w:w="100" w:type="dxa"/>
              <w:left w:w="100" w:type="dxa"/>
              <w:bottom w:w="100" w:type="dxa"/>
              <w:right w:w="100" w:type="dxa"/>
            </w:tcMar>
          </w:tcPr>
          <w:p w14:paraId="0EFD875A"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2</w:t>
            </w:r>
          </w:p>
        </w:tc>
        <w:tc>
          <w:tcPr>
            <w:tcW w:w="3105" w:type="dxa"/>
            <w:shd w:val="clear" w:color="auto" w:fill="auto"/>
            <w:tcMar>
              <w:top w:w="100" w:type="dxa"/>
              <w:left w:w="100" w:type="dxa"/>
              <w:bottom w:w="100" w:type="dxa"/>
              <w:right w:w="100" w:type="dxa"/>
            </w:tcMar>
          </w:tcPr>
          <w:p w14:paraId="2F3E5027"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Kepala Bidang</w:t>
            </w:r>
          </w:p>
        </w:tc>
        <w:tc>
          <w:tcPr>
            <w:tcW w:w="4560" w:type="dxa"/>
            <w:shd w:val="clear" w:color="auto" w:fill="auto"/>
            <w:tcMar>
              <w:top w:w="100" w:type="dxa"/>
              <w:left w:w="100" w:type="dxa"/>
              <w:bottom w:w="100" w:type="dxa"/>
              <w:right w:w="100" w:type="dxa"/>
            </w:tcMar>
          </w:tcPr>
          <w:p w14:paraId="0495B473"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Seseorang yang menangani bidang masing-masing di Dinas Pertanian Toba.</w:t>
            </w:r>
          </w:p>
        </w:tc>
      </w:tr>
      <w:tr w:rsidR="00734F45" w:rsidRPr="00B53138" w14:paraId="4588BACA" w14:textId="77777777" w:rsidTr="00A12A2F">
        <w:tc>
          <w:tcPr>
            <w:tcW w:w="540" w:type="dxa"/>
            <w:shd w:val="clear" w:color="auto" w:fill="auto"/>
            <w:tcMar>
              <w:top w:w="100" w:type="dxa"/>
              <w:left w:w="100" w:type="dxa"/>
              <w:bottom w:w="100" w:type="dxa"/>
              <w:right w:w="100" w:type="dxa"/>
            </w:tcMar>
          </w:tcPr>
          <w:p w14:paraId="515A7C3C"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3</w:t>
            </w:r>
          </w:p>
        </w:tc>
        <w:tc>
          <w:tcPr>
            <w:tcW w:w="3105" w:type="dxa"/>
            <w:shd w:val="clear" w:color="auto" w:fill="auto"/>
            <w:tcMar>
              <w:top w:w="100" w:type="dxa"/>
              <w:left w:w="100" w:type="dxa"/>
              <w:bottom w:w="100" w:type="dxa"/>
              <w:right w:w="100" w:type="dxa"/>
            </w:tcMar>
          </w:tcPr>
          <w:p w14:paraId="175CE0F1"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Badan Penyuluh</w:t>
            </w:r>
          </w:p>
        </w:tc>
        <w:tc>
          <w:tcPr>
            <w:tcW w:w="4560" w:type="dxa"/>
            <w:shd w:val="clear" w:color="auto" w:fill="auto"/>
            <w:tcMar>
              <w:top w:w="100" w:type="dxa"/>
              <w:left w:w="100" w:type="dxa"/>
              <w:bottom w:w="100" w:type="dxa"/>
              <w:right w:w="100" w:type="dxa"/>
            </w:tcMar>
          </w:tcPr>
          <w:p w14:paraId="612E3A8A" w14:textId="77777777" w:rsidR="00734F45" w:rsidRPr="00B53138" w:rsidRDefault="0038637B" w:rsidP="003A2EA5">
            <w:pPr>
              <w:keepNext/>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Seseorang yang merangkum dan mengumpulkan informasi serta kebutuhan masyarakat.</w:t>
            </w:r>
          </w:p>
        </w:tc>
      </w:tr>
    </w:tbl>
    <w:p w14:paraId="28F9E90C" w14:textId="2954114F" w:rsidR="00577498" w:rsidRPr="007510BC" w:rsidRDefault="003A2EA5" w:rsidP="003A2EA5">
      <w:pPr>
        <w:pStyle w:val="Caption"/>
        <w:jc w:val="center"/>
        <w:rPr>
          <w:b/>
          <w:bCs/>
          <w:i w:val="0"/>
          <w:iCs w:val="0"/>
          <w:color w:val="FF0000"/>
          <w:sz w:val="24"/>
          <w:szCs w:val="24"/>
          <w:lang w:val="id-ID"/>
        </w:rPr>
      </w:pPr>
      <w:r w:rsidRPr="007510BC">
        <w:rPr>
          <w:b/>
          <w:bCs/>
          <w:i w:val="0"/>
          <w:iCs w:val="0"/>
          <w:color w:val="FF0000"/>
          <w:sz w:val="24"/>
          <w:szCs w:val="24"/>
          <w:lang w:val="id-ID"/>
        </w:rPr>
        <w:t xml:space="preserve">Tabel </w:t>
      </w:r>
      <w:r w:rsidR="006D7736" w:rsidRPr="007510BC">
        <w:rPr>
          <w:b/>
          <w:bCs/>
          <w:i w:val="0"/>
          <w:iCs w:val="0"/>
          <w:color w:val="FF0000"/>
          <w:sz w:val="24"/>
          <w:szCs w:val="24"/>
          <w:lang w:val="id-ID"/>
        </w:rPr>
        <w:fldChar w:fldCharType="begin"/>
      </w:r>
      <w:r w:rsidR="006D7736" w:rsidRPr="007510BC">
        <w:rPr>
          <w:b/>
          <w:bCs/>
          <w:i w:val="0"/>
          <w:iCs w:val="0"/>
          <w:color w:val="FF0000"/>
          <w:sz w:val="24"/>
          <w:szCs w:val="24"/>
          <w:lang w:val="id-ID"/>
        </w:rPr>
        <w:instrText xml:space="preserve"> STYLEREF 1 \s </w:instrText>
      </w:r>
      <w:r w:rsidR="006D7736" w:rsidRPr="007510BC">
        <w:rPr>
          <w:b/>
          <w:bCs/>
          <w:i w:val="0"/>
          <w:iCs w:val="0"/>
          <w:color w:val="FF0000"/>
          <w:sz w:val="24"/>
          <w:szCs w:val="24"/>
          <w:lang w:val="id-ID"/>
        </w:rPr>
        <w:fldChar w:fldCharType="separate"/>
      </w:r>
      <w:r w:rsidR="006D7736" w:rsidRPr="007510BC">
        <w:rPr>
          <w:b/>
          <w:bCs/>
          <w:i w:val="0"/>
          <w:iCs w:val="0"/>
          <w:noProof/>
          <w:color w:val="FF0000"/>
          <w:sz w:val="24"/>
          <w:szCs w:val="24"/>
          <w:lang w:val="id-ID"/>
        </w:rPr>
        <w:t>3</w:t>
      </w:r>
      <w:r w:rsidR="006D7736" w:rsidRPr="007510BC">
        <w:rPr>
          <w:b/>
          <w:bCs/>
          <w:i w:val="0"/>
          <w:iCs w:val="0"/>
          <w:color w:val="FF0000"/>
          <w:sz w:val="24"/>
          <w:szCs w:val="24"/>
          <w:lang w:val="id-ID"/>
        </w:rPr>
        <w:fldChar w:fldCharType="end"/>
      </w:r>
      <w:r w:rsidR="006D7736" w:rsidRPr="007510BC">
        <w:rPr>
          <w:b/>
          <w:bCs/>
          <w:i w:val="0"/>
          <w:iCs w:val="0"/>
          <w:color w:val="FF0000"/>
          <w:sz w:val="24"/>
          <w:szCs w:val="24"/>
          <w:lang w:val="id-ID"/>
        </w:rPr>
        <w:t>.</w:t>
      </w:r>
      <w:r w:rsidR="006D7736" w:rsidRPr="007510BC">
        <w:rPr>
          <w:b/>
          <w:bCs/>
          <w:i w:val="0"/>
          <w:iCs w:val="0"/>
          <w:color w:val="FF0000"/>
          <w:sz w:val="24"/>
          <w:szCs w:val="24"/>
          <w:lang w:val="id-ID"/>
        </w:rPr>
        <w:fldChar w:fldCharType="begin"/>
      </w:r>
      <w:r w:rsidR="006D7736" w:rsidRPr="007510BC">
        <w:rPr>
          <w:b/>
          <w:bCs/>
          <w:i w:val="0"/>
          <w:iCs w:val="0"/>
          <w:color w:val="FF0000"/>
          <w:sz w:val="24"/>
          <w:szCs w:val="24"/>
          <w:lang w:val="id-ID"/>
        </w:rPr>
        <w:instrText xml:space="preserve"> SEQ Tabel \* ARABIC \s 1 </w:instrText>
      </w:r>
      <w:r w:rsidR="006D7736" w:rsidRPr="007510BC">
        <w:rPr>
          <w:b/>
          <w:bCs/>
          <w:i w:val="0"/>
          <w:iCs w:val="0"/>
          <w:color w:val="FF0000"/>
          <w:sz w:val="24"/>
          <w:szCs w:val="24"/>
          <w:lang w:val="id-ID"/>
        </w:rPr>
        <w:fldChar w:fldCharType="separate"/>
      </w:r>
      <w:r w:rsidR="006D7736" w:rsidRPr="007510BC">
        <w:rPr>
          <w:b/>
          <w:bCs/>
          <w:i w:val="0"/>
          <w:iCs w:val="0"/>
          <w:noProof/>
          <w:color w:val="FF0000"/>
          <w:sz w:val="24"/>
          <w:szCs w:val="24"/>
          <w:lang w:val="id-ID"/>
        </w:rPr>
        <w:t>1</w:t>
      </w:r>
      <w:r w:rsidR="006D7736" w:rsidRPr="007510BC">
        <w:rPr>
          <w:b/>
          <w:bCs/>
          <w:i w:val="0"/>
          <w:iCs w:val="0"/>
          <w:color w:val="FF0000"/>
          <w:sz w:val="24"/>
          <w:szCs w:val="24"/>
          <w:lang w:val="id-ID"/>
        </w:rPr>
        <w:fldChar w:fldCharType="end"/>
      </w:r>
      <w:r w:rsidR="00C460A0" w:rsidRPr="007510BC">
        <w:rPr>
          <w:b/>
          <w:bCs/>
          <w:i w:val="0"/>
          <w:iCs w:val="0"/>
          <w:color w:val="FF0000"/>
          <w:sz w:val="24"/>
          <w:szCs w:val="24"/>
        </w:rPr>
        <w:t xml:space="preserve"> </w:t>
      </w:r>
      <w:r w:rsidRPr="007510BC">
        <w:rPr>
          <w:b/>
          <w:bCs/>
          <w:i w:val="0"/>
          <w:iCs w:val="0"/>
          <w:color w:val="FF0000"/>
          <w:sz w:val="24"/>
          <w:szCs w:val="24"/>
          <w:lang w:val="id-ID"/>
        </w:rPr>
        <w:t>Pengguna sistem</w:t>
      </w:r>
    </w:p>
    <w:p w14:paraId="611BD6BF" w14:textId="7FA8F786" w:rsidR="00437C53" w:rsidRPr="00B53138" w:rsidRDefault="00FB35FB" w:rsidP="003A2EA5">
      <w:pPr>
        <w:spacing w:after="240"/>
        <w:ind w:firstLine="0"/>
        <w:rPr>
          <w:bCs/>
          <w:lang w:val="id-ID"/>
        </w:rPr>
      </w:pPr>
      <w:r w:rsidRPr="00B53138">
        <w:rPr>
          <w:bCs/>
          <w:lang w:val="id-ID"/>
        </w:rPr>
        <w:t xml:space="preserve">pada tabel </w:t>
      </w:r>
      <w:r w:rsidR="00EF1544" w:rsidRPr="00B53138">
        <w:rPr>
          <w:bCs/>
          <w:lang w:val="id-ID"/>
        </w:rPr>
        <w:t xml:space="preserve">3.2 maka kebutuhan fungsional dan kebutuhan </w:t>
      </w:r>
      <w:r w:rsidR="00B16188" w:rsidRPr="00B53138">
        <w:rPr>
          <w:bCs/>
          <w:lang w:val="id-ID"/>
        </w:rPr>
        <w:t>non fungsionalnya</w:t>
      </w:r>
      <w:r w:rsidR="00EF1544" w:rsidRPr="00B53138">
        <w:rPr>
          <w:bCs/>
          <w:lang w:val="id-ID"/>
        </w:rPr>
        <w:t xml:space="preserve"> adalah sebagai berikut.</w:t>
      </w:r>
    </w:p>
    <w:tbl>
      <w:tblPr>
        <w:tblStyle w:val="TableGrid"/>
        <w:tblW w:w="0" w:type="auto"/>
        <w:tblLook w:val="04A0" w:firstRow="1" w:lastRow="0" w:firstColumn="1" w:lastColumn="0" w:noHBand="0" w:noVBand="1"/>
      </w:tblPr>
      <w:tblGrid>
        <w:gridCol w:w="570"/>
        <w:gridCol w:w="1225"/>
        <w:gridCol w:w="6418"/>
      </w:tblGrid>
      <w:tr w:rsidR="00EF1544" w:rsidRPr="00B53138" w14:paraId="3470E9FC" w14:textId="77777777" w:rsidTr="00B60DDF">
        <w:tc>
          <w:tcPr>
            <w:tcW w:w="570" w:type="dxa"/>
            <w:shd w:val="clear" w:color="auto" w:fill="B4C6E7" w:themeFill="accent1" w:themeFillTint="66"/>
          </w:tcPr>
          <w:p w14:paraId="06380A8C" w14:textId="41AA2EB4" w:rsidR="00EF1544" w:rsidRPr="00B53138" w:rsidRDefault="00EF1544" w:rsidP="00B60DDF">
            <w:pPr>
              <w:spacing w:after="240"/>
              <w:ind w:firstLine="0"/>
              <w:jc w:val="left"/>
              <w:rPr>
                <w:b/>
                <w:sz w:val="20"/>
                <w:szCs w:val="20"/>
                <w:lang w:val="id-ID"/>
              </w:rPr>
            </w:pPr>
            <w:r w:rsidRPr="00B53138">
              <w:rPr>
                <w:b/>
                <w:sz w:val="20"/>
                <w:szCs w:val="20"/>
                <w:lang w:val="id-ID"/>
              </w:rPr>
              <w:t>No.</w:t>
            </w:r>
          </w:p>
        </w:tc>
        <w:tc>
          <w:tcPr>
            <w:tcW w:w="1225" w:type="dxa"/>
            <w:shd w:val="clear" w:color="auto" w:fill="B4C6E7" w:themeFill="accent1" w:themeFillTint="66"/>
          </w:tcPr>
          <w:p w14:paraId="2EF95FB2" w14:textId="592C00F3" w:rsidR="00EF1544" w:rsidRPr="00B53138" w:rsidRDefault="00EF1544" w:rsidP="00B60DDF">
            <w:pPr>
              <w:spacing w:after="240"/>
              <w:ind w:firstLine="0"/>
              <w:jc w:val="left"/>
              <w:rPr>
                <w:b/>
                <w:sz w:val="20"/>
                <w:szCs w:val="20"/>
                <w:lang w:val="id-ID"/>
              </w:rPr>
            </w:pPr>
            <w:r w:rsidRPr="00B53138">
              <w:rPr>
                <w:b/>
                <w:sz w:val="20"/>
                <w:szCs w:val="20"/>
                <w:lang w:val="id-ID"/>
              </w:rPr>
              <w:t>Fitur</w:t>
            </w:r>
          </w:p>
        </w:tc>
        <w:tc>
          <w:tcPr>
            <w:tcW w:w="6418" w:type="dxa"/>
            <w:shd w:val="clear" w:color="auto" w:fill="B4C6E7" w:themeFill="accent1" w:themeFillTint="66"/>
          </w:tcPr>
          <w:p w14:paraId="2FD90A67" w14:textId="37AB985E" w:rsidR="00EF1544" w:rsidRPr="00B53138" w:rsidRDefault="00B80C34" w:rsidP="00B60DDF">
            <w:pPr>
              <w:spacing w:after="240"/>
              <w:ind w:firstLine="0"/>
              <w:jc w:val="left"/>
              <w:rPr>
                <w:b/>
                <w:sz w:val="20"/>
                <w:szCs w:val="20"/>
                <w:lang w:val="id-ID"/>
              </w:rPr>
            </w:pPr>
            <w:r w:rsidRPr="00B53138">
              <w:rPr>
                <w:b/>
                <w:sz w:val="20"/>
                <w:szCs w:val="20"/>
                <w:lang w:val="id-ID"/>
              </w:rPr>
              <w:t xml:space="preserve">Kebutuhan </w:t>
            </w:r>
            <w:r w:rsidR="00EF1544" w:rsidRPr="00B53138">
              <w:rPr>
                <w:b/>
                <w:sz w:val="20"/>
                <w:szCs w:val="20"/>
                <w:lang w:val="id-ID"/>
              </w:rPr>
              <w:t>Fungsional</w:t>
            </w:r>
          </w:p>
        </w:tc>
      </w:tr>
      <w:tr w:rsidR="00EF1544" w:rsidRPr="00B53138" w14:paraId="27BDA04F" w14:textId="77777777" w:rsidTr="00EF1544">
        <w:tc>
          <w:tcPr>
            <w:tcW w:w="570" w:type="dxa"/>
          </w:tcPr>
          <w:p w14:paraId="6ACD36D8" w14:textId="5161208A" w:rsidR="00EF1544" w:rsidRPr="00B53138" w:rsidRDefault="00EF1544">
            <w:pPr>
              <w:spacing w:after="240"/>
              <w:ind w:firstLine="0"/>
              <w:rPr>
                <w:bCs/>
                <w:sz w:val="20"/>
                <w:szCs w:val="20"/>
                <w:lang w:val="id-ID"/>
              </w:rPr>
            </w:pPr>
            <w:r w:rsidRPr="00B53138">
              <w:rPr>
                <w:bCs/>
                <w:sz w:val="20"/>
                <w:szCs w:val="20"/>
                <w:lang w:val="id-ID"/>
              </w:rPr>
              <w:t>1</w:t>
            </w:r>
          </w:p>
        </w:tc>
        <w:tc>
          <w:tcPr>
            <w:tcW w:w="1225" w:type="dxa"/>
          </w:tcPr>
          <w:p w14:paraId="5DBDF58D" w14:textId="5C86C22A" w:rsidR="00EF1544" w:rsidRPr="00B53138" w:rsidRDefault="0042048E">
            <w:pPr>
              <w:spacing w:after="240"/>
              <w:ind w:firstLine="0"/>
              <w:rPr>
                <w:bCs/>
                <w:sz w:val="20"/>
                <w:szCs w:val="20"/>
                <w:lang w:val="id-ID"/>
              </w:rPr>
            </w:pPr>
            <w:r w:rsidRPr="00B53138">
              <w:rPr>
                <w:bCs/>
                <w:sz w:val="20"/>
                <w:szCs w:val="20"/>
                <w:lang w:val="id-ID"/>
              </w:rPr>
              <w:t>Pengaturan User</w:t>
            </w:r>
          </w:p>
        </w:tc>
        <w:tc>
          <w:tcPr>
            <w:tcW w:w="6418" w:type="dxa"/>
          </w:tcPr>
          <w:p w14:paraId="66AE0E92" w14:textId="3E71DCDE" w:rsidR="00EF1544"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 xml:space="preserve">Kepala dinas dapat menambah user  </w:t>
            </w:r>
          </w:p>
          <w:p w14:paraId="323ADC2F" w14:textId="77777777"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Kepala dinas dapat melihat user</w:t>
            </w:r>
          </w:p>
          <w:p w14:paraId="32813547" w14:textId="77777777"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Kepala dinas dapat mengedit user</w:t>
            </w:r>
          </w:p>
          <w:p w14:paraId="5B821071" w14:textId="257EE682"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Kepala dinas dapat menghapus user</w:t>
            </w:r>
          </w:p>
        </w:tc>
      </w:tr>
      <w:tr w:rsidR="00EF1544" w:rsidRPr="00B53138" w14:paraId="5955265E" w14:textId="77777777" w:rsidTr="00B60DDF">
        <w:tc>
          <w:tcPr>
            <w:tcW w:w="570" w:type="dxa"/>
            <w:tcBorders>
              <w:bottom w:val="nil"/>
            </w:tcBorders>
          </w:tcPr>
          <w:p w14:paraId="30BBC7B3" w14:textId="105DDD60" w:rsidR="00EF1544" w:rsidRPr="00B53138" w:rsidRDefault="0042048E">
            <w:pPr>
              <w:spacing w:after="240"/>
              <w:ind w:firstLine="0"/>
              <w:rPr>
                <w:bCs/>
                <w:sz w:val="20"/>
                <w:szCs w:val="20"/>
                <w:lang w:val="id-ID"/>
              </w:rPr>
            </w:pPr>
            <w:r w:rsidRPr="00B53138">
              <w:rPr>
                <w:bCs/>
                <w:sz w:val="20"/>
                <w:szCs w:val="20"/>
                <w:lang w:val="id-ID"/>
              </w:rPr>
              <w:t>2</w:t>
            </w:r>
          </w:p>
        </w:tc>
        <w:tc>
          <w:tcPr>
            <w:tcW w:w="1225" w:type="dxa"/>
            <w:tcBorders>
              <w:bottom w:val="nil"/>
            </w:tcBorders>
          </w:tcPr>
          <w:p w14:paraId="2EE8DF11" w14:textId="57519C03" w:rsidR="00EF1544" w:rsidRPr="00B53138" w:rsidRDefault="00B16188">
            <w:pPr>
              <w:spacing w:after="240"/>
              <w:ind w:firstLine="0"/>
              <w:rPr>
                <w:bCs/>
                <w:sz w:val="20"/>
                <w:szCs w:val="20"/>
                <w:lang w:val="id-ID"/>
              </w:rPr>
            </w:pPr>
            <w:r w:rsidRPr="00B53138">
              <w:rPr>
                <w:bCs/>
                <w:sz w:val="20"/>
                <w:szCs w:val="20"/>
                <w:lang w:val="id-ID"/>
              </w:rPr>
              <w:t>Manajemen</w:t>
            </w:r>
            <w:r w:rsidR="0042048E" w:rsidRPr="00B53138">
              <w:rPr>
                <w:bCs/>
                <w:sz w:val="20"/>
                <w:szCs w:val="20"/>
                <w:lang w:val="id-ID"/>
              </w:rPr>
              <w:t xml:space="preserve"> Kecamatan</w:t>
            </w:r>
          </w:p>
        </w:tc>
        <w:tc>
          <w:tcPr>
            <w:tcW w:w="6418" w:type="dxa"/>
            <w:tcBorders>
              <w:bottom w:val="nil"/>
            </w:tcBorders>
          </w:tcPr>
          <w:p w14:paraId="7048F1B2" w14:textId="77777777" w:rsidR="00EF1544" w:rsidRPr="00B53138" w:rsidRDefault="0042048E" w:rsidP="00F82818">
            <w:pPr>
              <w:pStyle w:val="ListParagraph"/>
              <w:numPr>
                <w:ilvl w:val="0"/>
                <w:numId w:val="28"/>
              </w:numPr>
              <w:spacing w:after="240"/>
              <w:rPr>
                <w:bCs/>
                <w:sz w:val="20"/>
                <w:szCs w:val="20"/>
                <w:lang w:val="id-ID"/>
              </w:rPr>
            </w:pPr>
            <w:r w:rsidRPr="00B53138">
              <w:rPr>
                <w:bCs/>
                <w:sz w:val="20"/>
                <w:szCs w:val="20"/>
                <w:lang w:val="id-ID"/>
              </w:rPr>
              <w:t>Kepala dinas dapat menambah kecamatan</w:t>
            </w:r>
          </w:p>
          <w:p w14:paraId="2358B424" w14:textId="77777777" w:rsidR="0042048E" w:rsidRPr="00B53138" w:rsidRDefault="0042048E" w:rsidP="00F82818">
            <w:pPr>
              <w:pStyle w:val="ListParagraph"/>
              <w:numPr>
                <w:ilvl w:val="0"/>
                <w:numId w:val="28"/>
              </w:numPr>
              <w:spacing w:after="240"/>
              <w:rPr>
                <w:bCs/>
                <w:sz w:val="20"/>
                <w:szCs w:val="20"/>
                <w:lang w:val="id-ID"/>
              </w:rPr>
            </w:pPr>
            <w:r w:rsidRPr="00B53138">
              <w:rPr>
                <w:bCs/>
                <w:sz w:val="20"/>
                <w:szCs w:val="20"/>
                <w:lang w:val="id-ID"/>
              </w:rPr>
              <w:t>Kepala dinas dapat melihat kecamatan</w:t>
            </w:r>
          </w:p>
          <w:p w14:paraId="7BF56FE1" w14:textId="77777777" w:rsidR="0042048E" w:rsidRPr="00B53138" w:rsidRDefault="0042048E" w:rsidP="00F82818">
            <w:pPr>
              <w:pStyle w:val="ListParagraph"/>
              <w:numPr>
                <w:ilvl w:val="0"/>
                <w:numId w:val="28"/>
              </w:numPr>
              <w:spacing w:after="240"/>
              <w:rPr>
                <w:bCs/>
                <w:sz w:val="20"/>
                <w:szCs w:val="20"/>
                <w:lang w:val="id-ID"/>
              </w:rPr>
            </w:pPr>
            <w:r w:rsidRPr="00B53138">
              <w:rPr>
                <w:bCs/>
                <w:sz w:val="20"/>
                <w:szCs w:val="20"/>
                <w:lang w:val="id-ID"/>
              </w:rPr>
              <w:t>Kepala dinas dapat mengedit kecamatan</w:t>
            </w:r>
          </w:p>
          <w:p w14:paraId="36C25C21" w14:textId="3AB85D72" w:rsidR="0042048E" w:rsidRPr="00B53138" w:rsidRDefault="0042048E" w:rsidP="00F82818">
            <w:pPr>
              <w:pStyle w:val="ListParagraph"/>
              <w:numPr>
                <w:ilvl w:val="0"/>
                <w:numId w:val="28"/>
              </w:numPr>
              <w:spacing w:after="240"/>
              <w:rPr>
                <w:bCs/>
                <w:sz w:val="20"/>
                <w:szCs w:val="20"/>
                <w:lang w:val="id-ID"/>
              </w:rPr>
            </w:pPr>
            <w:r w:rsidRPr="00B53138">
              <w:rPr>
                <w:bCs/>
                <w:sz w:val="20"/>
                <w:szCs w:val="20"/>
                <w:lang w:val="id-ID"/>
              </w:rPr>
              <w:t>Kepala dinas dapat menghapus kecamatan</w:t>
            </w:r>
          </w:p>
        </w:tc>
      </w:tr>
      <w:tr w:rsidR="00B60DDF" w:rsidRPr="00B53138" w14:paraId="41D4CBCA" w14:textId="77777777" w:rsidTr="00B60DDF">
        <w:tc>
          <w:tcPr>
            <w:tcW w:w="570" w:type="dxa"/>
            <w:tcBorders>
              <w:top w:val="nil"/>
            </w:tcBorders>
          </w:tcPr>
          <w:p w14:paraId="2C95DC0D" w14:textId="1B9AE904" w:rsidR="00B60DDF" w:rsidRPr="00B53138" w:rsidRDefault="00B60DDF">
            <w:pPr>
              <w:spacing w:after="240"/>
              <w:ind w:firstLine="0"/>
              <w:rPr>
                <w:bCs/>
                <w:sz w:val="20"/>
                <w:szCs w:val="20"/>
                <w:lang w:val="id-ID"/>
              </w:rPr>
            </w:pPr>
          </w:p>
        </w:tc>
        <w:tc>
          <w:tcPr>
            <w:tcW w:w="1225" w:type="dxa"/>
            <w:tcBorders>
              <w:top w:val="nil"/>
            </w:tcBorders>
          </w:tcPr>
          <w:p w14:paraId="0C27ADB3" w14:textId="77777777" w:rsidR="00B60DDF" w:rsidRPr="00B53138" w:rsidRDefault="00B60DDF">
            <w:pPr>
              <w:spacing w:after="240"/>
              <w:ind w:firstLine="0"/>
              <w:rPr>
                <w:bCs/>
                <w:sz w:val="20"/>
                <w:szCs w:val="20"/>
                <w:lang w:val="id-ID"/>
              </w:rPr>
            </w:pPr>
          </w:p>
        </w:tc>
        <w:tc>
          <w:tcPr>
            <w:tcW w:w="6418" w:type="dxa"/>
            <w:tcBorders>
              <w:top w:val="nil"/>
            </w:tcBorders>
          </w:tcPr>
          <w:p w14:paraId="6F81271B" w14:textId="77777777" w:rsidR="00B60DDF" w:rsidRDefault="00B60DDF" w:rsidP="00B60DDF">
            <w:pPr>
              <w:spacing w:after="240"/>
              <w:ind w:firstLine="0"/>
              <w:rPr>
                <w:bCs/>
                <w:sz w:val="20"/>
                <w:szCs w:val="20"/>
                <w:lang w:val="id-ID"/>
              </w:rPr>
            </w:pPr>
          </w:p>
          <w:p w14:paraId="693F70BC" w14:textId="77777777" w:rsidR="00B16188" w:rsidRPr="00B53138" w:rsidRDefault="00B16188" w:rsidP="00B60DDF">
            <w:pPr>
              <w:spacing w:after="240"/>
              <w:ind w:firstLine="0"/>
              <w:rPr>
                <w:bCs/>
                <w:sz w:val="20"/>
                <w:szCs w:val="20"/>
                <w:lang w:val="id-ID"/>
              </w:rPr>
            </w:pPr>
          </w:p>
        </w:tc>
      </w:tr>
      <w:tr w:rsidR="00B60DDF" w:rsidRPr="00B53138" w14:paraId="629650BD" w14:textId="77777777" w:rsidTr="00B60DDF">
        <w:tc>
          <w:tcPr>
            <w:tcW w:w="570" w:type="dxa"/>
            <w:shd w:val="clear" w:color="auto" w:fill="B4C6E7" w:themeFill="accent1" w:themeFillTint="66"/>
          </w:tcPr>
          <w:p w14:paraId="19F7119C" w14:textId="2BFCB971" w:rsidR="00B60DDF" w:rsidRPr="00B53138" w:rsidRDefault="00B60DDF" w:rsidP="00B60DDF">
            <w:pPr>
              <w:spacing w:after="240"/>
              <w:ind w:firstLine="0"/>
              <w:rPr>
                <w:bCs/>
                <w:sz w:val="20"/>
                <w:szCs w:val="20"/>
                <w:lang w:val="id-ID"/>
              </w:rPr>
            </w:pPr>
            <w:r w:rsidRPr="00B53138">
              <w:rPr>
                <w:b/>
                <w:sz w:val="20"/>
                <w:szCs w:val="20"/>
                <w:lang w:val="id-ID"/>
              </w:rPr>
              <w:lastRenderedPageBreak/>
              <w:t>No.</w:t>
            </w:r>
          </w:p>
        </w:tc>
        <w:tc>
          <w:tcPr>
            <w:tcW w:w="1225" w:type="dxa"/>
            <w:shd w:val="clear" w:color="auto" w:fill="B4C6E7" w:themeFill="accent1" w:themeFillTint="66"/>
          </w:tcPr>
          <w:p w14:paraId="366B5E98" w14:textId="1962DF06" w:rsidR="00B60DDF" w:rsidRPr="00B53138" w:rsidRDefault="00B60DDF" w:rsidP="00B60DDF">
            <w:pPr>
              <w:spacing w:after="240"/>
              <w:ind w:firstLine="0"/>
              <w:rPr>
                <w:bCs/>
                <w:sz w:val="20"/>
                <w:szCs w:val="20"/>
                <w:lang w:val="id-ID"/>
              </w:rPr>
            </w:pPr>
            <w:r w:rsidRPr="00B53138">
              <w:rPr>
                <w:b/>
                <w:sz w:val="20"/>
                <w:szCs w:val="20"/>
                <w:lang w:val="id-ID"/>
              </w:rPr>
              <w:t>Fitur</w:t>
            </w:r>
          </w:p>
        </w:tc>
        <w:tc>
          <w:tcPr>
            <w:tcW w:w="6418" w:type="dxa"/>
            <w:shd w:val="clear" w:color="auto" w:fill="B4C6E7" w:themeFill="accent1" w:themeFillTint="66"/>
          </w:tcPr>
          <w:p w14:paraId="5018CDA7" w14:textId="01129AC9" w:rsidR="00B60DDF" w:rsidRPr="00B53138" w:rsidRDefault="00B60DDF" w:rsidP="00B60DDF">
            <w:pPr>
              <w:pStyle w:val="ListParagraph"/>
              <w:spacing w:after="240"/>
              <w:ind w:firstLine="0"/>
              <w:rPr>
                <w:bCs/>
                <w:sz w:val="20"/>
                <w:szCs w:val="20"/>
                <w:lang w:val="id-ID"/>
              </w:rPr>
            </w:pPr>
            <w:r w:rsidRPr="00B53138">
              <w:rPr>
                <w:b/>
                <w:sz w:val="20"/>
                <w:szCs w:val="20"/>
                <w:lang w:val="id-ID"/>
              </w:rPr>
              <w:t>Kebutuhan Fungsional</w:t>
            </w:r>
          </w:p>
        </w:tc>
      </w:tr>
      <w:tr w:rsidR="00EF1544" w:rsidRPr="00B53138" w14:paraId="147929CE" w14:textId="77777777" w:rsidTr="00EF1544">
        <w:tc>
          <w:tcPr>
            <w:tcW w:w="570" w:type="dxa"/>
          </w:tcPr>
          <w:p w14:paraId="32ADCFD2" w14:textId="4DE5B538" w:rsidR="00EF1544" w:rsidRPr="00B53138" w:rsidRDefault="0042048E">
            <w:pPr>
              <w:spacing w:after="240"/>
              <w:ind w:firstLine="0"/>
              <w:rPr>
                <w:bCs/>
                <w:sz w:val="20"/>
                <w:szCs w:val="20"/>
                <w:lang w:val="id-ID"/>
              </w:rPr>
            </w:pPr>
            <w:r w:rsidRPr="00B53138">
              <w:rPr>
                <w:bCs/>
                <w:sz w:val="20"/>
                <w:szCs w:val="20"/>
                <w:lang w:val="id-ID"/>
              </w:rPr>
              <w:t>3</w:t>
            </w:r>
          </w:p>
        </w:tc>
        <w:tc>
          <w:tcPr>
            <w:tcW w:w="1225" w:type="dxa"/>
          </w:tcPr>
          <w:p w14:paraId="510A85CD" w14:textId="709FB6B2" w:rsidR="00EF1544" w:rsidRPr="00B53138" w:rsidRDefault="0042048E">
            <w:pPr>
              <w:spacing w:after="240"/>
              <w:ind w:firstLine="0"/>
              <w:rPr>
                <w:bCs/>
                <w:sz w:val="20"/>
                <w:szCs w:val="20"/>
                <w:lang w:val="id-ID"/>
              </w:rPr>
            </w:pPr>
            <w:r w:rsidRPr="00B53138">
              <w:rPr>
                <w:bCs/>
                <w:sz w:val="20"/>
                <w:szCs w:val="20"/>
                <w:lang w:val="id-ID"/>
              </w:rPr>
              <w:t>Manajemen Bidang Pertanian</w:t>
            </w:r>
          </w:p>
        </w:tc>
        <w:tc>
          <w:tcPr>
            <w:tcW w:w="6418" w:type="dxa"/>
          </w:tcPr>
          <w:p w14:paraId="6E921E12" w14:textId="667CB3D9"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Kepala dinas dapat menambah bidang</w:t>
            </w:r>
          </w:p>
          <w:p w14:paraId="769895AB" w14:textId="53FF3DF2"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Kepala dinas dapat melihat bidang</w:t>
            </w:r>
          </w:p>
          <w:p w14:paraId="47F07702" w14:textId="1CC982FB"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 xml:space="preserve">Kepala dinas dapat mengedit bidang </w:t>
            </w:r>
          </w:p>
          <w:p w14:paraId="1BBBF380" w14:textId="33D76E2F" w:rsidR="00EF1544"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Kepala dinas dapat menghapus bidang</w:t>
            </w:r>
          </w:p>
        </w:tc>
      </w:tr>
      <w:tr w:rsidR="00EF1544" w:rsidRPr="00B53138" w14:paraId="6BE499DB" w14:textId="77777777" w:rsidTr="00EF1544">
        <w:tc>
          <w:tcPr>
            <w:tcW w:w="570" w:type="dxa"/>
          </w:tcPr>
          <w:p w14:paraId="07456F13" w14:textId="6AAAC495" w:rsidR="00EF1544" w:rsidRPr="00B53138" w:rsidRDefault="0042048E">
            <w:pPr>
              <w:spacing w:after="240"/>
              <w:ind w:firstLine="0"/>
              <w:rPr>
                <w:bCs/>
                <w:sz w:val="20"/>
                <w:szCs w:val="20"/>
                <w:lang w:val="id-ID"/>
              </w:rPr>
            </w:pPr>
            <w:r w:rsidRPr="00B53138">
              <w:rPr>
                <w:bCs/>
                <w:sz w:val="20"/>
                <w:szCs w:val="20"/>
                <w:lang w:val="id-ID"/>
              </w:rPr>
              <w:t>4</w:t>
            </w:r>
          </w:p>
        </w:tc>
        <w:tc>
          <w:tcPr>
            <w:tcW w:w="1225" w:type="dxa"/>
          </w:tcPr>
          <w:p w14:paraId="0DC2D7F7" w14:textId="2864238F" w:rsidR="00EF1544" w:rsidRPr="00B53138" w:rsidRDefault="0042048E">
            <w:pPr>
              <w:spacing w:after="240"/>
              <w:ind w:firstLine="0"/>
              <w:rPr>
                <w:bCs/>
                <w:sz w:val="20"/>
                <w:szCs w:val="20"/>
                <w:lang w:val="id-ID"/>
              </w:rPr>
            </w:pPr>
            <w:r w:rsidRPr="00B53138">
              <w:rPr>
                <w:bCs/>
                <w:sz w:val="20"/>
                <w:szCs w:val="20"/>
                <w:lang w:val="id-ID"/>
              </w:rPr>
              <w:t>Manajemen Kamus Usulan</w:t>
            </w:r>
          </w:p>
        </w:tc>
        <w:tc>
          <w:tcPr>
            <w:tcW w:w="6418" w:type="dxa"/>
          </w:tcPr>
          <w:p w14:paraId="545B231E" w14:textId="02B381CD"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 xml:space="preserve">Kepala bidang dapat menambah </w:t>
            </w:r>
            <w:r w:rsidR="00180E1E" w:rsidRPr="00B53138">
              <w:rPr>
                <w:bCs/>
                <w:sz w:val="20"/>
                <w:szCs w:val="20"/>
                <w:lang w:val="id-ID"/>
              </w:rPr>
              <w:t>kamus usulan</w:t>
            </w:r>
          </w:p>
          <w:p w14:paraId="475F235E" w14:textId="22EC00FE"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 xml:space="preserve">Kepala bidang dapat melihat </w:t>
            </w:r>
            <w:r w:rsidR="00180E1E" w:rsidRPr="00B53138">
              <w:rPr>
                <w:bCs/>
                <w:sz w:val="20"/>
                <w:szCs w:val="20"/>
                <w:lang w:val="id-ID"/>
              </w:rPr>
              <w:t>kamus usulan</w:t>
            </w:r>
          </w:p>
          <w:p w14:paraId="70564C59" w14:textId="1208CE2D"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Kepala bidang dapat mengedit</w:t>
            </w:r>
            <w:r w:rsidR="00180E1E" w:rsidRPr="00B53138">
              <w:rPr>
                <w:bCs/>
                <w:sz w:val="20"/>
                <w:szCs w:val="20"/>
                <w:lang w:val="id-ID"/>
              </w:rPr>
              <w:t xml:space="preserve"> kamus usulan</w:t>
            </w:r>
            <w:r w:rsidRPr="00B53138">
              <w:rPr>
                <w:bCs/>
                <w:sz w:val="20"/>
                <w:szCs w:val="20"/>
                <w:lang w:val="id-ID"/>
              </w:rPr>
              <w:t xml:space="preserve"> </w:t>
            </w:r>
          </w:p>
          <w:p w14:paraId="06E3CAB8" w14:textId="6EC21C00" w:rsidR="00EF1544"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 xml:space="preserve">Kepala bidang dapat menghapus </w:t>
            </w:r>
            <w:r w:rsidR="00180E1E" w:rsidRPr="00B53138">
              <w:rPr>
                <w:bCs/>
                <w:sz w:val="20"/>
                <w:szCs w:val="20"/>
                <w:lang w:val="id-ID"/>
              </w:rPr>
              <w:t>kamus usulan</w:t>
            </w:r>
          </w:p>
        </w:tc>
      </w:tr>
      <w:tr w:rsidR="00EF1544" w:rsidRPr="00B53138" w14:paraId="07FEC352" w14:textId="77777777" w:rsidTr="00EF1544">
        <w:tc>
          <w:tcPr>
            <w:tcW w:w="570" w:type="dxa"/>
          </w:tcPr>
          <w:p w14:paraId="3BEF5C6C" w14:textId="27B93126" w:rsidR="00EF1544" w:rsidRPr="00B53138" w:rsidRDefault="00180E1E">
            <w:pPr>
              <w:spacing w:after="240"/>
              <w:ind w:firstLine="0"/>
              <w:rPr>
                <w:bCs/>
                <w:sz w:val="20"/>
                <w:szCs w:val="20"/>
                <w:lang w:val="id-ID"/>
              </w:rPr>
            </w:pPr>
            <w:r w:rsidRPr="00B53138">
              <w:rPr>
                <w:bCs/>
                <w:sz w:val="20"/>
                <w:szCs w:val="20"/>
                <w:lang w:val="id-ID"/>
              </w:rPr>
              <w:t>5</w:t>
            </w:r>
          </w:p>
        </w:tc>
        <w:tc>
          <w:tcPr>
            <w:tcW w:w="1225" w:type="dxa"/>
          </w:tcPr>
          <w:p w14:paraId="68B96A6E" w14:textId="6AE70BF8" w:rsidR="00EF1544" w:rsidRPr="00B53138" w:rsidRDefault="00180E1E">
            <w:pPr>
              <w:spacing w:after="240"/>
              <w:ind w:firstLine="0"/>
              <w:rPr>
                <w:bCs/>
                <w:sz w:val="20"/>
                <w:szCs w:val="20"/>
                <w:lang w:val="id-ID"/>
              </w:rPr>
            </w:pPr>
            <w:r w:rsidRPr="00B53138">
              <w:rPr>
                <w:bCs/>
                <w:sz w:val="20"/>
                <w:szCs w:val="20"/>
                <w:lang w:val="id-ID"/>
              </w:rPr>
              <w:t>Manajemen Kelompok Tani</w:t>
            </w:r>
          </w:p>
        </w:tc>
        <w:tc>
          <w:tcPr>
            <w:tcW w:w="6418" w:type="dxa"/>
          </w:tcPr>
          <w:p w14:paraId="45C898C0" w14:textId="2D396000"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menambah kelompok tani</w:t>
            </w:r>
          </w:p>
          <w:p w14:paraId="3B98D830" w14:textId="4CABC155"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melihat kelompok tani</w:t>
            </w:r>
          </w:p>
          <w:p w14:paraId="5A4A81BE" w14:textId="419ECE08"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mengedit kelompok tani</w:t>
            </w:r>
          </w:p>
          <w:p w14:paraId="2C34FDF1" w14:textId="77F1AC2A" w:rsidR="00EF1544"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menghapus kelompok tani</w:t>
            </w:r>
          </w:p>
        </w:tc>
      </w:tr>
      <w:tr w:rsidR="00EF1544" w:rsidRPr="00B53138" w14:paraId="466B512B" w14:textId="77777777" w:rsidTr="00EF1544">
        <w:tc>
          <w:tcPr>
            <w:tcW w:w="570" w:type="dxa"/>
          </w:tcPr>
          <w:p w14:paraId="5397E02D" w14:textId="0D66B3D5" w:rsidR="00EF1544" w:rsidRPr="00B53138" w:rsidRDefault="00180E1E">
            <w:pPr>
              <w:spacing w:after="240"/>
              <w:ind w:firstLine="0"/>
              <w:rPr>
                <w:bCs/>
                <w:sz w:val="20"/>
                <w:szCs w:val="20"/>
                <w:lang w:val="id-ID"/>
              </w:rPr>
            </w:pPr>
            <w:r w:rsidRPr="00B53138">
              <w:rPr>
                <w:bCs/>
                <w:sz w:val="20"/>
                <w:szCs w:val="20"/>
                <w:lang w:val="id-ID"/>
              </w:rPr>
              <w:t>5</w:t>
            </w:r>
          </w:p>
        </w:tc>
        <w:tc>
          <w:tcPr>
            <w:tcW w:w="1225" w:type="dxa"/>
          </w:tcPr>
          <w:p w14:paraId="048011D1" w14:textId="4748C88D" w:rsidR="00EF1544" w:rsidRPr="00B53138" w:rsidRDefault="00180E1E">
            <w:pPr>
              <w:spacing w:after="240"/>
              <w:ind w:firstLine="0"/>
              <w:rPr>
                <w:bCs/>
                <w:sz w:val="20"/>
                <w:szCs w:val="20"/>
                <w:lang w:val="id-ID"/>
              </w:rPr>
            </w:pPr>
            <w:r w:rsidRPr="00B53138">
              <w:rPr>
                <w:bCs/>
                <w:sz w:val="20"/>
                <w:szCs w:val="20"/>
                <w:lang w:val="id-ID"/>
              </w:rPr>
              <w:t>Mengajukan Proposal Kelompok Tani</w:t>
            </w:r>
          </w:p>
        </w:tc>
        <w:tc>
          <w:tcPr>
            <w:tcW w:w="6418" w:type="dxa"/>
          </w:tcPr>
          <w:p w14:paraId="1A64529F" w14:textId="003E19F6"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menambah proposal</w:t>
            </w:r>
          </w:p>
          <w:p w14:paraId="15C26A7E" w14:textId="190BBABD"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melihat proposal</w:t>
            </w:r>
          </w:p>
          <w:p w14:paraId="2E43AEED" w14:textId="78CD4AF4"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mengedit proposal</w:t>
            </w:r>
          </w:p>
          <w:p w14:paraId="40382EE1" w14:textId="29361EF3" w:rsidR="00EF1544"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menghapus proposal</w:t>
            </w:r>
          </w:p>
        </w:tc>
      </w:tr>
      <w:tr w:rsidR="00EF1544" w:rsidRPr="00B53138" w14:paraId="34A1F9C2" w14:textId="77777777" w:rsidTr="00EF1544">
        <w:tc>
          <w:tcPr>
            <w:tcW w:w="570" w:type="dxa"/>
          </w:tcPr>
          <w:p w14:paraId="1E15B9E3" w14:textId="76C16C19" w:rsidR="00EF1544" w:rsidRPr="00B53138" w:rsidRDefault="00180E1E">
            <w:pPr>
              <w:spacing w:after="240"/>
              <w:ind w:firstLine="0"/>
              <w:rPr>
                <w:bCs/>
                <w:sz w:val="20"/>
                <w:szCs w:val="20"/>
                <w:lang w:val="id-ID"/>
              </w:rPr>
            </w:pPr>
            <w:r w:rsidRPr="00B53138">
              <w:rPr>
                <w:bCs/>
                <w:sz w:val="20"/>
                <w:szCs w:val="20"/>
                <w:lang w:val="id-ID"/>
              </w:rPr>
              <w:t>6</w:t>
            </w:r>
          </w:p>
        </w:tc>
        <w:tc>
          <w:tcPr>
            <w:tcW w:w="1225" w:type="dxa"/>
          </w:tcPr>
          <w:p w14:paraId="4288F615" w14:textId="3B106356" w:rsidR="00EF1544" w:rsidRPr="00B53138" w:rsidRDefault="00180E1E">
            <w:pPr>
              <w:spacing w:after="240"/>
              <w:ind w:firstLine="0"/>
              <w:rPr>
                <w:bCs/>
                <w:sz w:val="20"/>
                <w:szCs w:val="20"/>
                <w:lang w:val="id-ID"/>
              </w:rPr>
            </w:pPr>
            <w:r w:rsidRPr="00B53138">
              <w:rPr>
                <w:bCs/>
                <w:sz w:val="20"/>
                <w:szCs w:val="20"/>
                <w:lang w:val="id-ID"/>
              </w:rPr>
              <w:t xml:space="preserve">Manajemen Proposal Kelompok Tani </w:t>
            </w:r>
          </w:p>
        </w:tc>
        <w:tc>
          <w:tcPr>
            <w:tcW w:w="6418" w:type="dxa"/>
          </w:tcPr>
          <w:p w14:paraId="043A0980" w14:textId="7B90B19A"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Kepala bidang dapat melihat proposal kelompok tani sesuai bidang.</w:t>
            </w:r>
          </w:p>
          <w:p w14:paraId="418B1465" w14:textId="4536B219"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Kepala bidang dapat menyetujui/menolak proposal kelompok tani</w:t>
            </w:r>
          </w:p>
          <w:p w14:paraId="059848AD" w14:textId="1F07AC0B"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 xml:space="preserve">Kepala bidang dapat mengubah status </w:t>
            </w:r>
            <w:r w:rsidR="00B16188" w:rsidRPr="00B53138">
              <w:rPr>
                <w:bCs/>
                <w:sz w:val="20"/>
                <w:szCs w:val="20"/>
                <w:lang w:val="id-ID"/>
              </w:rPr>
              <w:t>progres</w:t>
            </w:r>
            <w:r w:rsidRPr="00B53138">
              <w:rPr>
                <w:bCs/>
                <w:sz w:val="20"/>
                <w:szCs w:val="20"/>
                <w:lang w:val="id-ID"/>
              </w:rPr>
              <w:t xml:space="preserve"> pengerjaan proposal</w:t>
            </w:r>
          </w:p>
          <w:p w14:paraId="5B501D3D" w14:textId="552B4CBC"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Kepala bidang dapat mengubah alokasi anggaran</w:t>
            </w:r>
          </w:p>
          <w:p w14:paraId="1B555B73" w14:textId="1302DAA8" w:rsidR="00EF1544"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Kepala bidang dapat membuat laporan per proposal</w:t>
            </w:r>
          </w:p>
        </w:tc>
      </w:tr>
      <w:tr w:rsidR="00180E1E" w:rsidRPr="00B53138" w14:paraId="3DB6AEE7" w14:textId="77777777" w:rsidTr="00EF1544">
        <w:tc>
          <w:tcPr>
            <w:tcW w:w="570" w:type="dxa"/>
          </w:tcPr>
          <w:p w14:paraId="3B6922CB" w14:textId="246099C1" w:rsidR="00180E1E" w:rsidRPr="00B53138" w:rsidRDefault="00180E1E">
            <w:pPr>
              <w:spacing w:after="240"/>
              <w:ind w:firstLine="0"/>
              <w:rPr>
                <w:bCs/>
                <w:sz w:val="20"/>
                <w:szCs w:val="20"/>
                <w:lang w:val="id-ID"/>
              </w:rPr>
            </w:pPr>
            <w:r w:rsidRPr="00B53138">
              <w:rPr>
                <w:bCs/>
                <w:sz w:val="20"/>
                <w:szCs w:val="20"/>
                <w:lang w:val="id-ID"/>
              </w:rPr>
              <w:t>7</w:t>
            </w:r>
          </w:p>
        </w:tc>
        <w:tc>
          <w:tcPr>
            <w:tcW w:w="1225" w:type="dxa"/>
          </w:tcPr>
          <w:p w14:paraId="4B68A594" w14:textId="0882438A" w:rsidR="00180E1E" w:rsidRPr="00B53138" w:rsidRDefault="00180E1E">
            <w:pPr>
              <w:spacing w:after="240"/>
              <w:ind w:firstLine="0"/>
              <w:rPr>
                <w:bCs/>
                <w:sz w:val="20"/>
                <w:szCs w:val="20"/>
                <w:lang w:val="id-ID"/>
              </w:rPr>
            </w:pPr>
            <w:r w:rsidRPr="00B53138">
              <w:rPr>
                <w:bCs/>
                <w:sz w:val="20"/>
                <w:szCs w:val="20"/>
                <w:lang w:val="id-ID"/>
              </w:rPr>
              <w:t>Manajemen Proposal Kelompok Tani</w:t>
            </w:r>
          </w:p>
        </w:tc>
        <w:tc>
          <w:tcPr>
            <w:tcW w:w="6418" w:type="dxa"/>
          </w:tcPr>
          <w:p w14:paraId="10738F51" w14:textId="0FB42721"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 xml:space="preserve">Kepala dinas dapat </w:t>
            </w:r>
            <w:r w:rsidR="00B80C34" w:rsidRPr="00B53138">
              <w:rPr>
                <w:bCs/>
                <w:sz w:val="20"/>
                <w:szCs w:val="20"/>
                <w:lang w:val="id-ID"/>
              </w:rPr>
              <w:t>membuat laporan rekapitulasi proposal</w:t>
            </w:r>
          </w:p>
          <w:p w14:paraId="08A504D2" w14:textId="65639552" w:rsidR="00180E1E" w:rsidRPr="00B53138" w:rsidRDefault="00180E1E" w:rsidP="00F82818">
            <w:pPr>
              <w:pStyle w:val="ListParagraph"/>
              <w:keepNext/>
              <w:numPr>
                <w:ilvl w:val="0"/>
                <w:numId w:val="27"/>
              </w:numPr>
              <w:spacing w:after="240"/>
              <w:rPr>
                <w:bCs/>
                <w:sz w:val="20"/>
                <w:szCs w:val="20"/>
                <w:lang w:val="id-ID"/>
              </w:rPr>
            </w:pPr>
            <w:r w:rsidRPr="00B53138">
              <w:rPr>
                <w:bCs/>
                <w:sz w:val="20"/>
                <w:szCs w:val="20"/>
                <w:lang w:val="id-ID"/>
              </w:rPr>
              <w:t xml:space="preserve">Kepala dinas dapat melihat </w:t>
            </w:r>
            <w:r w:rsidR="00B80C34" w:rsidRPr="00B53138">
              <w:rPr>
                <w:bCs/>
                <w:sz w:val="20"/>
                <w:szCs w:val="20"/>
                <w:lang w:val="id-ID"/>
              </w:rPr>
              <w:t>proposal.</w:t>
            </w:r>
          </w:p>
        </w:tc>
      </w:tr>
    </w:tbl>
    <w:p w14:paraId="73B3130F" w14:textId="0B48CAA7" w:rsidR="00437C53" w:rsidRPr="00B53138" w:rsidRDefault="003A2EA5" w:rsidP="003A2EA5">
      <w:pPr>
        <w:pStyle w:val="Caption"/>
        <w:jc w:val="center"/>
        <w:rPr>
          <w:b/>
          <w:bCs/>
          <w:i w:val="0"/>
          <w:iCs w:val="0"/>
          <w:color w:val="auto"/>
          <w:sz w:val="24"/>
          <w:szCs w:val="24"/>
          <w:lang w:val="id-ID"/>
        </w:rPr>
      </w:pPr>
      <w:r w:rsidRPr="00B53138">
        <w:rPr>
          <w:b/>
          <w:bCs/>
          <w:i w:val="0"/>
          <w:iCs w:val="0"/>
          <w:color w:val="auto"/>
          <w:sz w:val="24"/>
          <w:szCs w:val="24"/>
          <w:lang w:val="id-ID"/>
        </w:rPr>
        <w:t xml:space="preserve">Tabel </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STYLEREF 1 \s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3</w:t>
      </w:r>
      <w:r w:rsidR="006D7736">
        <w:rPr>
          <w:b/>
          <w:bCs/>
          <w:i w:val="0"/>
          <w:iCs w:val="0"/>
          <w:color w:val="auto"/>
          <w:sz w:val="24"/>
          <w:szCs w:val="24"/>
          <w:lang w:val="id-ID"/>
        </w:rPr>
        <w:fldChar w:fldCharType="end"/>
      </w:r>
      <w:r w:rsidR="006D7736">
        <w:rPr>
          <w:b/>
          <w:bCs/>
          <w:i w:val="0"/>
          <w:iCs w:val="0"/>
          <w:color w:val="auto"/>
          <w:sz w:val="24"/>
          <w:szCs w:val="24"/>
          <w:lang w:val="id-ID"/>
        </w:rPr>
        <w:t>.</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SEQ Tabel \* ARABIC \s 1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3</w:t>
      </w:r>
      <w:r w:rsidR="006D7736">
        <w:rPr>
          <w:b/>
          <w:bCs/>
          <w:i w:val="0"/>
          <w:iCs w:val="0"/>
          <w:color w:val="auto"/>
          <w:sz w:val="24"/>
          <w:szCs w:val="24"/>
          <w:lang w:val="id-ID"/>
        </w:rPr>
        <w:fldChar w:fldCharType="end"/>
      </w:r>
      <w:r w:rsidRPr="00B53138">
        <w:rPr>
          <w:b/>
          <w:bCs/>
          <w:i w:val="0"/>
          <w:iCs w:val="0"/>
          <w:color w:val="auto"/>
          <w:sz w:val="24"/>
          <w:szCs w:val="24"/>
          <w:lang w:val="id-ID"/>
        </w:rPr>
        <w:t>Kebutuhan Fungsional</w:t>
      </w:r>
    </w:p>
    <w:tbl>
      <w:tblPr>
        <w:tblStyle w:val="TableGrid"/>
        <w:tblW w:w="0" w:type="auto"/>
        <w:tblLook w:val="04A0" w:firstRow="1" w:lastRow="0" w:firstColumn="1" w:lastColumn="0" w:noHBand="0" w:noVBand="1"/>
      </w:tblPr>
      <w:tblGrid>
        <w:gridCol w:w="625"/>
        <w:gridCol w:w="7588"/>
      </w:tblGrid>
      <w:tr w:rsidR="00B80C34" w:rsidRPr="00B53138" w14:paraId="54861B42" w14:textId="77777777" w:rsidTr="00B60DDF">
        <w:tc>
          <w:tcPr>
            <w:tcW w:w="625" w:type="dxa"/>
            <w:shd w:val="clear" w:color="auto" w:fill="B4C6E7" w:themeFill="accent1" w:themeFillTint="66"/>
          </w:tcPr>
          <w:p w14:paraId="303EA286" w14:textId="7EA1F189" w:rsidR="00B80C34" w:rsidRPr="00B53138" w:rsidRDefault="00B80C34">
            <w:pPr>
              <w:spacing w:after="240"/>
              <w:ind w:firstLine="0"/>
              <w:rPr>
                <w:b/>
                <w:sz w:val="20"/>
                <w:szCs w:val="20"/>
                <w:lang w:val="id-ID"/>
              </w:rPr>
            </w:pPr>
            <w:r w:rsidRPr="00B53138">
              <w:rPr>
                <w:b/>
                <w:sz w:val="20"/>
                <w:szCs w:val="20"/>
                <w:lang w:val="id-ID"/>
              </w:rPr>
              <w:t>No.</w:t>
            </w:r>
          </w:p>
        </w:tc>
        <w:tc>
          <w:tcPr>
            <w:tcW w:w="7588" w:type="dxa"/>
            <w:shd w:val="clear" w:color="auto" w:fill="B4C6E7" w:themeFill="accent1" w:themeFillTint="66"/>
          </w:tcPr>
          <w:p w14:paraId="6DEDBD5A" w14:textId="33EF73AF" w:rsidR="00B80C34" w:rsidRPr="00B53138" w:rsidRDefault="00B80C34">
            <w:pPr>
              <w:spacing w:after="240"/>
              <w:ind w:firstLine="0"/>
              <w:rPr>
                <w:b/>
                <w:sz w:val="20"/>
                <w:szCs w:val="20"/>
                <w:lang w:val="id-ID"/>
              </w:rPr>
            </w:pPr>
            <w:r w:rsidRPr="00B53138">
              <w:rPr>
                <w:b/>
                <w:sz w:val="20"/>
                <w:szCs w:val="20"/>
                <w:lang w:val="id-ID"/>
              </w:rPr>
              <w:t>Kebutuhan Non-fungsional</w:t>
            </w:r>
          </w:p>
        </w:tc>
      </w:tr>
      <w:tr w:rsidR="00B80C34" w:rsidRPr="00B53138" w14:paraId="68EB9630" w14:textId="77777777" w:rsidTr="00B80C34">
        <w:tc>
          <w:tcPr>
            <w:tcW w:w="625" w:type="dxa"/>
          </w:tcPr>
          <w:p w14:paraId="37D08CAB" w14:textId="2A54CD3C" w:rsidR="00B80C34" w:rsidRPr="00B53138" w:rsidRDefault="00B80C34">
            <w:pPr>
              <w:spacing w:after="240"/>
              <w:ind w:firstLine="0"/>
              <w:rPr>
                <w:bCs/>
                <w:sz w:val="20"/>
                <w:szCs w:val="20"/>
                <w:lang w:val="id-ID"/>
              </w:rPr>
            </w:pPr>
            <w:r w:rsidRPr="00B53138">
              <w:rPr>
                <w:bCs/>
                <w:sz w:val="20"/>
                <w:szCs w:val="20"/>
                <w:lang w:val="id-ID"/>
              </w:rPr>
              <w:t>1</w:t>
            </w:r>
          </w:p>
        </w:tc>
        <w:tc>
          <w:tcPr>
            <w:tcW w:w="7588" w:type="dxa"/>
          </w:tcPr>
          <w:p w14:paraId="56B13FDB" w14:textId="2DE44BCA" w:rsidR="00B80C34" w:rsidRPr="00B53138" w:rsidRDefault="00B80C34">
            <w:pPr>
              <w:spacing w:after="240"/>
              <w:ind w:firstLine="0"/>
              <w:rPr>
                <w:bCs/>
                <w:sz w:val="20"/>
                <w:szCs w:val="20"/>
                <w:lang w:val="id-ID"/>
              </w:rPr>
            </w:pPr>
            <w:r w:rsidRPr="00B53138">
              <w:rPr>
                <w:bCs/>
                <w:sz w:val="20"/>
                <w:szCs w:val="20"/>
                <w:lang w:val="id-ID"/>
              </w:rPr>
              <w:t xml:space="preserve">Menggunakan OS Windows </w:t>
            </w:r>
          </w:p>
        </w:tc>
      </w:tr>
      <w:tr w:rsidR="00B80C34" w:rsidRPr="00B53138" w14:paraId="671948AE" w14:textId="77777777" w:rsidTr="00B80C34">
        <w:tc>
          <w:tcPr>
            <w:tcW w:w="625" w:type="dxa"/>
          </w:tcPr>
          <w:p w14:paraId="30EDA347" w14:textId="125246C0" w:rsidR="00B80C34" w:rsidRPr="00B53138" w:rsidRDefault="00B80C34">
            <w:pPr>
              <w:spacing w:after="240"/>
              <w:ind w:firstLine="0"/>
              <w:rPr>
                <w:bCs/>
                <w:sz w:val="20"/>
                <w:szCs w:val="20"/>
                <w:lang w:val="id-ID"/>
              </w:rPr>
            </w:pPr>
            <w:r w:rsidRPr="00B53138">
              <w:rPr>
                <w:bCs/>
                <w:sz w:val="20"/>
                <w:szCs w:val="20"/>
                <w:lang w:val="id-ID"/>
              </w:rPr>
              <w:t>2</w:t>
            </w:r>
          </w:p>
        </w:tc>
        <w:tc>
          <w:tcPr>
            <w:tcW w:w="7588" w:type="dxa"/>
          </w:tcPr>
          <w:p w14:paraId="279DAD97" w14:textId="52E2049A" w:rsidR="00B80C34" w:rsidRPr="00B53138" w:rsidRDefault="00B80C34">
            <w:pPr>
              <w:spacing w:after="240"/>
              <w:ind w:firstLine="0"/>
              <w:rPr>
                <w:bCs/>
                <w:sz w:val="20"/>
                <w:szCs w:val="20"/>
                <w:lang w:val="id-ID"/>
              </w:rPr>
            </w:pPr>
            <w:r w:rsidRPr="00B53138">
              <w:rPr>
                <w:bCs/>
                <w:sz w:val="20"/>
                <w:szCs w:val="20"/>
                <w:lang w:val="id-ID"/>
              </w:rPr>
              <w:t>Menggunakan RAM 16</w:t>
            </w:r>
          </w:p>
        </w:tc>
      </w:tr>
      <w:tr w:rsidR="00B80C34" w:rsidRPr="00B53138" w14:paraId="11F2E046" w14:textId="77777777" w:rsidTr="00B80C34">
        <w:tc>
          <w:tcPr>
            <w:tcW w:w="625" w:type="dxa"/>
          </w:tcPr>
          <w:p w14:paraId="50061859" w14:textId="29959E78" w:rsidR="00B80C34" w:rsidRPr="00B53138" w:rsidRDefault="00B80C34">
            <w:pPr>
              <w:spacing w:after="240"/>
              <w:ind w:firstLine="0"/>
              <w:rPr>
                <w:bCs/>
                <w:sz w:val="20"/>
                <w:szCs w:val="20"/>
                <w:lang w:val="id-ID"/>
              </w:rPr>
            </w:pPr>
            <w:r w:rsidRPr="00B53138">
              <w:rPr>
                <w:bCs/>
                <w:sz w:val="20"/>
                <w:szCs w:val="20"/>
                <w:lang w:val="id-ID"/>
              </w:rPr>
              <w:t>3</w:t>
            </w:r>
          </w:p>
        </w:tc>
        <w:tc>
          <w:tcPr>
            <w:tcW w:w="7588" w:type="dxa"/>
          </w:tcPr>
          <w:p w14:paraId="14E0DFB5" w14:textId="19C885E8" w:rsidR="00B80C34" w:rsidRPr="00B53138" w:rsidRDefault="00B80C34">
            <w:pPr>
              <w:spacing w:after="240"/>
              <w:ind w:firstLine="0"/>
              <w:rPr>
                <w:bCs/>
                <w:sz w:val="20"/>
                <w:szCs w:val="20"/>
                <w:lang w:val="id-ID"/>
              </w:rPr>
            </w:pPr>
            <w:r w:rsidRPr="00B53138">
              <w:rPr>
                <w:bCs/>
                <w:sz w:val="20"/>
                <w:szCs w:val="20"/>
                <w:lang w:val="id-ID"/>
              </w:rPr>
              <w:t xml:space="preserve">Menggunakan spesifikasi Laptop dengan prosesor AMD </w:t>
            </w:r>
            <w:proofErr w:type="spellStart"/>
            <w:r w:rsidRPr="00B53138">
              <w:rPr>
                <w:bCs/>
                <w:sz w:val="20"/>
                <w:szCs w:val="20"/>
                <w:lang w:val="id-ID"/>
              </w:rPr>
              <w:t>Ryzen</w:t>
            </w:r>
            <w:proofErr w:type="spellEnd"/>
            <w:r w:rsidRPr="00B53138">
              <w:rPr>
                <w:bCs/>
                <w:sz w:val="20"/>
                <w:szCs w:val="20"/>
                <w:lang w:val="id-ID"/>
              </w:rPr>
              <w:t xml:space="preserve"> 7 5800</w:t>
            </w:r>
          </w:p>
        </w:tc>
      </w:tr>
      <w:tr w:rsidR="00B80C34" w:rsidRPr="00B53138" w14:paraId="77DC7DEC" w14:textId="77777777" w:rsidTr="00B80C34">
        <w:tc>
          <w:tcPr>
            <w:tcW w:w="625" w:type="dxa"/>
          </w:tcPr>
          <w:p w14:paraId="2D9295C7" w14:textId="71A36D71" w:rsidR="00B80C34" w:rsidRPr="00B53138" w:rsidRDefault="00B80C34">
            <w:pPr>
              <w:spacing w:after="240"/>
              <w:ind w:firstLine="0"/>
              <w:rPr>
                <w:bCs/>
                <w:sz w:val="20"/>
                <w:szCs w:val="20"/>
                <w:lang w:val="id-ID"/>
              </w:rPr>
            </w:pPr>
            <w:r w:rsidRPr="00B53138">
              <w:rPr>
                <w:bCs/>
                <w:sz w:val="20"/>
                <w:szCs w:val="20"/>
                <w:lang w:val="id-ID"/>
              </w:rPr>
              <w:t>4</w:t>
            </w:r>
          </w:p>
        </w:tc>
        <w:tc>
          <w:tcPr>
            <w:tcW w:w="7588" w:type="dxa"/>
          </w:tcPr>
          <w:p w14:paraId="6B88BD8B" w14:textId="40F90FEA" w:rsidR="00B80C34" w:rsidRPr="00B53138" w:rsidRDefault="00B80C34" w:rsidP="003A2EA5">
            <w:pPr>
              <w:keepNext/>
              <w:spacing w:after="240"/>
              <w:ind w:firstLine="0"/>
              <w:rPr>
                <w:bCs/>
                <w:sz w:val="20"/>
                <w:szCs w:val="20"/>
                <w:lang w:val="id-ID"/>
              </w:rPr>
            </w:pPr>
            <w:r w:rsidRPr="00B53138">
              <w:rPr>
                <w:bCs/>
                <w:sz w:val="20"/>
                <w:szCs w:val="20"/>
                <w:lang w:val="id-ID"/>
              </w:rPr>
              <w:t>Menggunakan SSD 256</w:t>
            </w:r>
          </w:p>
        </w:tc>
      </w:tr>
    </w:tbl>
    <w:p w14:paraId="4E40BA1D" w14:textId="064DE8DD" w:rsidR="00B80C34" w:rsidRDefault="003A2EA5" w:rsidP="003A2EA5">
      <w:pPr>
        <w:pStyle w:val="Caption"/>
        <w:jc w:val="center"/>
        <w:rPr>
          <w:b/>
          <w:bCs/>
          <w:i w:val="0"/>
          <w:iCs w:val="0"/>
          <w:color w:val="auto"/>
          <w:sz w:val="24"/>
          <w:szCs w:val="24"/>
          <w:lang w:val="id-ID"/>
        </w:rPr>
      </w:pPr>
      <w:r w:rsidRPr="00B53138">
        <w:rPr>
          <w:b/>
          <w:bCs/>
          <w:i w:val="0"/>
          <w:iCs w:val="0"/>
          <w:color w:val="auto"/>
          <w:sz w:val="24"/>
          <w:szCs w:val="24"/>
          <w:lang w:val="id-ID"/>
        </w:rPr>
        <w:t xml:space="preserve">Tabel </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STYLEREF 1 \s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3</w:t>
      </w:r>
      <w:r w:rsidR="006D7736">
        <w:rPr>
          <w:b/>
          <w:bCs/>
          <w:i w:val="0"/>
          <w:iCs w:val="0"/>
          <w:color w:val="auto"/>
          <w:sz w:val="24"/>
          <w:szCs w:val="24"/>
          <w:lang w:val="id-ID"/>
        </w:rPr>
        <w:fldChar w:fldCharType="end"/>
      </w:r>
      <w:r w:rsidR="006D7736">
        <w:rPr>
          <w:b/>
          <w:bCs/>
          <w:i w:val="0"/>
          <w:iCs w:val="0"/>
          <w:color w:val="auto"/>
          <w:sz w:val="24"/>
          <w:szCs w:val="24"/>
          <w:lang w:val="id-ID"/>
        </w:rPr>
        <w:t>.</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SEQ Tabel \* ARABIC \s 1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4</w:t>
      </w:r>
      <w:r w:rsidR="006D7736">
        <w:rPr>
          <w:b/>
          <w:bCs/>
          <w:i w:val="0"/>
          <w:iCs w:val="0"/>
          <w:color w:val="auto"/>
          <w:sz w:val="24"/>
          <w:szCs w:val="24"/>
          <w:lang w:val="id-ID"/>
        </w:rPr>
        <w:fldChar w:fldCharType="end"/>
      </w:r>
      <w:r w:rsidRPr="00B53138">
        <w:rPr>
          <w:b/>
          <w:bCs/>
          <w:i w:val="0"/>
          <w:iCs w:val="0"/>
          <w:color w:val="auto"/>
          <w:sz w:val="24"/>
          <w:szCs w:val="24"/>
          <w:lang w:val="id-ID"/>
        </w:rPr>
        <w:t>Kebutuhan Non-fungsional</w:t>
      </w:r>
    </w:p>
    <w:p w14:paraId="30A8F92C" w14:textId="77777777" w:rsidR="00936FED" w:rsidRDefault="00936FED" w:rsidP="00936FED">
      <w:pPr>
        <w:spacing w:after="240"/>
        <w:rPr>
          <w:lang w:val="id-ID"/>
        </w:rPr>
      </w:pPr>
      <w:r w:rsidRPr="00B53138">
        <w:rPr>
          <w:lang w:val="id-ID"/>
        </w:rPr>
        <w:t xml:space="preserve">Berdasarkan hasil kebutuhan untuk Rancang Bangun Sistem Manajemen Pendataan Bantuan untuk Kelompok Tani pada Dinas Pertanian Kabupaten Toba </w:t>
      </w:r>
    </w:p>
    <w:p w14:paraId="5D6BCED8" w14:textId="77777777" w:rsidR="00936FED" w:rsidRDefault="00936FED" w:rsidP="00936FED">
      <w:pPr>
        <w:spacing w:after="240"/>
        <w:rPr>
          <w:lang w:val="id-ID"/>
        </w:rPr>
      </w:pPr>
      <w:r>
        <w:rPr>
          <w:lang w:val="id-ID"/>
        </w:rPr>
        <w:t>ERD</w:t>
      </w:r>
    </w:p>
    <w:p w14:paraId="0BEB27B6" w14:textId="77777777" w:rsidR="00936FED" w:rsidRDefault="00936FED" w:rsidP="00936FED">
      <w:pPr>
        <w:spacing w:after="240"/>
        <w:rPr>
          <w:lang w:val="id-ID"/>
        </w:rPr>
      </w:pPr>
      <w:proofErr w:type="spellStart"/>
      <w:r>
        <w:rPr>
          <w:lang w:val="id-ID"/>
        </w:rPr>
        <w:t>Usecase</w:t>
      </w:r>
      <w:proofErr w:type="spellEnd"/>
    </w:p>
    <w:p w14:paraId="1299C861" w14:textId="77777777" w:rsidR="00936FED" w:rsidRPr="00936FED" w:rsidRDefault="00936FED" w:rsidP="00936FED">
      <w:pPr>
        <w:rPr>
          <w:lang w:val="id-ID"/>
        </w:rPr>
      </w:pPr>
    </w:p>
    <w:p w14:paraId="7D02A91E" w14:textId="77777777" w:rsidR="00936FED" w:rsidRPr="00B53138" w:rsidRDefault="00936FED" w:rsidP="00936FED">
      <w:pPr>
        <w:spacing w:after="240"/>
        <w:rPr>
          <w:lang w:val="id-ID"/>
        </w:rPr>
      </w:pPr>
      <w:r w:rsidRPr="00B53138">
        <w:rPr>
          <w:lang w:val="id-ID"/>
        </w:rPr>
        <w:t xml:space="preserve">menggunakan metode </w:t>
      </w:r>
      <w:r w:rsidRPr="00B53138">
        <w:rPr>
          <w:i/>
          <w:iCs/>
          <w:lang w:val="id-ID"/>
        </w:rPr>
        <w:t xml:space="preserve">Personal </w:t>
      </w:r>
      <w:proofErr w:type="spellStart"/>
      <w:r w:rsidRPr="00B53138">
        <w:rPr>
          <w:i/>
          <w:iCs/>
          <w:lang w:val="id-ID"/>
        </w:rPr>
        <w:t>Extreme</w:t>
      </w:r>
      <w:proofErr w:type="spellEnd"/>
      <w:r w:rsidRPr="00B53138">
        <w:rPr>
          <w:i/>
          <w:iCs/>
          <w:lang w:val="id-ID"/>
        </w:rPr>
        <w:t xml:space="preserve"> </w:t>
      </w:r>
      <w:proofErr w:type="spellStart"/>
      <w:r w:rsidRPr="00B53138">
        <w:rPr>
          <w:i/>
          <w:iCs/>
          <w:lang w:val="id-ID"/>
        </w:rPr>
        <w:t>Programming</w:t>
      </w:r>
      <w:proofErr w:type="spellEnd"/>
      <w:r w:rsidRPr="00B53138">
        <w:rPr>
          <w:lang w:val="id-ID"/>
        </w:rPr>
        <w:t xml:space="preserve"> (PXP)</w:t>
      </w:r>
      <w:r>
        <w:rPr>
          <w:lang w:val="id-ID"/>
        </w:rPr>
        <w:t xml:space="preserve">  </w:t>
      </w:r>
      <w:r w:rsidRPr="00B53138">
        <w:rPr>
          <w:lang w:val="id-ID"/>
        </w:rPr>
        <w:t xml:space="preserve">dituliskan </w:t>
      </w:r>
      <w:r w:rsidRPr="00B53138">
        <w:rPr>
          <w:i/>
          <w:iCs/>
          <w:lang w:val="id-ID"/>
        </w:rPr>
        <w:t xml:space="preserve">user </w:t>
      </w:r>
      <w:proofErr w:type="spellStart"/>
      <w:r w:rsidRPr="00B53138">
        <w:rPr>
          <w:i/>
          <w:iCs/>
          <w:lang w:val="id-ID"/>
        </w:rPr>
        <w:t>stories</w:t>
      </w:r>
      <w:proofErr w:type="spellEnd"/>
      <w:r w:rsidRPr="00B53138">
        <w:rPr>
          <w:lang w:val="id-ID"/>
        </w:rPr>
        <w:t xml:space="preserve"> yang dapat dilihat pada gambar Tabel 3.1.</w:t>
      </w:r>
    </w:p>
    <w:p w14:paraId="6A1EE3A6" w14:textId="77777777" w:rsidR="00936FED" w:rsidRPr="00B53138" w:rsidRDefault="00936FED" w:rsidP="00936FED">
      <w:pPr>
        <w:pStyle w:val="Caption"/>
        <w:keepNext/>
        <w:jc w:val="center"/>
        <w:rPr>
          <w:i w:val="0"/>
          <w:iCs w:val="0"/>
          <w:color w:val="000000" w:themeColor="text1"/>
          <w:sz w:val="24"/>
          <w:szCs w:val="24"/>
          <w:lang w:val="id-ID"/>
        </w:rPr>
      </w:pPr>
    </w:p>
    <w:tbl>
      <w:tblPr>
        <w:tblW w:w="8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6"/>
        <w:gridCol w:w="6314"/>
      </w:tblGrid>
      <w:tr w:rsidR="00936FED" w:rsidRPr="00B53138" w14:paraId="1EE688C9" w14:textId="77777777" w:rsidTr="00772CBD">
        <w:trPr>
          <w:tblHeader/>
        </w:trPr>
        <w:tc>
          <w:tcPr>
            <w:tcW w:w="1876" w:type="dxa"/>
            <w:shd w:val="clear" w:color="auto" w:fill="B4C6E7" w:themeFill="accent1" w:themeFillTint="66"/>
            <w:tcMar>
              <w:top w:w="100" w:type="dxa"/>
              <w:left w:w="100" w:type="dxa"/>
              <w:bottom w:w="100" w:type="dxa"/>
              <w:right w:w="100" w:type="dxa"/>
            </w:tcMar>
          </w:tcPr>
          <w:p w14:paraId="3E104BF8" w14:textId="77777777" w:rsidR="00936FED" w:rsidRPr="00B53138" w:rsidRDefault="00936FED" w:rsidP="00772CBD">
            <w:pPr>
              <w:widowControl w:val="0"/>
              <w:pBdr>
                <w:top w:val="nil"/>
                <w:left w:val="nil"/>
                <w:bottom w:val="nil"/>
                <w:right w:val="nil"/>
                <w:between w:val="nil"/>
              </w:pBdr>
              <w:spacing w:line="240" w:lineRule="auto"/>
              <w:ind w:firstLine="0"/>
              <w:jc w:val="center"/>
              <w:rPr>
                <w:i/>
                <w:iCs/>
                <w:sz w:val="20"/>
                <w:szCs w:val="20"/>
                <w:lang w:val="id-ID"/>
              </w:rPr>
            </w:pPr>
            <w:r w:rsidRPr="00B53138">
              <w:rPr>
                <w:i/>
                <w:iCs/>
                <w:sz w:val="20"/>
                <w:szCs w:val="20"/>
                <w:lang w:val="id-ID"/>
              </w:rPr>
              <w:t xml:space="preserve">Kode User </w:t>
            </w:r>
            <w:proofErr w:type="spellStart"/>
            <w:r w:rsidRPr="00B53138">
              <w:rPr>
                <w:i/>
                <w:iCs/>
                <w:sz w:val="20"/>
                <w:szCs w:val="20"/>
                <w:lang w:val="id-ID"/>
              </w:rPr>
              <w:t>Stories</w:t>
            </w:r>
            <w:proofErr w:type="spellEnd"/>
          </w:p>
        </w:tc>
        <w:tc>
          <w:tcPr>
            <w:tcW w:w="6314" w:type="dxa"/>
            <w:shd w:val="clear" w:color="auto" w:fill="B4C6E7" w:themeFill="accent1" w:themeFillTint="66"/>
            <w:tcMar>
              <w:top w:w="100" w:type="dxa"/>
              <w:left w:w="100" w:type="dxa"/>
              <w:bottom w:w="100" w:type="dxa"/>
              <w:right w:w="100" w:type="dxa"/>
            </w:tcMar>
          </w:tcPr>
          <w:p w14:paraId="123F3BD1" w14:textId="77777777" w:rsidR="00936FED" w:rsidRPr="00B53138" w:rsidRDefault="00936FED" w:rsidP="00772CBD">
            <w:pPr>
              <w:widowControl w:val="0"/>
              <w:pBdr>
                <w:top w:val="nil"/>
                <w:left w:val="nil"/>
                <w:bottom w:val="nil"/>
                <w:right w:val="nil"/>
                <w:between w:val="nil"/>
              </w:pBdr>
              <w:spacing w:line="240" w:lineRule="auto"/>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r>
      <w:tr w:rsidR="00936FED" w:rsidRPr="00B53138" w14:paraId="419830C4" w14:textId="77777777" w:rsidTr="00772CBD">
        <w:tc>
          <w:tcPr>
            <w:tcW w:w="1876" w:type="dxa"/>
            <w:shd w:val="clear" w:color="auto" w:fill="auto"/>
            <w:tcMar>
              <w:top w:w="100" w:type="dxa"/>
              <w:left w:w="100" w:type="dxa"/>
              <w:bottom w:w="100" w:type="dxa"/>
              <w:right w:w="100" w:type="dxa"/>
            </w:tcMar>
          </w:tcPr>
          <w:p w14:paraId="0D1A41EB" w14:textId="77777777" w:rsidR="00936FED" w:rsidRPr="00B53138" w:rsidRDefault="00936FED" w:rsidP="00772CBD">
            <w:pPr>
              <w:widowControl w:val="0"/>
              <w:pBdr>
                <w:top w:val="nil"/>
                <w:left w:val="nil"/>
                <w:bottom w:val="nil"/>
                <w:right w:val="nil"/>
                <w:between w:val="nil"/>
              </w:pBdr>
              <w:spacing w:line="240" w:lineRule="auto"/>
              <w:ind w:firstLine="0"/>
              <w:jc w:val="left"/>
              <w:rPr>
                <w:i/>
                <w:iCs/>
                <w:sz w:val="20"/>
                <w:szCs w:val="20"/>
                <w:lang w:val="id-ID"/>
              </w:rPr>
            </w:pPr>
            <w:r w:rsidRPr="00B53138">
              <w:rPr>
                <w:i/>
                <w:iCs/>
                <w:sz w:val="20"/>
                <w:szCs w:val="20"/>
                <w:lang w:val="id-ID"/>
              </w:rPr>
              <w:t>Story-01</w:t>
            </w:r>
          </w:p>
        </w:tc>
        <w:tc>
          <w:tcPr>
            <w:tcW w:w="6314" w:type="dxa"/>
            <w:shd w:val="clear" w:color="auto" w:fill="auto"/>
            <w:tcMar>
              <w:top w:w="100" w:type="dxa"/>
              <w:left w:w="100" w:type="dxa"/>
              <w:bottom w:w="100" w:type="dxa"/>
              <w:right w:w="100" w:type="dxa"/>
            </w:tcMar>
          </w:tcPr>
          <w:p w14:paraId="435F7F01" w14:textId="77777777" w:rsidR="00936FED" w:rsidRPr="00B53138" w:rsidRDefault="00936FED" w:rsidP="00772CBD">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 xml:space="preserve">Sebagai kepala dinas saya ingin dapat menambah user ke dalam </w:t>
            </w:r>
            <w:r w:rsidRPr="00B53138">
              <w:rPr>
                <w:i/>
                <w:iCs/>
                <w:sz w:val="20"/>
                <w:szCs w:val="20"/>
                <w:lang w:val="id-ID"/>
              </w:rPr>
              <w:t>user</w:t>
            </w:r>
            <w:r w:rsidRPr="00B53138">
              <w:rPr>
                <w:sz w:val="20"/>
                <w:szCs w:val="20"/>
                <w:lang w:val="id-ID"/>
              </w:rPr>
              <w:t>, mengedit data user, menghapus user sehingga apabila ada pergantian perangkat di Dinas Pertanian, pengaturan user dapat dilakukan.</w:t>
            </w:r>
          </w:p>
        </w:tc>
      </w:tr>
      <w:tr w:rsidR="00936FED" w:rsidRPr="00B53138" w14:paraId="42774051" w14:textId="77777777" w:rsidTr="00772CBD">
        <w:tc>
          <w:tcPr>
            <w:tcW w:w="1876" w:type="dxa"/>
            <w:shd w:val="clear" w:color="auto" w:fill="auto"/>
            <w:tcMar>
              <w:top w:w="100" w:type="dxa"/>
              <w:left w:w="100" w:type="dxa"/>
              <w:bottom w:w="100" w:type="dxa"/>
              <w:right w:w="100" w:type="dxa"/>
            </w:tcMar>
          </w:tcPr>
          <w:p w14:paraId="06939C29" w14:textId="77777777" w:rsidR="00936FED" w:rsidRPr="00B53138" w:rsidRDefault="00936FED" w:rsidP="00772CBD">
            <w:pPr>
              <w:widowControl w:val="0"/>
              <w:spacing w:line="240" w:lineRule="auto"/>
              <w:ind w:firstLine="0"/>
              <w:jc w:val="left"/>
              <w:rPr>
                <w:i/>
                <w:iCs/>
                <w:sz w:val="20"/>
                <w:szCs w:val="20"/>
                <w:lang w:val="id-ID"/>
              </w:rPr>
            </w:pPr>
            <w:r w:rsidRPr="00B53138">
              <w:rPr>
                <w:i/>
                <w:iCs/>
                <w:sz w:val="20"/>
                <w:szCs w:val="20"/>
                <w:lang w:val="id-ID"/>
              </w:rPr>
              <w:t>Story-02</w:t>
            </w:r>
          </w:p>
        </w:tc>
        <w:tc>
          <w:tcPr>
            <w:tcW w:w="6314" w:type="dxa"/>
            <w:shd w:val="clear" w:color="auto" w:fill="auto"/>
            <w:tcMar>
              <w:top w:w="100" w:type="dxa"/>
              <w:left w:w="100" w:type="dxa"/>
              <w:bottom w:w="100" w:type="dxa"/>
              <w:right w:w="100" w:type="dxa"/>
            </w:tcMar>
          </w:tcPr>
          <w:p w14:paraId="67DA72E9" w14:textId="77777777" w:rsidR="00936FED" w:rsidRPr="00B53138" w:rsidRDefault="00936FED" w:rsidP="00772CBD">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kepala dinas saya ingin dapat menambah kecamatan sehingga apabila ada pemekaran dan penambahan kecamatan maka dapat ditambahkan ke dalam sistem.</w:t>
            </w:r>
          </w:p>
        </w:tc>
      </w:tr>
      <w:tr w:rsidR="00936FED" w:rsidRPr="00B53138" w14:paraId="6FF8945A" w14:textId="77777777" w:rsidTr="00772CBD">
        <w:tc>
          <w:tcPr>
            <w:tcW w:w="1876" w:type="dxa"/>
            <w:shd w:val="clear" w:color="auto" w:fill="auto"/>
            <w:tcMar>
              <w:top w:w="100" w:type="dxa"/>
              <w:left w:w="100" w:type="dxa"/>
              <w:bottom w:w="100" w:type="dxa"/>
              <w:right w:w="100" w:type="dxa"/>
            </w:tcMar>
          </w:tcPr>
          <w:p w14:paraId="73EB3DF0" w14:textId="77777777" w:rsidR="00936FED" w:rsidRPr="00B53138" w:rsidRDefault="00936FED" w:rsidP="00772CBD">
            <w:pPr>
              <w:widowControl w:val="0"/>
              <w:spacing w:line="240" w:lineRule="auto"/>
              <w:ind w:firstLine="0"/>
              <w:jc w:val="left"/>
              <w:rPr>
                <w:i/>
                <w:iCs/>
                <w:sz w:val="20"/>
                <w:szCs w:val="20"/>
                <w:lang w:val="id-ID"/>
              </w:rPr>
            </w:pPr>
            <w:r w:rsidRPr="00B53138">
              <w:rPr>
                <w:i/>
                <w:iCs/>
                <w:sz w:val="20"/>
                <w:szCs w:val="20"/>
                <w:lang w:val="id-ID"/>
              </w:rPr>
              <w:t>Story-03</w:t>
            </w:r>
          </w:p>
        </w:tc>
        <w:tc>
          <w:tcPr>
            <w:tcW w:w="6314" w:type="dxa"/>
            <w:shd w:val="clear" w:color="auto" w:fill="auto"/>
            <w:tcMar>
              <w:top w:w="100" w:type="dxa"/>
              <w:left w:w="100" w:type="dxa"/>
              <w:bottom w:w="100" w:type="dxa"/>
              <w:right w:w="100" w:type="dxa"/>
            </w:tcMar>
          </w:tcPr>
          <w:p w14:paraId="22B40A37" w14:textId="77777777" w:rsidR="00936FED" w:rsidRPr="00B53138" w:rsidRDefault="00936FED" w:rsidP="00772CBD">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kepala dinas saya ingin dapat menambah bidang sehingga mempermudah apabila ada perubahan struktural.</w:t>
            </w:r>
          </w:p>
        </w:tc>
      </w:tr>
      <w:tr w:rsidR="00936FED" w:rsidRPr="00B53138" w14:paraId="6644070F" w14:textId="77777777" w:rsidTr="00772CBD">
        <w:tc>
          <w:tcPr>
            <w:tcW w:w="1876" w:type="dxa"/>
            <w:shd w:val="clear" w:color="auto" w:fill="auto"/>
            <w:tcMar>
              <w:top w:w="100" w:type="dxa"/>
              <w:left w:w="100" w:type="dxa"/>
              <w:bottom w:w="100" w:type="dxa"/>
              <w:right w:w="100" w:type="dxa"/>
            </w:tcMar>
          </w:tcPr>
          <w:p w14:paraId="2E603FA0" w14:textId="77777777" w:rsidR="00936FED" w:rsidRPr="00B53138" w:rsidRDefault="00936FED" w:rsidP="00772CBD">
            <w:pPr>
              <w:widowControl w:val="0"/>
              <w:spacing w:line="240" w:lineRule="auto"/>
              <w:ind w:firstLine="0"/>
              <w:jc w:val="left"/>
              <w:rPr>
                <w:i/>
                <w:iCs/>
                <w:sz w:val="20"/>
                <w:szCs w:val="20"/>
                <w:lang w:val="id-ID"/>
              </w:rPr>
            </w:pPr>
            <w:r w:rsidRPr="00B53138">
              <w:rPr>
                <w:i/>
                <w:iCs/>
                <w:sz w:val="20"/>
                <w:szCs w:val="20"/>
                <w:lang w:val="id-ID"/>
              </w:rPr>
              <w:t>Story-04</w:t>
            </w:r>
          </w:p>
        </w:tc>
        <w:tc>
          <w:tcPr>
            <w:tcW w:w="6314" w:type="dxa"/>
            <w:shd w:val="clear" w:color="auto" w:fill="auto"/>
            <w:tcMar>
              <w:top w:w="100" w:type="dxa"/>
              <w:left w:w="100" w:type="dxa"/>
              <w:bottom w:w="100" w:type="dxa"/>
              <w:right w:w="100" w:type="dxa"/>
            </w:tcMar>
          </w:tcPr>
          <w:p w14:paraId="3D75AB93" w14:textId="77777777" w:rsidR="00936FED" w:rsidRPr="00B53138" w:rsidRDefault="00936FED" w:rsidP="00772CBD">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kepala dinas saya ingin membuat rekapitulasi dan melihat proposal yang diajukan sehingga proposal bisa saya pantau.</w:t>
            </w:r>
          </w:p>
        </w:tc>
      </w:tr>
      <w:tr w:rsidR="00936FED" w:rsidRPr="00B53138" w14:paraId="3CEC2F43" w14:textId="77777777" w:rsidTr="00772CBD">
        <w:tc>
          <w:tcPr>
            <w:tcW w:w="1876" w:type="dxa"/>
            <w:shd w:val="clear" w:color="auto" w:fill="auto"/>
            <w:tcMar>
              <w:top w:w="100" w:type="dxa"/>
              <w:left w:w="100" w:type="dxa"/>
              <w:bottom w:w="100" w:type="dxa"/>
              <w:right w:w="100" w:type="dxa"/>
            </w:tcMar>
          </w:tcPr>
          <w:p w14:paraId="5ACFB06D" w14:textId="77777777" w:rsidR="00936FED" w:rsidRPr="00B53138" w:rsidRDefault="00936FED" w:rsidP="00772CBD">
            <w:pPr>
              <w:widowControl w:val="0"/>
              <w:spacing w:line="240" w:lineRule="auto"/>
              <w:ind w:firstLine="0"/>
              <w:jc w:val="left"/>
              <w:rPr>
                <w:i/>
                <w:iCs/>
                <w:sz w:val="20"/>
                <w:szCs w:val="20"/>
                <w:lang w:val="id-ID"/>
              </w:rPr>
            </w:pPr>
            <w:r w:rsidRPr="00B53138">
              <w:rPr>
                <w:i/>
                <w:iCs/>
                <w:sz w:val="20"/>
                <w:szCs w:val="20"/>
                <w:lang w:val="id-ID"/>
              </w:rPr>
              <w:t>Story-05</w:t>
            </w:r>
          </w:p>
        </w:tc>
        <w:tc>
          <w:tcPr>
            <w:tcW w:w="6314" w:type="dxa"/>
            <w:shd w:val="clear" w:color="auto" w:fill="auto"/>
            <w:tcMar>
              <w:top w:w="100" w:type="dxa"/>
              <w:left w:w="100" w:type="dxa"/>
              <w:bottom w:w="100" w:type="dxa"/>
              <w:right w:w="100" w:type="dxa"/>
            </w:tcMar>
          </w:tcPr>
          <w:p w14:paraId="6CB0279A" w14:textId="77777777" w:rsidR="00936FED" w:rsidRPr="00B53138" w:rsidRDefault="00936FED" w:rsidP="00772CBD">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kepala bidang saya ingin dapat menambah, melihat dan mengedit kamus usulan sehingga mempermudah dalam mengelola kamus usulan.</w:t>
            </w:r>
          </w:p>
        </w:tc>
      </w:tr>
      <w:tr w:rsidR="00936FED" w:rsidRPr="00B53138" w14:paraId="1F862640" w14:textId="77777777" w:rsidTr="00772CBD">
        <w:tc>
          <w:tcPr>
            <w:tcW w:w="1876" w:type="dxa"/>
            <w:shd w:val="clear" w:color="auto" w:fill="auto"/>
            <w:tcMar>
              <w:top w:w="100" w:type="dxa"/>
              <w:left w:w="100" w:type="dxa"/>
              <w:bottom w:w="100" w:type="dxa"/>
              <w:right w:w="100" w:type="dxa"/>
            </w:tcMar>
          </w:tcPr>
          <w:p w14:paraId="4BDE01F8" w14:textId="77777777" w:rsidR="00936FED" w:rsidRPr="00B53138" w:rsidRDefault="00936FED" w:rsidP="00772CBD">
            <w:pPr>
              <w:widowControl w:val="0"/>
              <w:spacing w:line="240" w:lineRule="auto"/>
              <w:ind w:firstLine="0"/>
              <w:jc w:val="left"/>
              <w:rPr>
                <w:i/>
                <w:iCs/>
                <w:sz w:val="20"/>
                <w:szCs w:val="20"/>
                <w:lang w:val="id-ID"/>
              </w:rPr>
            </w:pPr>
            <w:r w:rsidRPr="00B53138">
              <w:rPr>
                <w:i/>
                <w:iCs/>
                <w:sz w:val="20"/>
                <w:szCs w:val="20"/>
                <w:lang w:val="id-ID"/>
              </w:rPr>
              <w:t>Story-06</w:t>
            </w:r>
          </w:p>
        </w:tc>
        <w:tc>
          <w:tcPr>
            <w:tcW w:w="6314" w:type="dxa"/>
            <w:shd w:val="clear" w:color="auto" w:fill="auto"/>
            <w:tcMar>
              <w:top w:w="100" w:type="dxa"/>
              <w:left w:w="100" w:type="dxa"/>
              <w:bottom w:w="100" w:type="dxa"/>
              <w:right w:w="100" w:type="dxa"/>
            </w:tcMar>
          </w:tcPr>
          <w:p w14:paraId="1EFE5EC3" w14:textId="77777777" w:rsidR="00936FED" w:rsidRPr="00B53138" w:rsidRDefault="00936FED" w:rsidP="00772CBD">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kepala bidang saya ingin saya bisa melihat, menyetujui/menolak, mengubah status proposal yang diajukan sehingga mempercepat proses pengajuan proposal.</w:t>
            </w:r>
          </w:p>
        </w:tc>
      </w:tr>
      <w:tr w:rsidR="00936FED" w:rsidRPr="00B53138" w14:paraId="04293532" w14:textId="77777777" w:rsidTr="00772CBD">
        <w:tc>
          <w:tcPr>
            <w:tcW w:w="1876" w:type="dxa"/>
            <w:shd w:val="clear" w:color="auto" w:fill="auto"/>
            <w:tcMar>
              <w:top w:w="100" w:type="dxa"/>
              <w:left w:w="100" w:type="dxa"/>
              <w:bottom w:w="100" w:type="dxa"/>
              <w:right w:w="100" w:type="dxa"/>
            </w:tcMar>
          </w:tcPr>
          <w:p w14:paraId="78761CB2" w14:textId="77777777" w:rsidR="00936FED" w:rsidRPr="00B53138" w:rsidRDefault="00936FED" w:rsidP="00772CBD">
            <w:pPr>
              <w:widowControl w:val="0"/>
              <w:spacing w:line="240" w:lineRule="auto"/>
              <w:ind w:firstLine="0"/>
              <w:jc w:val="left"/>
              <w:rPr>
                <w:i/>
                <w:iCs/>
                <w:sz w:val="20"/>
                <w:szCs w:val="20"/>
                <w:lang w:val="id-ID"/>
              </w:rPr>
            </w:pPr>
            <w:r w:rsidRPr="00B53138">
              <w:rPr>
                <w:i/>
                <w:iCs/>
                <w:sz w:val="20"/>
                <w:szCs w:val="20"/>
                <w:lang w:val="id-ID"/>
              </w:rPr>
              <w:t>Story-07</w:t>
            </w:r>
          </w:p>
        </w:tc>
        <w:tc>
          <w:tcPr>
            <w:tcW w:w="6314" w:type="dxa"/>
            <w:shd w:val="clear" w:color="auto" w:fill="auto"/>
            <w:tcMar>
              <w:top w:w="100" w:type="dxa"/>
              <w:left w:w="100" w:type="dxa"/>
              <w:bottom w:w="100" w:type="dxa"/>
              <w:right w:w="100" w:type="dxa"/>
            </w:tcMar>
          </w:tcPr>
          <w:p w14:paraId="6637C263" w14:textId="77777777" w:rsidR="00936FED" w:rsidRPr="00B53138" w:rsidRDefault="00936FED" w:rsidP="00772CBD">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badan penyuluh saya ingin dapat menambah kelompok tani, melihat, mengedit, dan menghapus tani sehingga memudahkan saya dalam memanajemen kelompok tani.</w:t>
            </w:r>
          </w:p>
        </w:tc>
      </w:tr>
      <w:tr w:rsidR="00936FED" w:rsidRPr="00B53138" w14:paraId="25BD9B72" w14:textId="77777777" w:rsidTr="00772CBD">
        <w:tc>
          <w:tcPr>
            <w:tcW w:w="1876" w:type="dxa"/>
            <w:shd w:val="clear" w:color="auto" w:fill="auto"/>
            <w:tcMar>
              <w:top w:w="100" w:type="dxa"/>
              <w:left w:w="100" w:type="dxa"/>
              <w:bottom w:w="100" w:type="dxa"/>
              <w:right w:w="100" w:type="dxa"/>
            </w:tcMar>
          </w:tcPr>
          <w:p w14:paraId="3BEA81DA" w14:textId="77777777" w:rsidR="00936FED" w:rsidRPr="00B53138" w:rsidRDefault="00936FED" w:rsidP="00772CBD">
            <w:pPr>
              <w:widowControl w:val="0"/>
              <w:spacing w:line="240" w:lineRule="auto"/>
              <w:ind w:firstLine="0"/>
              <w:jc w:val="left"/>
              <w:rPr>
                <w:i/>
                <w:iCs/>
                <w:sz w:val="20"/>
                <w:szCs w:val="20"/>
                <w:lang w:val="id-ID"/>
              </w:rPr>
            </w:pPr>
            <w:r w:rsidRPr="00B53138">
              <w:rPr>
                <w:i/>
                <w:iCs/>
                <w:sz w:val="20"/>
                <w:szCs w:val="20"/>
                <w:lang w:val="id-ID"/>
              </w:rPr>
              <w:t>Story-08</w:t>
            </w:r>
          </w:p>
        </w:tc>
        <w:tc>
          <w:tcPr>
            <w:tcW w:w="6314" w:type="dxa"/>
            <w:shd w:val="clear" w:color="auto" w:fill="auto"/>
            <w:tcMar>
              <w:top w:w="100" w:type="dxa"/>
              <w:left w:w="100" w:type="dxa"/>
              <w:bottom w:w="100" w:type="dxa"/>
              <w:right w:w="100" w:type="dxa"/>
            </w:tcMar>
          </w:tcPr>
          <w:p w14:paraId="2E845500" w14:textId="77777777" w:rsidR="00936FED" w:rsidRPr="00B53138" w:rsidRDefault="00936FED" w:rsidP="00772CBD">
            <w:pPr>
              <w:keepNext/>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badan penyuluh saya ingin dapat menambah proposal, melihat, mengedit dan menghapus proposal sehingga memudahkan saya dalam mengajukan proposal kelompok tani.</w:t>
            </w:r>
          </w:p>
        </w:tc>
      </w:tr>
    </w:tbl>
    <w:p w14:paraId="760131F6" w14:textId="77777777" w:rsidR="00936FED" w:rsidRPr="00B53138" w:rsidRDefault="00936FED" w:rsidP="00936FED">
      <w:pPr>
        <w:pStyle w:val="Caption"/>
        <w:jc w:val="center"/>
        <w:rPr>
          <w:b/>
          <w:bCs/>
          <w:color w:val="auto"/>
          <w:sz w:val="24"/>
          <w:szCs w:val="24"/>
          <w:lang w:val="id-ID"/>
        </w:rPr>
      </w:pPr>
      <w:r w:rsidRPr="00B53138">
        <w:rPr>
          <w:b/>
          <w:bCs/>
          <w:color w:val="auto"/>
          <w:sz w:val="24"/>
          <w:szCs w:val="24"/>
          <w:lang w:val="id-ID"/>
        </w:rPr>
        <w:t xml:space="preserve">Tabel </w:t>
      </w:r>
      <w:r>
        <w:rPr>
          <w:b/>
          <w:bCs/>
          <w:color w:val="auto"/>
          <w:sz w:val="24"/>
          <w:szCs w:val="24"/>
          <w:lang w:val="id-ID"/>
        </w:rPr>
        <w:fldChar w:fldCharType="begin"/>
      </w:r>
      <w:r>
        <w:rPr>
          <w:b/>
          <w:bCs/>
          <w:color w:val="auto"/>
          <w:sz w:val="24"/>
          <w:szCs w:val="24"/>
          <w:lang w:val="id-ID"/>
        </w:rPr>
        <w:instrText xml:space="preserve"> STYLEREF 1 \s </w:instrText>
      </w:r>
      <w:r>
        <w:rPr>
          <w:b/>
          <w:bCs/>
          <w:color w:val="auto"/>
          <w:sz w:val="24"/>
          <w:szCs w:val="24"/>
          <w:lang w:val="id-ID"/>
        </w:rPr>
        <w:fldChar w:fldCharType="separate"/>
      </w:r>
      <w:r>
        <w:rPr>
          <w:b/>
          <w:bCs/>
          <w:noProof/>
          <w:color w:val="auto"/>
          <w:sz w:val="24"/>
          <w:szCs w:val="24"/>
          <w:lang w:val="id-ID"/>
        </w:rPr>
        <w:t>3</w:t>
      </w:r>
      <w:r>
        <w:rPr>
          <w:b/>
          <w:bCs/>
          <w:color w:val="auto"/>
          <w:sz w:val="24"/>
          <w:szCs w:val="24"/>
          <w:lang w:val="id-ID"/>
        </w:rPr>
        <w:fldChar w:fldCharType="end"/>
      </w:r>
      <w:r>
        <w:rPr>
          <w:b/>
          <w:bCs/>
          <w:color w:val="auto"/>
          <w:sz w:val="24"/>
          <w:szCs w:val="24"/>
          <w:lang w:val="id-ID"/>
        </w:rPr>
        <w:t>.</w:t>
      </w:r>
      <w:r>
        <w:rPr>
          <w:b/>
          <w:bCs/>
          <w:color w:val="auto"/>
          <w:sz w:val="24"/>
          <w:szCs w:val="24"/>
          <w:lang w:val="id-ID"/>
        </w:rPr>
        <w:fldChar w:fldCharType="begin"/>
      </w:r>
      <w:r>
        <w:rPr>
          <w:b/>
          <w:bCs/>
          <w:color w:val="auto"/>
          <w:sz w:val="24"/>
          <w:szCs w:val="24"/>
          <w:lang w:val="id-ID"/>
        </w:rPr>
        <w:instrText xml:space="preserve"> SEQ Tabel \* ARABIC \s 1 </w:instrText>
      </w:r>
      <w:r>
        <w:rPr>
          <w:b/>
          <w:bCs/>
          <w:color w:val="auto"/>
          <w:sz w:val="24"/>
          <w:szCs w:val="24"/>
          <w:lang w:val="id-ID"/>
        </w:rPr>
        <w:fldChar w:fldCharType="separate"/>
      </w:r>
      <w:r>
        <w:rPr>
          <w:b/>
          <w:bCs/>
          <w:noProof/>
          <w:color w:val="auto"/>
          <w:sz w:val="24"/>
          <w:szCs w:val="24"/>
          <w:lang w:val="id-ID"/>
        </w:rPr>
        <w:t>2</w:t>
      </w:r>
      <w:r>
        <w:rPr>
          <w:b/>
          <w:bCs/>
          <w:color w:val="auto"/>
          <w:sz w:val="24"/>
          <w:szCs w:val="24"/>
          <w:lang w:val="id-ID"/>
        </w:rPr>
        <w:fldChar w:fldCharType="end"/>
      </w:r>
      <w:r w:rsidRPr="00B53138">
        <w:rPr>
          <w:b/>
          <w:bCs/>
          <w:color w:val="auto"/>
          <w:sz w:val="24"/>
          <w:szCs w:val="24"/>
          <w:lang w:val="id-ID"/>
        </w:rPr>
        <w:t xml:space="preserve">User </w:t>
      </w:r>
      <w:proofErr w:type="spellStart"/>
      <w:r w:rsidRPr="00B53138">
        <w:rPr>
          <w:b/>
          <w:bCs/>
          <w:color w:val="auto"/>
          <w:sz w:val="24"/>
          <w:szCs w:val="24"/>
          <w:lang w:val="id-ID"/>
        </w:rPr>
        <w:t>Stories</w:t>
      </w:r>
      <w:proofErr w:type="spellEnd"/>
    </w:p>
    <w:p w14:paraId="2058780F" w14:textId="26E6AA7F" w:rsidR="00936FED" w:rsidRPr="00936FED" w:rsidRDefault="00936FED" w:rsidP="00936FED">
      <w:pPr>
        <w:rPr>
          <w:lang w:val="id-ID"/>
        </w:rPr>
      </w:pPr>
      <w:r w:rsidRPr="00B53138">
        <w:rPr>
          <w:bCs/>
          <w:lang w:val="id-ID"/>
        </w:rPr>
        <w:t xml:space="preserve">Berdasarkan </w:t>
      </w:r>
      <w:r w:rsidRPr="00B53138">
        <w:rPr>
          <w:bCs/>
          <w:i/>
          <w:iCs/>
          <w:lang w:val="id-ID"/>
        </w:rPr>
        <w:t xml:space="preserve">user </w:t>
      </w:r>
      <w:proofErr w:type="spellStart"/>
      <w:r w:rsidRPr="00B53138">
        <w:rPr>
          <w:bCs/>
          <w:i/>
          <w:iCs/>
          <w:lang w:val="id-ID"/>
        </w:rPr>
        <w:t>story</w:t>
      </w:r>
      <w:proofErr w:type="spellEnd"/>
      <w:r w:rsidRPr="00B53138">
        <w:rPr>
          <w:bCs/>
          <w:lang w:val="id-ID"/>
        </w:rPr>
        <w:t xml:space="preserve"> yang sudah dijabarkan</w:t>
      </w:r>
    </w:p>
    <w:p w14:paraId="02EB6387" w14:textId="18D421CA" w:rsidR="00734F45" w:rsidRPr="00B53138" w:rsidRDefault="0038637B" w:rsidP="006671FA">
      <w:pPr>
        <w:pStyle w:val="Heading3"/>
        <w:rPr>
          <w:lang w:val="id-ID"/>
        </w:rPr>
      </w:pPr>
      <w:bookmarkStart w:id="54" w:name="_Toc152684767"/>
      <w:r w:rsidRPr="00B53138">
        <w:rPr>
          <w:lang w:val="id-ID"/>
        </w:rPr>
        <w:t>Tahap Perencanaan</w:t>
      </w:r>
      <w:bookmarkEnd w:id="54"/>
    </w:p>
    <w:p w14:paraId="1B55EAEB" w14:textId="229053F0" w:rsidR="00734F45" w:rsidRPr="00B53138" w:rsidRDefault="0038637B" w:rsidP="00577498">
      <w:pPr>
        <w:spacing w:after="120"/>
        <w:rPr>
          <w:lang w:val="id-ID"/>
        </w:rPr>
      </w:pPr>
      <w:r w:rsidRPr="00B53138">
        <w:rPr>
          <w:lang w:val="id-ID"/>
        </w:rPr>
        <w:t>Perencanaan terdiri dari</w:t>
      </w:r>
      <w:r w:rsidR="00B16188">
        <w:rPr>
          <w:lang w:val="id-ID"/>
        </w:rPr>
        <w:t xml:space="preserve"> membuat estimasi</w:t>
      </w:r>
      <w:r w:rsidRPr="00B53138">
        <w:rPr>
          <w:lang w:val="id-ID"/>
        </w:rPr>
        <w:t xml:space="preserve"> </w:t>
      </w:r>
      <w:r w:rsidRPr="00B16188">
        <w:rPr>
          <w:i/>
          <w:iCs/>
          <w:lang w:val="id-ID"/>
        </w:rPr>
        <w:t xml:space="preserve">user </w:t>
      </w:r>
      <w:proofErr w:type="spellStart"/>
      <w:r w:rsidRPr="00B16188">
        <w:rPr>
          <w:i/>
          <w:iCs/>
          <w:lang w:val="id-ID"/>
        </w:rPr>
        <w:t>stories</w:t>
      </w:r>
      <w:proofErr w:type="spellEnd"/>
      <w:r w:rsidRPr="00B53138">
        <w:rPr>
          <w:lang w:val="id-ID"/>
        </w:rPr>
        <w:t xml:space="preserve">, penentuan prioritas </w:t>
      </w:r>
      <w:r w:rsidRPr="00B16188">
        <w:rPr>
          <w:i/>
          <w:iCs/>
          <w:lang w:val="id-ID"/>
        </w:rPr>
        <w:t xml:space="preserve">user </w:t>
      </w:r>
      <w:proofErr w:type="spellStart"/>
      <w:r w:rsidRPr="00B16188">
        <w:rPr>
          <w:i/>
          <w:iCs/>
          <w:lang w:val="id-ID"/>
        </w:rPr>
        <w:t>stories</w:t>
      </w:r>
      <w:proofErr w:type="spellEnd"/>
      <w:r w:rsidRPr="00B53138">
        <w:rPr>
          <w:lang w:val="id-ID"/>
        </w:rPr>
        <w:t>, dan perencanaan iterasi. Perencanaan dibutuhkan untuk menentukan jalannya pengembangan sistem pengadaan bantuan kelompok tani di Dinas Pertanian Toba.</w:t>
      </w:r>
    </w:p>
    <w:p w14:paraId="3394824E" w14:textId="77777777" w:rsidR="003A2EA5" w:rsidRPr="00B53138" w:rsidRDefault="003A2EA5" w:rsidP="00577498">
      <w:pPr>
        <w:spacing w:after="120"/>
        <w:rPr>
          <w:lang w:val="id-ID"/>
        </w:rPr>
      </w:pPr>
    </w:p>
    <w:p w14:paraId="4A21E7AE" w14:textId="77777777" w:rsidR="00734F45" w:rsidRPr="00B53138" w:rsidRDefault="0038637B" w:rsidP="00F82818">
      <w:pPr>
        <w:numPr>
          <w:ilvl w:val="0"/>
          <w:numId w:val="18"/>
        </w:numPr>
        <w:spacing w:after="120"/>
        <w:rPr>
          <w:lang w:val="id-ID"/>
        </w:rPr>
      </w:pPr>
      <w:r w:rsidRPr="00B53138">
        <w:rPr>
          <w:lang w:val="id-ID"/>
        </w:rPr>
        <w:t xml:space="preserve">Estimasi </w:t>
      </w:r>
      <w:r w:rsidRPr="00B53138">
        <w:rPr>
          <w:i/>
          <w:iCs/>
          <w:lang w:val="id-ID"/>
        </w:rPr>
        <w:t xml:space="preserve">User </w:t>
      </w:r>
      <w:proofErr w:type="spellStart"/>
      <w:r w:rsidRPr="00B53138">
        <w:rPr>
          <w:i/>
          <w:iCs/>
          <w:lang w:val="id-ID"/>
        </w:rPr>
        <w:t>Stories</w:t>
      </w:r>
      <w:proofErr w:type="spellEnd"/>
    </w:p>
    <w:p w14:paraId="06AC7462" w14:textId="4F879728" w:rsidR="00577498" w:rsidRPr="00B53138" w:rsidRDefault="0038637B" w:rsidP="003A2EA5">
      <w:pPr>
        <w:spacing w:after="120"/>
        <w:ind w:left="720" w:firstLine="0"/>
        <w:rPr>
          <w:i/>
          <w:iCs/>
          <w:color w:val="000000" w:themeColor="text1"/>
          <w:lang w:val="id-ID"/>
        </w:rPr>
      </w:pPr>
      <w:r w:rsidRPr="00B53138">
        <w:rPr>
          <w:lang w:val="id-ID"/>
        </w:rPr>
        <w:lastRenderedPageBreak/>
        <w:t xml:space="preserve">Estimasi </w:t>
      </w:r>
      <w:r w:rsidRPr="00B53138">
        <w:rPr>
          <w:i/>
          <w:iCs/>
          <w:lang w:val="id-ID"/>
        </w:rPr>
        <w:t xml:space="preserve">user </w:t>
      </w:r>
      <w:proofErr w:type="spellStart"/>
      <w:r w:rsidRPr="00B53138">
        <w:rPr>
          <w:i/>
          <w:iCs/>
          <w:lang w:val="id-ID"/>
        </w:rPr>
        <w:t>stories</w:t>
      </w:r>
      <w:proofErr w:type="spellEnd"/>
      <w:r w:rsidRPr="00B53138">
        <w:rPr>
          <w:lang w:val="id-ID"/>
        </w:rPr>
        <w:t xml:space="preserve"> adalah perkiraan waktu yang digunakan untuk mengimplementasikan setiap </w:t>
      </w:r>
      <w:r w:rsidRPr="00B53138">
        <w:rPr>
          <w:i/>
          <w:lang w:val="id-ID"/>
        </w:rPr>
        <w:t xml:space="preserve">user </w:t>
      </w:r>
      <w:proofErr w:type="spellStart"/>
      <w:r w:rsidRPr="00B53138">
        <w:rPr>
          <w:i/>
          <w:lang w:val="id-ID"/>
        </w:rPr>
        <w:t>stories</w:t>
      </w:r>
      <w:proofErr w:type="spellEnd"/>
      <w:r w:rsidRPr="00B53138">
        <w:rPr>
          <w:lang w:val="id-ID"/>
        </w:rPr>
        <w:t xml:space="preserve">. Estimasi pengerjaan </w:t>
      </w:r>
      <w:r w:rsidRPr="00B53138">
        <w:rPr>
          <w:i/>
          <w:lang w:val="id-ID"/>
        </w:rPr>
        <w:t xml:space="preserve">user </w:t>
      </w:r>
      <w:proofErr w:type="spellStart"/>
      <w:r w:rsidRPr="00B53138">
        <w:rPr>
          <w:i/>
          <w:lang w:val="id-ID"/>
        </w:rPr>
        <w:t>stories</w:t>
      </w:r>
      <w:proofErr w:type="spellEnd"/>
      <w:r w:rsidRPr="00B53138">
        <w:rPr>
          <w:i/>
          <w:lang w:val="id-ID"/>
        </w:rPr>
        <w:t xml:space="preserve"> </w:t>
      </w:r>
      <w:r w:rsidRPr="00B53138">
        <w:rPr>
          <w:lang w:val="id-ID"/>
        </w:rPr>
        <w:t xml:space="preserve">dinamakan dengan </w:t>
      </w:r>
      <w:proofErr w:type="spellStart"/>
      <w:r w:rsidRPr="00B53138">
        <w:rPr>
          <w:i/>
          <w:lang w:val="id-ID"/>
        </w:rPr>
        <w:t>stories</w:t>
      </w:r>
      <w:proofErr w:type="spellEnd"/>
      <w:r w:rsidRPr="00B53138">
        <w:rPr>
          <w:i/>
          <w:lang w:val="id-ID"/>
        </w:rPr>
        <w:t xml:space="preserve"> </w:t>
      </w:r>
      <w:proofErr w:type="spellStart"/>
      <w:r w:rsidRPr="00B53138">
        <w:rPr>
          <w:i/>
          <w:lang w:val="id-ID"/>
        </w:rPr>
        <w:t>point</w:t>
      </w:r>
      <w:proofErr w:type="spellEnd"/>
      <w:r w:rsidRPr="00B53138">
        <w:rPr>
          <w:lang w:val="id-ID"/>
        </w:rPr>
        <w:t xml:space="preserve">. Besar </w:t>
      </w:r>
      <w:proofErr w:type="spellStart"/>
      <w:r w:rsidRPr="00B53138">
        <w:rPr>
          <w:i/>
          <w:iCs/>
          <w:lang w:val="id-ID"/>
        </w:rPr>
        <w:t>stories</w:t>
      </w:r>
      <w:proofErr w:type="spellEnd"/>
      <w:r w:rsidRPr="00B53138">
        <w:rPr>
          <w:i/>
          <w:iCs/>
          <w:lang w:val="id-ID"/>
        </w:rPr>
        <w:t xml:space="preserve"> </w:t>
      </w:r>
      <w:proofErr w:type="spellStart"/>
      <w:r w:rsidRPr="00B53138">
        <w:rPr>
          <w:i/>
          <w:iCs/>
          <w:lang w:val="id-ID"/>
        </w:rPr>
        <w:t>point</w:t>
      </w:r>
      <w:proofErr w:type="spellEnd"/>
      <w:r w:rsidRPr="00B53138">
        <w:rPr>
          <w:lang w:val="id-ID"/>
        </w:rPr>
        <w:t xml:space="preserve"> berbanding lurus dengan waktu pengerjaan. Besar </w:t>
      </w:r>
      <w:proofErr w:type="spellStart"/>
      <w:r w:rsidRPr="00B53138">
        <w:rPr>
          <w:i/>
          <w:lang w:val="id-ID"/>
        </w:rPr>
        <w:t>stories</w:t>
      </w:r>
      <w:proofErr w:type="spellEnd"/>
      <w:r w:rsidRPr="00B53138">
        <w:rPr>
          <w:i/>
          <w:lang w:val="id-ID"/>
        </w:rPr>
        <w:t xml:space="preserve"> </w:t>
      </w:r>
      <w:proofErr w:type="spellStart"/>
      <w:r w:rsidRPr="00B53138">
        <w:rPr>
          <w:i/>
          <w:lang w:val="id-ID"/>
        </w:rPr>
        <w:t>point</w:t>
      </w:r>
      <w:proofErr w:type="spellEnd"/>
      <w:r w:rsidRPr="00B53138">
        <w:rPr>
          <w:lang w:val="id-ID"/>
        </w:rPr>
        <w:t xml:space="preserve"> adalah 1 maka waktu pengerjaannya adalah 2 hari</w:t>
      </w:r>
      <w:sdt>
        <w:sdtPr>
          <w:rPr>
            <w:lang w:val="id-ID"/>
          </w:rPr>
          <w:id w:val="1067539506"/>
          <w:citation/>
        </w:sdtPr>
        <w:sdtContent>
          <w:r w:rsidR="00437C53" w:rsidRPr="00B53138">
            <w:rPr>
              <w:lang w:val="id-ID"/>
            </w:rPr>
            <w:fldChar w:fldCharType="begin"/>
          </w:r>
          <w:r w:rsidR="00437C53" w:rsidRPr="00B53138">
            <w:rPr>
              <w:lang w:val="id-ID"/>
            </w:rPr>
            <w:instrText xml:space="preserve"> CITATION Cho18 \l 1033 </w:instrText>
          </w:r>
          <w:r w:rsidR="00437C53" w:rsidRPr="00B53138">
            <w:rPr>
              <w:lang w:val="id-ID"/>
            </w:rPr>
            <w:fldChar w:fldCharType="separate"/>
          </w:r>
          <w:r w:rsidR="00354C08" w:rsidRPr="00B53138">
            <w:rPr>
              <w:noProof/>
              <w:lang w:val="id-ID"/>
            </w:rPr>
            <w:t xml:space="preserve"> [26]</w:t>
          </w:r>
          <w:r w:rsidR="00437C53" w:rsidRPr="00B53138">
            <w:rPr>
              <w:lang w:val="id-ID"/>
            </w:rPr>
            <w:fldChar w:fldCharType="end"/>
          </w:r>
        </w:sdtContent>
      </w:sdt>
      <w:r w:rsidRPr="00B53138">
        <w:rPr>
          <w:lang w:val="id-ID"/>
        </w:rPr>
        <w:t xml:space="preserve">. Nilai estimasi dari </w:t>
      </w:r>
      <w:proofErr w:type="spellStart"/>
      <w:r w:rsidRPr="00B16188">
        <w:rPr>
          <w:i/>
          <w:iCs/>
          <w:lang w:val="id-ID"/>
        </w:rPr>
        <w:t>stories</w:t>
      </w:r>
      <w:proofErr w:type="spellEnd"/>
      <w:r w:rsidRPr="00B16188">
        <w:rPr>
          <w:i/>
          <w:iCs/>
          <w:lang w:val="id-ID"/>
        </w:rPr>
        <w:t xml:space="preserve"> </w:t>
      </w:r>
      <w:proofErr w:type="spellStart"/>
      <w:r w:rsidRPr="00B16188">
        <w:rPr>
          <w:i/>
          <w:iCs/>
          <w:lang w:val="id-ID"/>
        </w:rPr>
        <w:t>point</w:t>
      </w:r>
      <w:proofErr w:type="spellEnd"/>
      <w:r w:rsidRPr="00B53138">
        <w:rPr>
          <w:lang w:val="id-ID"/>
        </w:rPr>
        <w:t xml:space="preserve"> tergantung kepada pengembang yang menilai tingkat kesulitan di setiap </w:t>
      </w:r>
      <w:r w:rsidRPr="00B53138">
        <w:rPr>
          <w:i/>
          <w:lang w:val="id-ID"/>
        </w:rPr>
        <w:t xml:space="preserve">user </w:t>
      </w:r>
      <w:proofErr w:type="spellStart"/>
      <w:r w:rsidRPr="00B53138">
        <w:rPr>
          <w:i/>
          <w:lang w:val="id-ID"/>
        </w:rPr>
        <w:t>stories</w:t>
      </w:r>
      <w:proofErr w:type="spellEnd"/>
      <w:r w:rsidRPr="00B53138">
        <w:rPr>
          <w:lang w:val="id-ID"/>
        </w:rPr>
        <w:t xml:space="preserve"> yang akan dikerjakan. Nilai </w:t>
      </w:r>
      <w:proofErr w:type="spellStart"/>
      <w:r w:rsidRPr="00B16188">
        <w:rPr>
          <w:i/>
          <w:iCs/>
          <w:lang w:val="id-ID"/>
        </w:rPr>
        <w:t>stories</w:t>
      </w:r>
      <w:proofErr w:type="spellEnd"/>
      <w:r w:rsidRPr="00B16188">
        <w:rPr>
          <w:i/>
          <w:iCs/>
          <w:lang w:val="id-ID"/>
        </w:rPr>
        <w:t xml:space="preserve"> </w:t>
      </w:r>
      <w:proofErr w:type="spellStart"/>
      <w:r w:rsidRPr="00B16188">
        <w:rPr>
          <w:i/>
          <w:iCs/>
          <w:lang w:val="id-ID"/>
        </w:rPr>
        <w:t>point</w:t>
      </w:r>
      <w:proofErr w:type="spellEnd"/>
      <w:r w:rsidRPr="00B53138">
        <w:rPr>
          <w:lang w:val="id-ID"/>
        </w:rPr>
        <w:t xml:space="preserve"> adalah dari 1/2, 1, 2, 3, 5, 8, 13, 20, 40, dan 80</w:t>
      </w:r>
      <w:sdt>
        <w:sdtPr>
          <w:rPr>
            <w:lang w:val="id-ID"/>
          </w:rPr>
          <w:id w:val="10965869"/>
          <w:citation/>
        </w:sdtPr>
        <w:sdtContent>
          <w:r w:rsidR="00437C53" w:rsidRPr="00B53138">
            <w:rPr>
              <w:lang w:val="id-ID"/>
            </w:rPr>
            <w:fldChar w:fldCharType="begin"/>
          </w:r>
          <w:r w:rsidR="00437C53" w:rsidRPr="00B53138">
            <w:rPr>
              <w:lang w:val="id-ID"/>
            </w:rPr>
            <w:instrText xml:space="preserve"> CITATION Dan22 \l 1033 </w:instrText>
          </w:r>
          <w:r w:rsidR="00437C53" w:rsidRPr="00B53138">
            <w:rPr>
              <w:lang w:val="id-ID"/>
            </w:rPr>
            <w:fldChar w:fldCharType="separate"/>
          </w:r>
          <w:r w:rsidR="00354C08" w:rsidRPr="00B53138">
            <w:rPr>
              <w:noProof/>
              <w:lang w:val="id-ID"/>
            </w:rPr>
            <w:t xml:space="preserve"> [27]</w:t>
          </w:r>
          <w:r w:rsidR="00437C53" w:rsidRPr="00B53138">
            <w:rPr>
              <w:lang w:val="id-ID"/>
            </w:rPr>
            <w:fldChar w:fldCharType="end"/>
          </w:r>
        </w:sdtContent>
      </w:sdt>
      <w:r w:rsidRPr="00B53138">
        <w:rPr>
          <w:lang w:val="id-ID"/>
        </w:rPr>
        <w:t xml:space="preserve">. Estimasi pengerjaan yang telah ditentukan pengembang berdasarkan tingkat kesulitan pada setiap </w:t>
      </w:r>
      <w:r w:rsidRPr="00B53138">
        <w:rPr>
          <w:i/>
          <w:iCs/>
          <w:lang w:val="id-ID"/>
        </w:rPr>
        <w:t xml:space="preserve">user </w:t>
      </w:r>
      <w:proofErr w:type="spellStart"/>
      <w:r w:rsidRPr="00B53138">
        <w:rPr>
          <w:i/>
          <w:iCs/>
          <w:lang w:val="id-ID"/>
        </w:rPr>
        <w:t>stories</w:t>
      </w:r>
      <w:proofErr w:type="spellEnd"/>
      <w:r w:rsidRPr="00B53138">
        <w:rPr>
          <w:lang w:val="id-ID"/>
        </w:rPr>
        <w:t xml:space="preserve"> dapat dilihat pada tabel 3</w:t>
      </w:r>
      <w:r w:rsidR="00577498" w:rsidRPr="00B53138">
        <w:rPr>
          <w:lang w:val="id-ID"/>
        </w:rPr>
        <w:t>.</w:t>
      </w:r>
      <w:r w:rsidR="00C04B3A" w:rsidRPr="00B53138">
        <w:rPr>
          <w:lang w:val="id-ID"/>
        </w:rPr>
        <w:t>5</w:t>
      </w:r>
      <w:r w:rsidR="00577498" w:rsidRPr="00B53138">
        <w:rPr>
          <w:lang w:val="id-ID"/>
        </w:rPr>
        <w:t xml:space="preserve"> a</w:t>
      </w:r>
      <w:r w:rsidRPr="00B53138">
        <w:rPr>
          <w:lang w:val="id-ID"/>
        </w:rPr>
        <w:t>dalah sebagai berikut.</w:t>
      </w:r>
    </w:p>
    <w:tbl>
      <w:tblPr>
        <w:tblStyle w:val="a5"/>
        <w:tblW w:w="82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9"/>
        <w:gridCol w:w="2641"/>
        <w:gridCol w:w="2250"/>
        <w:gridCol w:w="1753"/>
      </w:tblGrid>
      <w:tr w:rsidR="00734F45" w:rsidRPr="00B53138" w14:paraId="3E6E201C" w14:textId="77777777" w:rsidTr="007510BC">
        <w:trPr>
          <w:tblHeader/>
        </w:trPr>
        <w:tc>
          <w:tcPr>
            <w:tcW w:w="1579" w:type="dxa"/>
            <w:shd w:val="clear" w:color="auto" w:fill="B4C6E7" w:themeFill="accent1" w:themeFillTint="66"/>
            <w:tcMar>
              <w:top w:w="100" w:type="dxa"/>
              <w:left w:w="100" w:type="dxa"/>
              <w:bottom w:w="100" w:type="dxa"/>
              <w:right w:w="100" w:type="dxa"/>
            </w:tcMar>
          </w:tcPr>
          <w:p w14:paraId="079AC249" w14:textId="77777777"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 xml:space="preserve">Kode </w:t>
            </w:r>
            <w:r w:rsidRPr="00B53138">
              <w:rPr>
                <w:i/>
                <w:iCs/>
                <w:sz w:val="20"/>
                <w:szCs w:val="20"/>
                <w:lang w:val="id-ID"/>
              </w:rPr>
              <w:t xml:space="preserve">User </w:t>
            </w:r>
            <w:proofErr w:type="spellStart"/>
            <w:r w:rsidRPr="00B53138">
              <w:rPr>
                <w:i/>
                <w:iCs/>
                <w:sz w:val="20"/>
                <w:szCs w:val="20"/>
                <w:lang w:val="id-ID"/>
              </w:rPr>
              <w:t>Stories</w:t>
            </w:r>
            <w:proofErr w:type="spellEnd"/>
          </w:p>
        </w:tc>
        <w:tc>
          <w:tcPr>
            <w:tcW w:w="2641" w:type="dxa"/>
            <w:shd w:val="clear" w:color="auto" w:fill="B4C6E7" w:themeFill="accent1" w:themeFillTint="66"/>
            <w:tcMar>
              <w:top w:w="100" w:type="dxa"/>
              <w:left w:w="100" w:type="dxa"/>
              <w:bottom w:w="100" w:type="dxa"/>
              <w:right w:w="100" w:type="dxa"/>
            </w:tcMar>
          </w:tcPr>
          <w:p w14:paraId="571C1CA5"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p w14:paraId="6C83D3A2" w14:textId="77777777" w:rsidR="00734F45" w:rsidRPr="00B53138" w:rsidRDefault="00734F45" w:rsidP="002D4A3F">
            <w:pPr>
              <w:widowControl w:val="0"/>
              <w:spacing w:line="240" w:lineRule="auto"/>
              <w:ind w:firstLine="0"/>
              <w:jc w:val="center"/>
              <w:rPr>
                <w:sz w:val="20"/>
                <w:szCs w:val="20"/>
                <w:lang w:val="id-ID"/>
              </w:rPr>
            </w:pPr>
          </w:p>
        </w:tc>
        <w:tc>
          <w:tcPr>
            <w:tcW w:w="2250" w:type="dxa"/>
            <w:shd w:val="clear" w:color="auto" w:fill="B4C6E7" w:themeFill="accent1" w:themeFillTint="66"/>
            <w:tcMar>
              <w:top w:w="100" w:type="dxa"/>
              <w:left w:w="100" w:type="dxa"/>
              <w:bottom w:w="100" w:type="dxa"/>
              <w:right w:w="100" w:type="dxa"/>
            </w:tcMar>
          </w:tcPr>
          <w:p w14:paraId="185AEB0F" w14:textId="150D96AD" w:rsidR="00734F45" w:rsidRPr="00B53138" w:rsidRDefault="0038637B" w:rsidP="002D4A3F">
            <w:pPr>
              <w:widowControl w:val="0"/>
              <w:spacing w:line="240" w:lineRule="auto"/>
              <w:ind w:firstLine="0"/>
              <w:jc w:val="center"/>
              <w:rPr>
                <w:sz w:val="20"/>
                <w:szCs w:val="20"/>
                <w:lang w:val="id-ID"/>
              </w:rPr>
            </w:pPr>
            <w:proofErr w:type="spellStart"/>
            <w:r w:rsidRPr="00B16188">
              <w:rPr>
                <w:i/>
                <w:iCs/>
                <w:sz w:val="20"/>
                <w:szCs w:val="20"/>
                <w:lang w:val="id-ID"/>
              </w:rPr>
              <w:t>Stories</w:t>
            </w:r>
            <w:proofErr w:type="spellEnd"/>
            <w:r w:rsidRPr="00B16188">
              <w:rPr>
                <w:i/>
                <w:iCs/>
                <w:sz w:val="20"/>
                <w:szCs w:val="20"/>
                <w:lang w:val="id-ID"/>
              </w:rPr>
              <w:t xml:space="preserve"> </w:t>
            </w:r>
            <w:proofErr w:type="spellStart"/>
            <w:r w:rsidRPr="00B16188">
              <w:rPr>
                <w:i/>
                <w:iCs/>
                <w:sz w:val="20"/>
                <w:szCs w:val="20"/>
                <w:lang w:val="id-ID"/>
              </w:rPr>
              <w:t>Point</w:t>
            </w:r>
            <w:proofErr w:type="spellEnd"/>
            <w:r w:rsidRPr="00B53138">
              <w:rPr>
                <w:sz w:val="20"/>
                <w:szCs w:val="20"/>
                <w:lang w:val="id-ID"/>
              </w:rPr>
              <w:t xml:space="preserve"> (Estimasi waktu pengerjaan </w:t>
            </w:r>
            <w:r w:rsidRPr="00B16188">
              <w:rPr>
                <w:i/>
                <w:iCs/>
                <w:sz w:val="20"/>
                <w:szCs w:val="20"/>
                <w:lang w:val="id-ID"/>
              </w:rPr>
              <w:t xml:space="preserve">user </w:t>
            </w:r>
            <w:proofErr w:type="spellStart"/>
            <w:r w:rsidRPr="00B16188">
              <w:rPr>
                <w:i/>
                <w:iCs/>
                <w:sz w:val="20"/>
                <w:szCs w:val="20"/>
                <w:lang w:val="id-ID"/>
              </w:rPr>
              <w:t>stories</w:t>
            </w:r>
            <w:proofErr w:type="spellEnd"/>
            <w:r w:rsidRPr="00B53138">
              <w:rPr>
                <w:sz w:val="20"/>
                <w:szCs w:val="20"/>
                <w:lang w:val="id-ID"/>
              </w:rPr>
              <w:t>)</w:t>
            </w:r>
          </w:p>
        </w:tc>
        <w:tc>
          <w:tcPr>
            <w:tcW w:w="1753" w:type="dxa"/>
            <w:shd w:val="clear" w:color="auto" w:fill="B4C6E7" w:themeFill="accent1" w:themeFillTint="66"/>
            <w:tcMar>
              <w:top w:w="100" w:type="dxa"/>
              <w:left w:w="100" w:type="dxa"/>
              <w:bottom w:w="100" w:type="dxa"/>
              <w:right w:w="100" w:type="dxa"/>
            </w:tcMar>
          </w:tcPr>
          <w:p w14:paraId="72F86601" w14:textId="77777777"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Estimasi Waktu (Hari)</w:t>
            </w:r>
          </w:p>
        </w:tc>
      </w:tr>
      <w:tr w:rsidR="00734F45" w:rsidRPr="00B53138" w14:paraId="7BBF7085" w14:textId="77777777" w:rsidTr="007510BC">
        <w:tc>
          <w:tcPr>
            <w:tcW w:w="1579" w:type="dxa"/>
            <w:shd w:val="clear" w:color="auto" w:fill="auto"/>
            <w:tcMar>
              <w:top w:w="100" w:type="dxa"/>
              <w:left w:w="100" w:type="dxa"/>
              <w:bottom w:w="100" w:type="dxa"/>
              <w:right w:w="100" w:type="dxa"/>
            </w:tcMar>
          </w:tcPr>
          <w:p w14:paraId="21D2B3CE"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Story-01</w:t>
            </w:r>
          </w:p>
        </w:tc>
        <w:tc>
          <w:tcPr>
            <w:tcW w:w="2641" w:type="dxa"/>
            <w:shd w:val="clear" w:color="auto" w:fill="auto"/>
            <w:tcMar>
              <w:top w:w="100" w:type="dxa"/>
              <w:left w:w="100" w:type="dxa"/>
              <w:bottom w:w="100" w:type="dxa"/>
              <w:right w:w="100" w:type="dxa"/>
            </w:tcMar>
          </w:tcPr>
          <w:p w14:paraId="2B48B350" w14:textId="7C917671" w:rsidR="00734F45" w:rsidRPr="00B53138" w:rsidRDefault="0038637B">
            <w:pPr>
              <w:widowControl w:val="0"/>
              <w:spacing w:line="240" w:lineRule="auto"/>
              <w:ind w:firstLine="0"/>
              <w:jc w:val="left"/>
              <w:rPr>
                <w:sz w:val="20"/>
                <w:szCs w:val="20"/>
                <w:lang w:val="id-ID"/>
              </w:rPr>
            </w:pPr>
            <w:r w:rsidRPr="00B53138">
              <w:rPr>
                <w:sz w:val="20"/>
                <w:szCs w:val="20"/>
                <w:lang w:val="id-ID"/>
              </w:rPr>
              <w:t>Sebagai kepala dinas saya ingin d</w:t>
            </w:r>
            <w:r w:rsidR="00C460A0">
              <w:rPr>
                <w:sz w:val="20"/>
                <w:szCs w:val="20"/>
                <w:lang w:val="id-ID"/>
              </w:rPr>
              <w:t>apat menambah user ke dalam sistem</w:t>
            </w:r>
            <w:r w:rsidRPr="00B53138">
              <w:rPr>
                <w:sz w:val="20"/>
                <w:szCs w:val="20"/>
                <w:lang w:val="id-ID"/>
              </w:rPr>
              <w:t>, mengedit data user, menghapus user sehingga apabila ada pergantian perangkat di Dinas Pertanian, pengaturan user dapat dilakukan.</w:t>
            </w:r>
          </w:p>
        </w:tc>
        <w:tc>
          <w:tcPr>
            <w:tcW w:w="2250" w:type="dxa"/>
            <w:shd w:val="clear" w:color="auto" w:fill="auto"/>
            <w:tcMar>
              <w:top w:w="100" w:type="dxa"/>
              <w:left w:w="100" w:type="dxa"/>
              <w:bottom w:w="100" w:type="dxa"/>
              <w:right w:w="100" w:type="dxa"/>
            </w:tcMar>
          </w:tcPr>
          <w:p w14:paraId="11F974B4" w14:textId="77777777" w:rsidR="002D4A3F" w:rsidRPr="00B53138" w:rsidRDefault="002D4A3F" w:rsidP="002D4A3F">
            <w:pPr>
              <w:widowControl w:val="0"/>
              <w:spacing w:line="240" w:lineRule="auto"/>
              <w:ind w:firstLine="0"/>
              <w:jc w:val="center"/>
              <w:rPr>
                <w:sz w:val="20"/>
                <w:szCs w:val="20"/>
                <w:lang w:val="id-ID"/>
              </w:rPr>
            </w:pPr>
          </w:p>
          <w:p w14:paraId="2E29F722" w14:textId="77777777" w:rsidR="002D4A3F" w:rsidRPr="00B53138" w:rsidRDefault="002D4A3F" w:rsidP="002D4A3F">
            <w:pPr>
              <w:widowControl w:val="0"/>
              <w:spacing w:line="240" w:lineRule="auto"/>
              <w:ind w:firstLine="0"/>
              <w:jc w:val="center"/>
              <w:rPr>
                <w:sz w:val="20"/>
                <w:szCs w:val="20"/>
                <w:lang w:val="id-ID"/>
              </w:rPr>
            </w:pPr>
          </w:p>
          <w:p w14:paraId="1D8E0594" w14:textId="77777777" w:rsidR="002D4A3F" w:rsidRPr="00B53138" w:rsidRDefault="002D4A3F" w:rsidP="002D4A3F">
            <w:pPr>
              <w:widowControl w:val="0"/>
              <w:spacing w:line="240" w:lineRule="auto"/>
              <w:ind w:firstLine="0"/>
              <w:jc w:val="center"/>
              <w:rPr>
                <w:sz w:val="20"/>
                <w:szCs w:val="20"/>
                <w:lang w:val="id-ID"/>
              </w:rPr>
            </w:pPr>
          </w:p>
          <w:p w14:paraId="1F13D6DC" w14:textId="1AFAAB65"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1753" w:type="dxa"/>
            <w:shd w:val="clear" w:color="auto" w:fill="auto"/>
            <w:tcMar>
              <w:top w:w="100" w:type="dxa"/>
              <w:left w:w="100" w:type="dxa"/>
              <w:bottom w:w="100" w:type="dxa"/>
              <w:right w:w="100" w:type="dxa"/>
            </w:tcMar>
          </w:tcPr>
          <w:p w14:paraId="709C60B0" w14:textId="77777777" w:rsidR="002D4A3F" w:rsidRPr="00B53138" w:rsidRDefault="002D4A3F" w:rsidP="002D4A3F">
            <w:pPr>
              <w:widowControl w:val="0"/>
              <w:spacing w:line="240" w:lineRule="auto"/>
              <w:ind w:firstLine="0"/>
              <w:jc w:val="center"/>
              <w:rPr>
                <w:sz w:val="20"/>
                <w:szCs w:val="20"/>
                <w:lang w:val="id-ID"/>
              </w:rPr>
            </w:pPr>
          </w:p>
          <w:p w14:paraId="4D5601B0" w14:textId="77777777" w:rsidR="002D4A3F" w:rsidRPr="00B53138" w:rsidRDefault="002D4A3F" w:rsidP="002D4A3F">
            <w:pPr>
              <w:widowControl w:val="0"/>
              <w:spacing w:line="240" w:lineRule="auto"/>
              <w:ind w:firstLine="0"/>
              <w:jc w:val="center"/>
              <w:rPr>
                <w:sz w:val="20"/>
                <w:szCs w:val="20"/>
                <w:lang w:val="id-ID"/>
              </w:rPr>
            </w:pPr>
          </w:p>
          <w:p w14:paraId="4240B529" w14:textId="77777777" w:rsidR="002D4A3F" w:rsidRPr="00B53138" w:rsidRDefault="002D4A3F" w:rsidP="002D4A3F">
            <w:pPr>
              <w:widowControl w:val="0"/>
              <w:spacing w:line="240" w:lineRule="auto"/>
              <w:ind w:firstLine="0"/>
              <w:jc w:val="center"/>
              <w:rPr>
                <w:sz w:val="20"/>
                <w:szCs w:val="20"/>
                <w:lang w:val="id-ID"/>
              </w:rPr>
            </w:pPr>
          </w:p>
          <w:p w14:paraId="572684BF" w14:textId="778B9E31"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5FA935E1" w14:textId="77777777" w:rsidTr="007510BC">
        <w:tc>
          <w:tcPr>
            <w:tcW w:w="1579" w:type="dxa"/>
            <w:shd w:val="clear" w:color="auto" w:fill="auto"/>
            <w:tcMar>
              <w:top w:w="100" w:type="dxa"/>
              <w:left w:w="100" w:type="dxa"/>
              <w:bottom w:w="100" w:type="dxa"/>
              <w:right w:w="100" w:type="dxa"/>
            </w:tcMar>
          </w:tcPr>
          <w:p w14:paraId="7A4C960C" w14:textId="1A3D896F" w:rsidR="00734F45" w:rsidRPr="00B53138" w:rsidRDefault="002D4A3F" w:rsidP="002D4A3F">
            <w:pPr>
              <w:widowControl w:val="0"/>
              <w:spacing w:line="240" w:lineRule="auto"/>
              <w:ind w:firstLine="0"/>
              <w:jc w:val="center"/>
              <w:rPr>
                <w:i/>
                <w:iCs/>
                <w:sz w:val="20"/>
                <w:szCs w:val="20"/>
                <w:lang w:val="id-ID"/>
              </w:rPr>
            </w:pPr>
            <w:r w:rsidRPr="00B53138">
              <w:rPr>
                <w:i/>
                <w:iCs/>
                <w:sz w:val="20"/>
                <w:szCs w:val="20"/>
                <w:lang w:val="id-ID"/>
              </w:rPr>
              <w:t>S</w:t>
            </w:r>
            <w:r w:rsidR="0038637B" w:rsidRPr="00B53138">
              <w:rPr>
                <w:i/>
                <w:iCs/>
                <w:sz w:val="20"/>
                <w:szCs w:val="20"/>
                <w:lang w:val="id-ID"/>
              </w:rPr>
              <w:t>tory-02</w:t>
            </w:r>
          </w:p>
        </w:tc>
        <w:tc>
          <w:tcPr>
            <w:tcW w:w="2641" w:type="dxa"/>
            <w:shd w:val="clear" w:color="auto" w:fill="auto"/>
            <w:tcMar>
              <w:top w:w="100" w:type="dxa"/>
              <w:left w:w="100" w:type="dxa"/>
              <w:bottom w:w="100" w:type="dxa"/>
              <w:right w:w="100" w:type="dxa"/>
            </w:tcMar>
          </w:tcPr>
          <w:p w14:paraId="672554C0" w14:textId="6A9FD04A" w:rsidR="00734F45" w:rsidRPr="00B53138" w:rsidRDefault="0038637B" w:rsidP="00C460A0">
            <w:pPr>
              <w:widowControl w:val="0"/>
              <w:spacing w:line="240" w:lineRule="auto"/>
              <w:ind w:firstLine="0"/>
              <w:jc w:val="left"/>
              <w:rPr>
                <w:sz w:val="20"/>
                <w:szCs w:val="20"/>
                <w:lang w:val="id-ID"/>
              </w:rPr>
            </w:pPr>
            <w:r w:rsidRPr="00B53138">
              <w:rPr>
                <w:sz w:val="20"/>
                <w:szCs w:val="20"/>
                <w:lang w:val="id-ID"/>
              </w:rPr>
              <w:t xml:space="preserve">Sebagai kepala dinas saya ingin dapat </w:t>
            </w:r>
            <w:r w:rsidR="00C460A0">
              <w:rPr>
                <w:sz w:val="20"/>
                <w:szCs w:val="20"/>
              </w:rPr>
              <w:t xml:space="preserve">me - </w:t>
            </w:r>
            <w:r w:rsidR="00C460A0" w:rsidRPr="00C460A0">
              <w:rPr>
                <w:i/>
                <w:sz w:val="20"/>
                <w:szCs w:val="20"/>
              </w:rPr>
              <w:t xml:space="preserve">manage </w:t>
            </w:r>
            <w:r w:rsidRPr="00B53138">
              <w:rPr>
                <w:sz w:val="20"/>
                <w:szCs w:val="20"/>
                <w:lang w:val="id-ID"/>
              </w:rPr>
              <w:t>kecamatan</w:t>
            </w:r>
            <w:r w:rsidR="00C460A0">
              <w:rPr>
                <w:sz w:val="20"/>
                <w:szCs w:val="20"/>
              </w:rPr>
              <w:t xml:space="preserve"> dan </w:t>
            </w:r>
            <w:proofErr w:type="spellStart"/>
            <w:r w:rsidR="00C460A0">
              <w:rPr>
                <w:sz w:val="20"/>
                <w:szCs w:val="20"/>
              </w:rPr>
              <w:t>desa</w:t>
            </w:r>
            <w:proofErr w:type="spellEnd"/>
            <w:r w:rsidR="00C460A0">
              <w:rPr>
                <w:sz w:val="20"/>
                <w:szCs w:val="20"/>
              </w:rPr>
              <w:t xml:space="preserve"> yang </w:t>
            </w:r>
            <w:proofErr w:type="spellStart"/>
            <w:r w:rsidR="00C460A0">
              <w:rPr>
                <w:sz w:val="20"/>
                <w:szCs w:val="20"/>
              </w:rPr>
              <w:t>ada</w:t>
            </w:r>
            <w:proofErr w:type="spellEnd"/>
            <w:r w:rsidR="00C460A0">
              <w:rPr>
                <w:sz w:val="20"/>
                <w:szCs w:val="20"/>
              </w:rPr>
              <w:t xml:space="preserve"> di </w:t>
            </w:r>
            <w:proofErr w:type="spellStart"/>
            <w:r w:rsidR="00C460A0">
              <w:rPr>
                <w:sz w:val="20"/>
                <w:szCs w:val="20"/>
              </w:rPr>
              <w:t>Kabupaten</w:t>
            </w:r>
            <w:proofErr w:type="spellEnd"/>
            <w:r w:rsidR="00C460A0">
              <w:rPr>
                <w:sz w:val="20"/>
                <w:szCs w:val="20"/>
              </w:rPr>
              <w:t xml:space="preserve"> Toba</w:t>
            </w:r>
            <w:r w:rsidRPr="00B53138">
              <w:rPr>
                <w:sz w:val="20"/>
                <w:szCs w:val="20"/>
                <w:lang w:val="id-ID"/>
              </w:rPr>
              <w:t xml:space="preserve"> sehingga apabila ada pemekaran dan penambahan </w:t>
            </w:r>
            <w:proofErr w:type="spellStart"/>
            <w:r w:rsidR="00C460A0">
              <w:rPr>
                <w:sz w:val="20"/>
                <w:szCs w:val="20"/>
              </w:rPr>
              <w:t>daerah</w:t>
            </w:r>
            <w:proofErr w:type="spellEnd"/>
            <w:r w:rsidR="00C460A0">
              <w:rPr>
                <w:sz w:val="20"/>
                <w:szCs w:val="20"/>
              </w:rPr>
              <w:t xml:space="preserve"> </w:t>
            </w:r>
            <w:r w:rsidRPr="00B53138">
              <w:rPr>
                <w:sz w:val="20"/>
                <w:szCs w:val="20"/>
                <w:lang w:val="id-ID"/>
              </w:rPr>
              <w:t xml:space="preserve"> maka dapat ditambahkan ke dalam sistem.</w:t>
            </w:r>
          </w:p>
        </w:tc>
        <w:tc>
          <w:tcPr>
            <w:tcW w:w="2250" w:type="dxa"/>
            <w:shd w:val="clear" w:color="auto" w:fill="auto"/>
            <w:tcMar>
              <w:top w:w="100" w:type="dxa"/>
              <w:left w:w="100" w:type="dxa"/>
              <w:bottom w:w="100" w:type="dxa"/>
              <w:right w:w="100" w:type="dxa"/>
            </w:tcMar>
          </w:tcPr>
          <w:p w14:paraId="1E313679" w14:textId="77777777"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1753" w:type="dxa"/>
            <w:shd w:val="clear" w:color="auto" w:fill="auto"/>
            <w:tcMar>
              <w:top w:w="100" w:type="dxa"/>
              <w:left w:w="100" w:type="dxa"/>
              <w:bottom w:w="100" w:type="dxa"/>
              <w:right w:w="100" w:type="dxa"/>
            </w:tcMar>
          </w:tcPr>
          <w:p w14:paraId="610388EF" w14:textId="77777777"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4A2B342D" w14:textId="77777777" w:rsidTr="007510BC">
        <w:tc>
          <w:tcPr>
            <w:tcW w:w="1579" w:type="dxa"/>
            <w:shd w:val="clear" w:color="auto" w:fill="auto"/>
            <w:tcMar>
              <w:top w:w="100" w:type="dxa"/>
              <w:left w:w="100" w:type="dxa"/>
              <w:bottom w:w="100" w:type="dxa"/>
              <w:right w:w="100" w:type="dxa"/>
            </w:tcMar>
          </w:tcPr>
          <w:p w14:paraId="7984D8A5"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Story-03</w:t>
            </w:r>
          </w:p>
        </w:tc>
        <w:tc>
          <w:tcPr>
            <w:tcW w:w="2641" w:type="dxa"/>
            <w:shd w:val="clear" w:color="auto" w:fill="auto"/>
            <w:tcMar>
              <w:top w:w="100" w:type="dxa"/>
              <w:left w:w="100" w:type="dxa"/>
              <w:bottom w:w="100" w:type="dxa"/>
              <w:right w:w="100" w:type="dxa"/>
            </w:tcMar>
          </w:tcPr>
          <w:p w14:paraId="78781EF5"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Sebagai kepala dinas saya ingin dapat menambah bidang sehingga mempermudah apabila ada perubahan struktural.</w:t>
            </w:r>
          </w:p>
        </w:tc>
        <w:tc>
          <w:tcPr>
            <w:tcW w:w="2250" w:type="dxa"/>
            <w:shd w:val="clear" w:color="auto" w:fill="auto"/>
            <w:tcMar>
              <w:top w:w="100" w:type="dxa"/>
              <w:left w:w="100" w:type="dxa"/>
              <w:bottom w:w="100" w:type="dxa"/>
              <w:right w:w="100" w:type="dxa"/>
            </w:tcMar>
          </w:tcPr>
          <w:p w14:paraId="090071DA" w14:textId="77777777" w:rsidR="002D4A3F" w:rsidRPr="00B53138" w:rsidRDefault="002D4A3F" w:rsidP="002D4A3F">
            <w:pPr>
              <w:widowControl w:val="0"/>
              <w:spacing w:line="240" w:lineRule="auto"/>
              <w:ind w:firstLine="0"/>
              <w:jc w:val="center"/>
              <w:rPr>
                <w:sz w:val="20"/>
                <w:szCs w:val="20"/>
                <w:lang w:val="id-ID"/>
              </w:rPr>
            </w:pPr>
          </w:p>
          <w:p w14:paraId="685BCE2D" w14:textId="77777777" w:rsidR="002D4A3F" w:rsidRPr="00B53138" w:rsidRDefault="002D4A3F" w:rsidP="002D4A3F">
            <w:pPr>
              <w:widowControl w:val="0"/>
              <w:spacing w:line="240" w:lineRule="auto"/>
              <w:ind w:firstLine="0"/>
              <w:jc w:val="center"/>
              <w:rPr>
                <w:sz w:val="20"/>
                <w:szCs w:val="20"/>
                <w:lang w:val="id-ID"/>
              </w:rPr>
            </w:pPr>
          </w:p>
          <w:p w14:paraId="3348A84C" w14:textId="711C5E55"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1753" w:type="dxa"/>
            <w:shd w:val="clear" w:color="auto" w:fill="auto"/>
            <w:tcMar>
              <w:top w:w="100" w:type="dxa"/>
              <w:left w:w="100" w:type="dxa"/>
              <w:bottom w:w="100" w:type="dxa"/>
              <w:right w:w="100" w:type="dxa"/>
            </w:tcMar>
          </w:tcPr>
          <w:p w14:paraId="438DF1DE" w14:textId="77777777" w:rsidR="002D4A3F" w:rsidRPr="00B53138" w:rsidRDefault="002D4A3F" w:rsidP="002D4A3F">
            <w:pPr>
              <w:widowControl w:val="0"/>
              <w:spacing w:line="240" w:lineRule="auto"/>
              <w:ind w:firstLine="0"/>
              <w:jc w:val="center"/>
              <w:rPr>
                <w:sz w:val="20"/>
                <w:szCs w:val="20"/>
                <w:lang w:val="id-ID"/>
              </w:rPr>
            </w:pPr>
          </w:p>
          <w:p w14:paraId="778B6DE4" w14:textId="77777777" w:rsidR="002D4A3F" w:rsidRPr="00B53138" w:rsidRDefault="002D4A3F" w:rsidP="002D4A3F">
            <w:pPr>
              <w:widowControl w:val="0"/>
              <w:spacing w:line="240" w:lineRule="auto"/>
              <w:ind w:firstLine="0"/>
              <w:jc w:val="center"/>
              <w:rPr>
                <w:sz w:val="20"/>
                <w:szCs w:val="20"/>
                <w:lang w:val="id-ID"/>
              </w:rPr>
            </w:pPr>
          </w:p>
          <w:p w14:paraId="056D38DD" w14:textId="3784AA70"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6F0D2686" w14:textId="77777777" w:rsidTr="007510BC">
        <w:tc>
          <w:tcPr>
            <w:tcW w:w="1579" w:type="dxa"/>
            <w:shd w:val="clear" w:color="auto" w:fill="auto"/>
            <w:tcMar>
              <w:top w:w="100" w:type="dxa"/>
              <w:left w:w="100" w:type="dxa"/>
              <w:bottom w:w="100" w:type="dxa"/>
              <w:right w:w="100" w:type="dxa"/>
            </w:tcMar>
          </w:tcPr>
          <w:p w14:paraId="767D7D88"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Story-04</w:t>
            </w:r>
          </w:p>
        </w:tc>
        <w:tc>
          <w:tcPr>
            <w:tcW w:w="2641" w:type="dxa"/>
            <w:shd w:val="clear" w:color="auto" w:fill="auto"/>
            <w:tcMar>
              <w:top w:w="100" w:type="dxa"/>
              <w:left w:w="100" w:type="dxa"/>
              <w:bottom w:w="100" w:type="dxa"/>
              <w:right w:w="100" w:type="dxa"/>
            </w:tcMar>
          </w:tcPr>
          <w:p w14:paraId="4745CCC8"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Sebagai kepala dinas saya ingin membuat rekapitulasi dan melihat proposal yang diajukan sehingga proposal bisa saya pantau.</w:t>
            </w:r>
          </w:p>
        </w:tc>
        <w:tc>
          <w:tcPr>
            <w:tcW w:w="2250" w:type="dxa"/>
            <w:shd w:val="clear" w:color="auto" w:fill="auto"/>
            <w:tcMar>
              <w:top w:w="100" w:type="dxa"/>
              <w:left w:w="100" w:type="dxa"/>
              <w:bottom w:w="100" w:type="dxa"/>
              <w:right w:w="100" w:type="dxa"/>
            </w:tcMar>
          </w:tcPr>
          <w:p w14:paraId="1798DA48" w14:textId="77777777" w:rsidR="002D4A3F" w:rsidRPr="00B53138" w:rsidRDefault="002D4A3F" w:rsidP="002D4A3F">
            <w:pPr>
              <w:widowControl w:val="0"/>
              <w:spacing w:line="240" w:lineRule="auto"/>
              <w:ind w:firstLine="0"/>
              <w:jc w:val="center"/>
              <w:rPr>
                <w:sz w:val="20"/>
                <w:szCs w:val="20"/>
                <w:lang w:val="id-ID"/>
              </w:rPr>
            </w:pPr>
          </w:p>
          <w:p w14:paraId="75C344ED" w14:textId="77777777" w:rsidR="002D4A3F" w:rsidRPr="00B53138" w:rsidRDefault="002D4A3F" w:rsidP="002D4A3F">
            <w:pPr>
              <w:widowControl w:val="0"/>
              <w:spacing w:line="240" w:lineRule="auto"/>
              <w:ind w:firstLine="0"/>
              <w:jc w:val="center"/>
              <w:rPr>
                <w:sz w:val="20"/>
                <w:szCs w:val="20"/>
                <w:lang w:val="id-ID"/>
              </w:rPr>
            </w:pPr>
          </w:p>
          <w:p w14:paraId="5BCDF098" w14:textId="5DFAB374"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1753" w:type="dxa"/>
            <w:shd w:val="clear" w:color="auto" w:fill="auto"/>
            <w:tcMar>
              <w:top w:w="100" w:type="dxa"/>
              <w:left w:w="100" w:type="dxa"/>
              <w:bottom w:w="100" w:type="dxa"/>
              <w:right w:w="100" w:type="dxa"/>
            </w:tcMar>
          </w:tcPr>
          <w:p w14:paraId="0803341C" w14:textId="77777777" w:rsidR="002D4A3F" w:rsidRPr="00B53138" w:rsidRDefault="002D4A3F" w:rsidP="002D4A3F">
            <w:pPr>
              <w:widowControl w:val="0"/>
              <w:spacing w:line="240" w:lineRule="auto"/>
              <w:ind w:firstLine="0"/>
              <w:jc w:val="center"/>
              <w:rPr>
                <w:sz w:val="20"/>
                <w:szCs w:val="20"/>
                <w:lang w:val="id-ID"/>
              </w:rPr>
            </w:pPr>
          </w:p>
          <w:p w14:paraId="65E6DA35" w14:textId="77777777" w:rsidR="002D4A3F" w:rsidRPr="00B53138" w:rsidRDefault="002D4A3F" w:rsidP="002D4A3F">
            <w:pPr>
              <w:widowControl w:val="0"/>
              <w:spacing w:line="240" w:lineRule="auto"/>
              <w:ind w:firstLine="0"/>
              <w:jc w:val="center"/>
              <w:rPr>
                <w:sz w:val="20"/>
                <w:szCs w:val="20"/>
                <w:lang w:val="id-ID"/>
              </w:rPr>
            </w:pPr>
          </w:p>
          <w:p w14:paraId="0693CC31" w14:textId="7DF2C7C5"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3AA4D8AC" w14:textId="77777777" w:rsidTr="007510BC">
        <w:tc>
          <w:tcPr>
            <w:tcW w:w="1579" w:type="dxa"/>
            <w:shd w:val="clear" w:color="auto" w:fill="auto"/>
            <w:tcMar>
              <w:top w:w="100" w:type="dxa"/>
              <w:left w:w="100" w:type="dxa"/>
              <w:bottom w:w="100" w:type="dxa"/>
              <w:right w:w="100" w:type="dxa"/>
            </w:tcMar>
          </w:tcPr>
          <w:p w14:paraId="668BE1C2"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Story-05</w:t>
            </w:r>
          </w:p>
        </w:tc>
        <w:tc>
          <w:tcPr>
            <w:tcW w:w="2641" w:type="dxa"/>
            <w:shd w:val="clear" w:color="auto" w:fill="auto"/>
            <w:tcMar>
              <w:top w:w="100" w:type="dxa"/>
              <w:left w:w="100" w:type="dxa"/>
              <w:bottom w:w="100" w:type="dxa"/>
              <w:right w:w="100" w:type="dxa"/>
            </w:tcMar>
          </w:tcPr>
          <w:p w14:paraId="1F60ABB7"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 xml:space="preserve">Sebagai kepala bidang saya ingin dapat menambah, melihat dan mengedit kamus usulan sehingga mempermudah dalam </w:t>
            </w:r>
            <w:r w:rsidRPr="00B53138">
              <w:rPr>
                <w:sz w:val="20"/>
                <w:szCs w:val="20"/>
                <w:lang w:val="id-ID"/>
              </w:rPr>
              <w:lastRenderedPageBreak/>
              <w:t>mengelola kamus usulan.</w:t>
            </w:r>
          </w:p>
        </w:tc>
        <w:tc>
          <w:tcPr>
            <w:tcW w:w="2250" w:type="dxa"/>
            <w:shd w:val="clear" w:color="auto" w:fill="auto"/>
            <w:tcMar>
              <w:top w:w="100" w:type="dxa"/>
              <w:left w:w="100" w:type="dxa"/>
              <w:bottom w:w="100" w:type="dxa"/>
              <w:right w:w="100" w:type="dxa"/>
            </w:tcMar>
          </w:tcPr>
          <w:p w14:paraId="22D5E6A5" w14:textId="77777777" w:rsidR="002D4A3F" w:rsidRPr="00B53138" w:rsidRDefault="002D4A3F" w:rsidP="002D4A3F">
            <w:pPr>
              <w:widowControl w:val="0"/>
              <w:spacing w:line="240" w:lineRule="auto"/>
              <w:ind w:firstLine="0"/>
              <w:jc w:val="center"/>
              <w:rPr>
                <w:sz w:val="20"/>
                <w:szCs w:val="20"/>
                <w:lang w:val="id-ID"/>
              </w:rPr>
            </w:pPr>
          </w:p>
          <w:p w14:paraId="695A5339" w14:textId="77777777" w:rsidR="002D4A3F" w:rsidRPr="00B53138" w:rsidRDefault="002D4A3F" w:rsidP="002D4A3F">
            <w:pPr>
              <w:widowControl w:val="0"/>
              <w:spacing w:line="240" w:lineRule="auto"/>
              <w:ind w:firstLine="0"/>
              <w:jc w:val="center"/>
              <w:rPr>
                <w:sz w:val="20"/>
                <w:szCs w:val="20"/>
                <w:lang w:val="id-ID"/>
              </w:rPr>
            </w:pPr>
          </w:p>
          <w:p w14:paraId="5AA855F5" w14:textId="02FE1AE4"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1753" w:type="dxa"/>
            <w:shd w:val="clear" w:color="auto" w:fill="auto"/>
            <w:tcMar>
              <w:top w:w="100" w:type="dxa"/>
              <w:left w:w="100" w:type="dxa"/>
              <w:bottom w:w="100" w:type="dxa"/>
              <w:right w:w="100" w:type="dxa"/>
            </w:tcMar>
          </w:tcPr>
          <w:p w14:paraId="77F368DA" w14:textId="77777777" w:rsidR="002D4A3F" w:rsidRPr="00B53138" w:rsidRDefault="002D4A3F" w:rsidP="002D4A3F">
            <w:pPr>
              <w:widowControl w:val="0"/>
              <w:spacing w:line="240" w:lineRule="auto"/>
              <w:ind w:firstLine="0"/>
              <w:jc w:val="center"/>
              <w:rPr>
                <w:sz w:val="20"/>
                <w:szCs w:val="20"/>
                <w:lang w:val="id-ID"/>
              </w:rPr>
            </w:pPr>
          </w:p>
          <w:p w14:paraId="47029FF3" w14:textId="0665222E" w:rsidR="002D4A3F" w:rsidRPr="00B53138" w:rsidRDefault="002D4A3F" w:rsidP="00C460A0">
            <w:pPr>
              <w:widowControl w:val="0"/>
              <w:spacing w:line="240" w:lineRule="auto"/>
              <w:ind w:firstLine="0"/>
              <w:rPr>
                <w:sz w:val="20"/>
                <w:szCs w:val="20"/>
                <w:lang w:val="id-ID"/>
              </w:rPr>
            </w:pPr>
          </w:p>
          <w:p w14:paraId="06F686FA" w14:textId="1813B48F"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707751E5" w14:textId="77777777" w:rsidTr="007510BC">
        <w:tc>
          <w:tcPr>
            <w:tcW w:w="1579" w:type="dxa"/>
            <w:shd w:val="clear" w:color="auto" w:fill="auto"/>
            <w:tcMar>
              <w:top w:w="100" w:type="dxa"/>
              <w:left w:w="100" w:type="dxa"/>
              <w:bottom w:w="100" w:type="dxa"/>
              <w:right w:w="100" w:type="dxa"/>
            </w:tcMar>
          </w:tcPr>
          <w:p w14:paraId="61190CA2"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Story-06</w:t>
            </w:r>
          </w:p>
        </w:tc>
        <w:tc>
          <w:tcPr>
            <w:tcW w:w="2641" w:type="dxa"/>
            <w:shd w:val="clear" w:color="auto" w:fill="auto"/>
            <w:tcMar>
              <w:top w:w="100" w:type="dxa"/>
              <w:left w:w="100" w:type="dxa"/>
              <w:bottom w:w="100" w:type="dxa"/>
              <w:right w:w="100" w:type="dxa"/>
            </w:tcMar>
          </w:tcPr>
          <w:p w14:paraId="19068E00"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Sebagai kepala bidang saya ingin saya bisa melihat, menyetujui/menolak, mengubah status proposal yang diajukan sehingga mempercepat proses pengajuan proposal.</w:t>
            </w:r>
          </w:p>
        </w:tc>
        <w:tc>
          <w:tcPr>
            <w:tcW w:w="2250" w:type="dxa"/>
            <w:shd w:val="clear" w:color="auto" w:fill="auto"/>
            <w:tcMar>
              <w:top w:w="100" w:type="dxa"/>
              <w:left w:w="100" w:type="dxa"/>
              <w:bottom w:w="100" w:type="dxa"/>
              <w:right w:w="100" w:type="dxa"/>
            </w:tcMar>
          </w:tcPr>
          <w:p w14:paraId="1E0235C1" w14:textId="77777777" w:rsidR="002D4A3F" w:rsidRPr="00B53138" w:rsidRDefault="002D4A3F" w:rsidP="002D4A3F">
            <w:pPr>
              <w:widowControl w:val="0"/>
              <w:spacing w:line="240" w:lineRule="auto"/>
              <w:ind w:firstLine="0"/>
              <w:jc w:val="center"/>
              <w:rPr>
                <w:sz w:val="20"/>
                <w:szCs w:val="20"/>
                <w:lang w:val="id-ID"/>
              </w:rPr>
            </w:pPr>
          </w:p>
          <w:p w14:paraId="639BE84F" w14:textId="77777777" w:rsidR="002D4A3F" w:rsidRPr="00B53138" w:rsidRDefault="002D4A3F" w:rsidP="002D4A3F">
            <w:pPr>
              <w:widowControl w:val="0"/>
              <w:spacing w:line="240" w:lineRule="auto"/>
              <w:ind w:firstLine="0"/>
              <w:jc w:val="center"/>
              <w:rPr>
                <w:sz w:val="20"/>
                <w:szCs w:val="20"/>
                <w:lang w:val="id-ID"/>
              </w:rPr>
            </w:pPr>
          </w:p>
          <w:p w14:paraId="07CD5692" w14:textId="77777777" w:rsidR="002D4A3F" w:rsidRPr="00B53138" w:rsidRDefault="002D4A3F" w:rsidP="002D4A3F">
            <w:pPr>
              <w:widowControl w:val="0"/>
              <w:spacing w:line="240" w:lineRule="auto"/>
              <w:ind w:firstLine="0"/>
              <w:jc w:val="center"/>
              <w:rPr>
                <w:sz w:val="20"/>
                <w:szCs w:val="20"/>
                <w:lang w:val="id-ID"/>
              </w:rPr>
            </w:pPr>
          </w:p>
          <w:p w14:paraId="2B82661A" w14:textId="6F2C0BCB"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1753" w:type="dxa"/>
            <w:shd w:val="clear" w:color="auto" w:fill="auto"/>
            <w:tcMar>
              <w:top w:w="100" w:type="dxa"/>
              <w:left w:w="100" w:type="dxa"/>
              <w:bottom w:w="100" w:type="dxa"/>
              <w:right w:w="100" w:type="dxa"/>
            </w:tcMar>
          </w:tcPr>
          <w:p w14:paraId="7D924A46" w14:textId="77777777" w:rsidR="002D4A3F" w:rsidRPr="00B53138" w:rsidRDefault="002D4A3F" w:rsidP="002D4A3F">
            <w:pPr>
              <w:widowControl w:val="0"/>
              <w:spacing w:line="240" w:lineRule="auto"/>
              <w:ind w:firstLine="0"/>
              <w:jc w:val="center"/>
              <w:rPr>
                <w:sz w:val="20"/>
                <w:szCs w:val="20"/>
                <w:lang w:val="id-ID"/>
              </w:rPr>
            </w:pPr>
          </w:p>
          <w:p w14:paraId="3D5D9FBD" w14:textId="77777777" w:rsidR="002D4A3F" w:rsidRPr="00B53138" w:rsidRDefault="002D4A3F" w:rsidP="002D4A3F">
            <w:pPr>
              <w:widowControl w:val="0"/>
              <w:spacing w:line="240" w:lineRule="auto"/>
              <w:ind w:firstLine="0"/>
              <w:jc w:val="center"/>
              <w:rPr>
                <w:sz w:val="20"/>
                <w:szCs w:val="20"/>
                <w:lang w:val="id-ID"/>
              </w:rPr>
            </w:pPr>
          </w:p>
          <w:p w14:paraId="0142ED0B" w14:textId="77777777" w:rsidR="002D4A3F" w:rsidRPr="00B53138" w:rsidRDefault="002D4A3F" w:rsidP="002D4A3F">
            <w:pPr>
              <w:widowControl w:val="0"/>
              <w:spacing w:line="240" w:lineRule="auto"/>
              <w:ind w:firstLine="0"/>
              <w:jc w:val="center"/>
              <w:rPr>
                <w:sz w:val="20"/>
                <w:szCs w:val="20"/>
                <w:lang w:val="id-ID"/>
              </w:rPr>
            </w:pPr>
          </w:p>
          <w:p w14:paraId="4493AD97" w14:textId="4BC5E083"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6F498371" w14:textId="77777777" w:rsidTr="007510BC">
        <w:tc>
          <w:tcPr>
            <w:tcW w:w="1579" w:type="dxa"/>
            <w:shd w:val="clear" w:color="auto" w:fill="auto"/>
            <w:tcMar>
              <w:top w:w="100" w:type="dxa"/>
              <w:left w:w="100" w:type="dxa"/>
              <w:bottom w:w="100" w:type="dxa"/>
              <w:right w:w="100" w:type="dxa"/>
            </w:tcMar>
          </w:tcPr>
          <w:p w14:paraId="2C8DA871"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Story-07</w:t>
            </w:r>
          </w:p>
        </w:tc>
        <w:tc>
          <w:tcPr>
            <w:tcW w:w="2641" w:type="dxa"/>
            <w:shd w:val="clear" w:color="auto" w:fill="auto"/>
            <w:tcMar>
              <w:top w:w="100" w:type="dxa"/>
              <w:left w:w="100" w:type="dxa"/>
              <w:bottom w:w="100" w:type="dxa"/>
              <w:right w:w="100" w:type="dxa"/>
            </w:tcMar>
          </w:tcPr>
          <w:p w14:paraId="5183C068" w14:textId="2E1CFA79" w:rsidR="00734F45" w:rsidRPr="00B53138" w:rsidRDefault="0038637B">
            <w:pPr>
              <w:widowControl w:val="0"/>
              <w:spacing w:line="240" w:lineRule="auto"/>
              <w:ind w:firstLine="0"/>
              <w:jc w:val="left"/>
              <w:rPr>
                <w:sz w:val="20"/>
                <w:szCs w:val="20"/>
                <w:lang w:val="id-ID"/>
              </w:rPr>
            </w:pPr>
            <w:r w:rsidRPr="00B53138">
              <w:rPr>
                <w:sz w:val="20"/>
                <w:szCs w:val="20"/>
                <w:lang w:val="id-ID"/>
              </w:rPr>
              <w:t xml:space="preserve">Sebagai </w:t>
            </w:r>
            <w:r w:rsidR="00025347">
              <w:rPr>
                <w:sz w:val="20"/>
                <w:szCs w:val="20"/>
              </w:rPr>
              <w:t xml:space="preserve"> </w:t>
            </w:r>
            <w:proofErr w:type="spellStart"/>
            <w:r w:rsidR="00025347">
              <w:rPr>
                <w:sz w:val="20"/>
                <w:szCs w:val="20"/>
              </w:rPr>
              <w:t>koordinator</w:t>
            </w:r>
            <w:proofErr w:type="spellEnd"/>
            <w:r w:rsidR="00025347">
              <w:rPr>
                <w:sz w:val="20"/>
                <w:szCs w:val="20"/>
              </w:rPr>
              <w:t xml:space="preserve"> </w:t>
            </w:r>
            <w:r w:rsidRPr="00B53138">
              <w:rPr>
                <w:sz w:val="20"/>
                <w:szCs w:val="20"/>
                <w:lang w:val="id-ID"/>
              </w:rPr>
              <w:t>badan penyuluh saya ingin dapat menambah kelompok tani, melihat, mengedit, dan menghapus tani sehingga memudahkan saya dalam memanajemen kelompok tani.</w:t>
            </w:r>
          </w:p>
        </w:tc>
        <w:tc>
          <w:tcPr>
            <w:tcW w:w="2250" w:type="dxa"/>
            <w:shd w:val="clear" w:color="auto" w:fill="auto"/>
            <w:tcMar>
              <w:top w:w="100" w:type="dxa"/>
              <w:left w:w="100" w:type="dxa"/>
              <w:bottom w:w="100" w:type="dxa"/>
              <w:right w:w="100" w:type="dxa"/>
            </w:tcMar>
          </w:tcPr>
          <w:p w14:paraId="4708408C" w14:textId="77777777" w:rsidR="002D4A3F" w:rsidRPr="00B53138" w:rsidRDefault="002D4A3F" w:rsidP="002D4A3F">
            <w:pPr>
              <w:widowControl w:val="0"/>
              <w:spacing w:line="240" w:lineRule="auto"/>
              <w:ind w:firstLine="0"/>
              <w:jc w:val="center"/>
              <w:rPr>
                <w:sz w:val="20"/>
                <w:szCs w:val="20"/>
                <w:lang w:val="id-ID"/>
              </w:rPr>
            </w:pPr>
          </w:p>
          <w:p w14:paraId="1A53154E" w14:textId="77777777" w:rsidR="002D4A3F" w:rsidRPr="00B53138" w:rsidRDefault="002D4A3F" w:rsidP="002D4A3F">
            <w:pPr>
              <w:widowControl w:val="0"/>
              <w:spacing w:line="240" w:lineRule="auto"/>
              <w:ind w:firstLine="0"/>
              <w:jc w:val="center"/>
              <w:rPr>
                <w:sz w:val="20"/>
                <w:szCs w:val="20"/>
                <w:lang w:val="id-ID"/>
              </w:rPr>
            </w:pPr>
          </w:p>
          <w:p w14:paraId="3DBE7983" w14:textId="77777777" w:rsidR="002D4A3F" w:rsidRPr="00B53138" w:rsidRDefault="002D4A3F" w:rsidP="002D4A3F">
            <w:pPr>
              <w:widowControl w:val="0"/>
              <w:spacing w:line="240" w:lineRule="auto"/>
              <w:ind w:firstLine="0"/>
              <w:jc w:val="center"/>
              <w:rPr>
                <w:sz w:val="20"/>
                <w:szCs w:val="20"/>
                <w:lang w:val="id-ID"/>
              </w:rPr>
            </w:pPr>
          </w:p>
          <w:p w14:paraId="467928F4" w14:textId="00650005"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1753" w:type="dxa"/>
            <w:shd w:val="clear" w:color="auto" w:fill="auto"/>
            <w:tcMar>
              <w:top w:w="100" w:type="dxa"/>
              <w:left w:w="100" w:type="dxa"/>
              <w:bottom w:w="100" w:type="dxa"/>
              <w:right w:w="100" w:type="dxa"/>
            </w:tcMar>
          </w:tcPr>
          <w:p w14:paraId="2844D513" w14:textId="77777777" w:rsidR="002D4A3F" w:rsidRPr="00B53138" w:rsidRDefault="002D4A3F" w:rsidP="002D4A3F">
            <w:pPr>
              <w:widowControl w:val="0"/>
              <w:spacing w:line="240" w:lineRule="auto"/>
              <w:ind w:firstLine="0"/>
              <w:jc w:val="center"/>
              <w:rPr>
                <w:sz w:val="20"/>
                <w:szCs w:val="20"/>
                <w:lang w:val="id-ID"/>
              </w:rPr>
            </w:pPr>
          </w:p>
          <w:p w14:paraId="1B08DA91" w14:textId="77777777" w:rsidR="002D4A3F" w:rsidRPr="00B53138" w:rsidRDefault="002D4A3F" w:rsidP="002D4A3F">
            <w:pPr>
              <w:widowControl w:val="0"/>
              <w:spacing w:line="240" w:lineRule="auto"/>
              <w:ind w:firstLine="0"/>
              <w:jc w:val="center"/>
              <w:rPr>
                <w:sz w:val="20"/>
                <w:szCs w:val="20"/>
                <w:lang w:val="id-ID"/>
              </w:rPr>
            </w:pPr>
          </w:p>
          <w:p w14:paraId="7B71CDFA" w14:textId="77777777" w:rsidR="002D4A3F" w:rsidRPr="00B53138" w:rsidRDefault="002D4A3F" w:rsidP="002D4A3F">
            <w:pPr>
              <w:widowControl w:val="0"/>
              <w:spacing w:line="240" w:lineRule="auto"/>
              <w:ind w:firstLine="0"/>
              <w:jc w:val="center"/>
              <w:rPr>
                <w:sz w:val="20"/>
                <w:szCs w:val="20"/>
                <w:lang w:val="id-ID"/>
              </w:rPr>
            </w:pPr>
          </w:p>
          <w:p w14:paraId="3124E3F2" w14:textId="3DB59DC1"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2732C263" w14:textId="77777777" w:rsidTr="007510BC">
        <w:tc>
          <w:tcPr>
            <w:tcW w:w="1579" w:type="dxa"/>
            <w:shd w:val="clear" w:color="auto" w:fill="auto"/>
            <w:tcMar>
              <w:top w:w="100" w:type="dxa"/>
              <w:left w:w="100" w:type="dxa"/>
              <w:bottom w:w="100" w:type="dxa"/>
              <w:right w:w="100" w:type="dxa"/>
            </w:tcMar>
          </w:tcPr>
          <w:p w14:paraId="72447FA8"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Story-08</w:t>
            </w:r>
          </w:p>
        </w:tc>
        <w:tc>
          <w:tcPr>
            <w:tcW w:w="2641" w:type="dxa"/>
            <w:shd w:val="clear" w:color="auto" w:fill="auto"/>
            <w:tcMar>
              <w:top w:w="100" w:type="dxa"/>
              <w:left w:w="100" w:type="dxa"/>
              <w:bottom w:w="100" w:type="dxa"/>
              <w:right w:w="100" w:type="dxa"/>
            </w:tcMar>
          </w:tcPr>
          <w:p w14:paraId="48E248BE"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Sebagai badan penyuluh saya ingin dapat menambah proposal, melihat, mengedit dan menghapus proposal sehingga memudahkan saya dalam mengajukan proposal kelompok tani.</w:t>
            </w:r>
          </w:p>
        </w:tc>
        <w:tc>
          <w:tcPr>
            <w:tcW w:w="2250" w:type="dxa"/>
            <w:shd w:val="clear" w:color="auto" w:fill="auto"/>
            <w:tcMar>
              <w:top w:w="100" w:type="dxa"/>
              <w:left w:w="100" w:type="dxa"/>
              <w:bottom w:w="100" w:type="dxa"/>
              <w:right w:w="100" w:type="dxa"/>
            </w:tcMar>
          </w:tcPr>
          <w:p w14:paraId="5A72CDF2" w14:textId="77777777" w:rsidR="002D4A3F" w:rsidRPr="00B53138" w:rsidRDefault="002D4A3F" w:rsidP="002D4A3F">
            <w:pPr>
              <w:widowControl w:val="0"/>
              <w:spacing w:line="240" w:lineRule="auto"/>
              <w:ind w:firstLine="0"/>
              <w:jc w:val="center"/>
              <w:rPr>
                <w:sz w:val="20"/>
                <w:szCs w:val="20"/>
                <w:lang w:val="id-ID"/>
              </w:rPr>
            </w:pPr>
          </w:p>
          <w:p w14:paraId="031DEA00" w14:textId="77777777" w:rsidR="002D4A3F" w:rsidRPr="00B53138" w:rsidRDefault="002D4A3F" w:rsidP="002D4A3F">
            <w:pPr>
              <w:widowControl w:val="0"/>
              <w:spacing w:line="240" w:lineRule="auto"/>
              <w:ind w:firstLine="0"/>
              <w:jc w:val="center"/>
              <w:rPr>
                <w:sz w:val="20"/>
                <w:szCs w:val="20"/>
                <w:lang w:val="id-ID"/>
              </w:rPr>
            </w:pPr>
          </w:p>
          <w:p w14:paraId="6D6D9EEE" w14:textId="77777777" w:rsidR="002D4A3F" w:rsidRPr="00B53138" w:rsidRDefault="002D4A3F" w:rsidP="002D4A3F">
            <w:pPr>
              <w:widowControl w:val="0"/>
              <w:spacing w:line="240" w:lineRule="auto"/>
              <w:ind w:firstLine="0"/>
              <w:jc w:val="center"/>
              <w:rPr>
                <w:sz w:val="20"/>
                <w:szCs w:val="20"/>
                <w:lang w:val="id-ID"/>
              </w:rPr>
            </w:pPr>
          </w:p>
          <w:p w14:paraId="2C0D6C7A" w14:textId="2DA6A751"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1753" w:type="dxa"/>
            <w:shd w:val="clear" w:color="auto" w:fill="auto"/>
            <w:tcMar>
              <w:top w:w="100" w:type="dxa"/>
              <w:left w:w="100" w:type="dxa"/>
              <w:bottom w:w="100" w:type="dxa"/>
              <w:right w:w="100" w:type="dxa"/>
            </w:tcMar>
          </w:tcPr>
          <w:p w14:paraId="7032E6B1" w14:textId="77777777" w:rsidR="002D4A3F" w:rsidRPr="00B53138" w:rsidRDefault="002D4A3F" w:rsidP="002D4A3F">
            <w:pPr>
              <w:widowControl w:val="0"/>
              <w:spacing w:line="240" w:lineRule="auto"/>
              <w:ind w:firstLine="0"/>
              <w:jc w:val="center"/>
              <w:rPr>
                <w:sz w:val="20"/>
                <w:szCs w:val="20"/>
                <w:lang w:val="id-ID"/>
              </w:rPr>
            </w:pPr>
          </w:p>
          <w:p w14:paraId="17BABD83" w14:textId="77777777" w:rsidR="002D4A3F" w:rsidRPr="00B53138" w:rsidRDefault="002D4A3F" w:rsidP="002D4A3F">
            <w:pPr>
              <w:widowControl w:val="0"/>
              <w:spacing w:line="240" w:lineRule="auto"/>
              <w:ind w:firstLine="0"/>
              <w:jc w:val="center"/>
              <w:rPr>
                <w:sz w:val="20"/>
                <w:szCs w:val="20"/>
                <w:lang w:val="id-ID"/>
              </w:rPr>
            </w:pPr>
          </w:p>
          <w:p w14:paraId="47DAFE16" w14:textId="77777777" w:rsidR="002D4A3F" w:rsidRPr="00B53138" w:rsidRDefault="002D4A3F" w:rsidP="002D4A3F">
            <w:pPr>
              <w:widowControl w:val="0"/>
              <w:spacing w:line="240" w:lineRule="auto"/>
              <w:ind w:firstLine="0"/>
              <w:jc w:val="center"/>
              <w:rPr>
                <w:sz w:val="20"/>
                <w:szCs w:val="20"/>
                <w:lang w:val="id-ID"/>
              </w:rPr>
            </w:pPr>
          </w:p>
          <w:p w14:paraId="1A075ACA" w14:textId="720513F1" w:rsidR="00734F45" w:rsidRPr="00B53138" w:rsidRDefault="0038637B" w:rsidP="003A2EA5">
            <w:pPr>
              <w:keepNext/>
              <w:widowControl w:val="0"/>
              <w:spacing w:line="240" w:lineRule="auto"/>
              <w:ind w:firstLine="0"/>
              <w:jc w:val="center"/>
              <w:rPr>
                <w:sz w:val="20"/>
                <w:szCs w:val="20"/>
                <w:lang w:val="id-ID"/>
              </w:rPr>
            </w:pPr>
            <w:r w:rsidRPr="00B53138">
              <w:rPr>
                <w:sz w:val="20"/>
                <w:szCs w:val="20"/>
                <w:lang w:val="id-ID"/>
              </w:rPr>
              <w:t>6</w:t>
            </w:r>
          </w:p>
        </w:tc>
      </w:tr>
    </w:tbl>
    <w:p w14:paraId="13CA583E" w14:textId="5A8D53D2" w:rsidR="00734F45" w:rsidRPr="00B53138" w:rsidRDefault="003A2EA5" w:rsidP="003A2EA5">
      <w:pPr>
        <w:pStyle w:val="Caption"/>
        <w:jc w:val="center"/>
        <w:rPr>
          <w:b/>
          <w:bCs/>
          <w:i w:val="0"/>
          <w:iCs w:val="0"/>
          <w:color w:val="auto"/>
          <w:sz w:val="24"/>
          <w:szCs w:val="24"/>
          <w:lang w:val="id-ID"/>
        </w:rPr>
      </w:pPr>
      <w:r w:rsidRPr="00B53138">
        <w:rPr>
          <w:b/>
          <w:bCs/>
          <w:i w:val="0"/>
          <w:iCs w:val="0"/>
          <w:color w:val="auto"/>
          <w:sz w:val="24"/>
          <w:szCs w:val="24"/>
          <w:lang w:val="id-ID"/>
        </w:rPr>
        <w:t xml:space="preserve">Tabel </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STYLEREF 1 \s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3</w:t>
      </w:r>
      <w:r w:rsidR="006D7736">
        <w:rPr>
          <w:b/>
          <w:bCs/>
          <w:i w:val="0"/>
          <w:iCs w:val="0"/>
          <w:color w:val="auto"/>
          <w:sz w:val="24"/>
          <w:szCs w:val="24"/>
          <w:lang w:val="id-ID"/>
        </w:rPr>
        <w:fldChar w:fldCharType="end"/>
      </w:r>
      <w:r w:rsidR="006D7736">
        <w:rPr>
          <w:b/>
          <w:bCs/>
          <w:i w:val="0"/>
          <w:iCs w:val="0"/>
          <w:color w:val="auto"/>
          <w:sz w:val="24"/>
          <w:szCs w:val="24"/>
          <w:lang w:val="id-ID"/>
        </w:rPr>
        <w:t>.</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SEQ Tabel \* ARABIC \s 1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5</w:t>
      </w:r>
      <w:r w:rsidR="006D7736">
        <w:rPr>
          <w:b/>
          <w:bCs/>
          <w:i w:val="0"/>
          <w:iCs w:val="0"/>
          <w:color w:val="auto"/>
          <w:sz w:val="24"/>
          <w:szCs w:val="24"/>
          <w:lang w:val="id-ID"/>
        </w:rPr>
        <w:fldChar w:fldCharType="end"/>
      </w:r>
      <w:r w:rsidR="00C460A0">
        <w:rPr>
          <w:b/>
          <w:bCs/>
          <w:i w:val="0"/>
          <w:iCs w:val="0"/>
          <w:color w:val="auto"/>
          <w:sz w:val="24"/>
          <w:szCs w:val="24"/>
        </w:rPr>
        <w:t xml:space="preserve"> </w:t>
      </w:r>
      <w:r w:rsidRPr="00B53138">
        <w:rPr>
          <w:b/>
          <w:bCs/>
          <w:i w:val="0"/>
          <w:iCs w:val="0"/>
          <w:color w:val="auto"/>
          <w:sz w:val="24"/>
          <w:szCs w:val="24"/>
          <w:lang w:val="id-ID"/>
        </w:rPr>
        <w:t>Estimasi Pengerjaan</w:t>
      </w:r>
    </w:p>
    <w:p w14:paraId="379E922B" w14:textId="77777777" w:rsidR="003A2EA5" w:rsidRPr="00B53138" w:rsidRDefault="003A2EA5" w:rsidP="003A2EA5">
      <w:pPr>
        <w:rPr>
          <w:lang w:val="id-ID"/>
        </w:rPr>
      </w:pPr>
    </w:p>
    <w:p w14:paraId="116ADF2E" w14:textId="527F4F0B" w:rsidR="002D4A3F" w:rsidRPr="00B53138" w:rsidRDefault="002D4A3F" w:rsidP="00F82818">
      <w:pPr>
        <w:pStyle w:val="ListParagraph"/>
        <w:numPr>
          <w:ilvl w:val="0"/>
          <w:numId w:val="18"/>
        </w:numPr>
        <w:spacing w:after="240"/>
        <w:rPr>
          <w:lang w:val="id-ID"/>
        </w:rPr>
      </w:pPr>
      <w:r w:rsidRPr="00B53138">
        <w:rPr>
          <w:lang w:val="id-ID"/>
        </w:rPr>
        <w:t xml:space="preserve">Prioritas </w:t>
      </w:r>
      <w:r w:rsidRPr="00B53138">
        <w:rPr>
          <w:i/>
          <w:iCs/>
          <w:lang w:val="id-ID"/>
        </w:rPr>
        <w:t xml:space="preserve">User </w:t>
      </w:r>
      <w:proofErr w:type="spellStart"/>
      <w:r w:rsidRPr="00B53138">
        <w:rPr>
          <w:i/>
          <w:iCs/>
          <w:lang w:val="id-ID"/>
        </w:rPr>
        <w:t>Stories</w:t>
      </w:r>
      <w:proofErr w:type="spellEnd"/>
    </w:p>
    <w:p w14:paraId="79082F3C" w14:textId="771590C2" w:rsidR="002D4A3F" w:rsidRPr="00B53138" w:rsidRDefault="00E7636D" w:rsidP="00577498">
      <w:pPr>
        <w:pStyle w:val="ListParagraph"/>
        <w:spacing w:after="120"/>
        <w:ind w:firstLine="0"/>
        <w:rPr>
          <w:lang w:val="id-ID"/>
        </w:rPr>
      </w:pPr>
      <w:r>
        <w:rPr>
          <w:lang w:val="id-ID"/>
        </w:rPr>
        <w:t>P</w:t>
      </w:r>
      <w:r w:rsidR="00B16188" w:rsidRPr="00B53138">
        <w:rPr>
          <w:lang w:val="id-ID"/>
        </w:rPr>
        <w:t>enentuan</w:t>
      </w:r>
      <w:r w:rsidR="002D4A3F" w:rsidRPr="00B53138">
        <w:rPr>
          <w:lang w:val="id-ID"/>
        </w:rPr>
        <w:t xml:space="preserve"> prioritas </w:t>
      </w:r>
      <w:r w:rsidR="002D4A3F" w:rsidRPr="00B16188">
        <w:rPr>
          <w:i/>
          <w:iCs/>
          <w:lang w:val="id-ID"/>
        </w:rPr>
        <w:t xml:space="preserve">user </w:t>
      </w:r>
      <w:proofErr w:type="spellStart"/>
      <w:r w:rsidR="002D4A3F" w:rsidRPr="00B16188">
        <w:rPr>
          <w:i/>
          <w:iCs/>
          <w:lang w:val="id-ID"/>
        </w:rPr>
        <w:t>stories</w:t>
      </w:r>
      <w:proofErr w:type="spellEnd"/>
      <w:r w:rsidR="002D4A3F" w:rsidRPr="00B53138">
        <w:rPr>
          <w:lang w:val="id-ID"/>
        </w:rPr>
        <w:t xml:space="preserve"> ini, pengembang menggunakan aturan </w:t>
      </w:r>
      <w:proofErr w:type="spellStart"/>
      <w:r w:rsidR="002D4A3F" w:rsidRPr="00B53138">
        <w:rPr>
          <w:lang w:val="id-ID"/>
        </w:rPr>
        <w:t>MoSCoW</w:t>
      </w:r>
      <w:proofErr w:type="spellEnd"/>
      <w:r w:rsidR="002D4A3F" w:rsidRPr="00B53138">
        <w:rPr>
          <w:lang w:val="id-ID"/>
        </w:rPr>
        <w:t xml:space="preserve">. </w:t>
      </w:r>
      <w:proofErr w:type="spellStart"/>
      <w:r w:rsidR="002D4A3F" w:rsidRPr="00B53138">
        <w:rPr>
          <w:lang w:val="id-ID"/>
        </w:rPr>
        <w:t>MoSCoW</w:t>
      </w:r>
      <w:proofErr w:type="spellEnd"/>
      <w:r w:rsidR="002D4A3F" w:rsidRPr="00B53138">
        <w:rPr>
          <w:lang w:val="id-ID"/>
        </w:rPr>
        <w:t xml:space="preserve"> merupakan akronim dari </w:t>
      </w:r>
      <w:proofErr w:type="spellStart"/>
      <w:r w:rsidR="002D4A3F" w:rsidRPr="00B53138">
        <w:rPr>
          <w:i/>
          <w:iCs/>
          <w:lang w:val="id-ID"/>
        </w:rPr>
        <w:t>Must</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i/>
          <w:iCs/>
          <w:lang w:val="id-ID"/>
        </w:rPr>
        <w:t xml:space="preserve">, </w:t>
      </w:r>
      <w:proofErr w:type="spellStart"/>
      <w:r w:rsidR="002D4A3F" w:rsidRPr="00B53138">
        <w:rPr>
          <w:i/>
          <w:iCs/>
          <w:lang w:val="id-ID"/>
        </w:rPr>
        <w:t>Should</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i/>
          <w:iCs/>
          <w:lang w:val="id-ID"/>
        </w:rPr>
        <w:t xml:space="preserve">, </w:t>
      </w:r>
      <w:proofErr w:type="spellStart"/>
      <w:r w:rsidR="002D4A3F" w:rsidRPr="00B53138">
        <w:rPr>
          <w:i/>
          <w:iCs/>
          <w:lang w:val="id-ID"/>
        </w:rPr>
        <w:t>Could</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i/>
          <w:iCs/>
          <w:lang w:val="id-ID"/>
        </w:rPr>
        <w:t xml:space="preserve">, </w:t>
      </w:r>
      <w:r w:rsidR="002D4A3F" w:rsidRPr="00B53138">
        <w:rPr>
          <w:lang w:val="id-ID"/>
        </w:rPr>
        <w:t>dan</w:t>
      </w:r>
      <w:r w:rsidR="002D4A3F" w:rsidRPr="00B53138">
        <w:rPr>
          <w:i/>
          <w:iCs/>
          <w:lang w:val="id-ID"/>
        </w:rPr>
        <w:t xml:space="preserve"> </w:t>
      </w:r>
      <w:proofErr w:type="spellStart"/>
      <w:r w:rsidR="002D4A3F" w:rsidRPr="00B53138">
        <w:rPr>
          <w:i/>
          <w:iCs/>
          <w:lang w:val="id-ID"/>
        </w:rPr>
        <w:t>Won’t</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i/>
          <w:iCs/>
          <w:lang w:val="id-ID"/>
        </w:rPr>
        <w:t>.</w:t>
      </w:r>
      <w:r w:rsidR="002D4A3F" w:rsidRPr="00B53138">
        <w:rPr>
          <w:lang w:val="id-ID"/>
        </w:rPr>
        <w:t xml:space="preserve"> </w:t>
      </w:r>
      <w:proofErr w:type="spellStart"/>
      <w:r w:rsidR="002D4A3F" w:rsidRPr="00B53138">
        <w:rPr>
          <w:i/>
          <w:iCs/>
          <w:lang w:val="id-ID"/>
        </w:rPr>
        <w:t>Must</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lang w:val="id-ID"/>
        </w:rPr>
        <w:t xml:space="preserve"> adalah bagian paling dasar dari sistem yang dibangun. </w:t>
      </w:r>
      <w:proofErr w:type="spellStart"/>
      <w:r w:rsidR="002D4A3F" w:rsidRPr="00E7636D">
        <w:rPr>
          <w:i/>
          <w:iCs/>
          <w:lang w:val="id-ID"/>
        </w:rPr>
        <w:t>Should</w:t>
      </w:r>
      <w:proofErr w:type="spellEnd"/>
      <w:r w:rsidR="002D4A3F" w:rsidRPr="00E7636D">
        <w:rPr>
          <w:i/>
          <w:iCs/>
          <w:lang w:val="id-ID"/>
        </w:rPr>
        <w:t xml:space="preserve"> </w:t>
      </w:r>
      <w:proofErr w:type="spellStart"/>
      <w:r w:rsidR="002D4A3F" w:rsidRPr="00E7636D">
        <w:rPr>
          <w:i/>
          <w:iCs/>
          <w:lang w:val="id-ID"/>
        </w:rPr>
        <w:t>have</w:t>
      </w:r>
      <w:proofErr w:type="spellEnd"/>
      <w:r w:rsidR="002D4A3F" w:rsidRPr="00B53138">
        <w:rPr>
          <w:lang w:val="id-ID"/>
        </w:rPr>
        <w:t xml:space="preserve"> adalah bagian penting dari sistem yang dibangun namun ada jangka waktu tertentu yang digunakan untuk pengerjaannya. </w:t>
      </w:r>
      <w:proofErr w:type="spellStart"/>
      <w:r w:rsidR="002D4A3F" w:rsidRPr="00B53138">
        <w:rPr>
          <w:i/>
          <w:iCs/>
          <w:lang w:val="id-ID"/>
        </w:rPr>
        <w:t>Could</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lang w:val="id-ID"/>
        </w:rPr>
        <w:t xml:space="preserve"> adalah bagian sistem yang dapat dikeluarkan dari rencana apabila waktu yang dimiliki tidak ada lagi. </w:t>
      </w:r>
      <w:proofErr w:type="spellStart"/>
      <w:r w:rsidR="002D4A3F" w:rsidRPr="00B53138">
        <w:rPr>
          <w:i/>
          <w:iCs/>
          <w:lang w:val="id-ID"/>
        </w:rPr>
        <w:t>Won’t</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lang w:val="id-ID"/>
        </w:rPr>
        <w:t xml:space="preserve"> adalah prioritas yang tidak terlalu dibutuhkan untuk sistem yang akan dibangun</w:t>
      </w:r>
      <w:sdt>
        <w:sdtPr>
          <w:rPr>
            <w:lang w:val="id-ID"/>
          </w:rPr>
          <w:id w:val="1454905493"/>
          <w:citation/>
        </w:sdtPr>
        <w:sdtContent>
          <w:r w:rsidR="00C04B3A" w:rsidRPr="00B53138">
            <w:rPr>
              <w:lang w:val="id-ID"/>
            </w:rPr>
            <w:fldChar w:fldCharType="begin"/>
          </w:r>
          <w:r w:rsidR="00C04B3A" w:rsidRPr="00B53138">
            <w:rPr>
              <w:lang w:val="id-ID"/>
            </w:rPr>
            <w:instrText xml:space="preserve"> CITATION Med201 \l 1033 </w:instrText>
          </w:r>
          <w:r w:rsidR="00C04B3A" w:rsidRPr="00B53138">
            <w:rPr>
              <w:lang w:val="id-ID"/>
            </w:rPr>
            <w:fldChar w:fldCharType="separate"/>
          </w:r>
          <w:r w:rsidR="00354C08" w:rsidRPr="00B53138">
            <w:rPr>
              <w:noProof/>
              <w:lang w:val="id-ID"/>
            </w:rPr>
            <w:t xml:space="preserve"> [28]</w:t>
          </w:r>
          <w:r w:rsidR="00C04B3A" w:rsidRPr="00B53138">
            <w:rPr>
              <w:lang w:val="id-ID"/>
            </w:rPr>
            <w:fldChar w:fldCharType="end"/>
          </w:r>
        </w:sdtContent>
      </w:sdt>
      <w:r w:rsidR="002D4A3F" w:rsidRPr="00B53138">
        <w:rPr>
          <w:lang w:val="id-ID"/>
        </w:rPr>
        <w:t>.</w:t>
      </w:r>
    </w:p>
    <w:p w14:paraId="4C324C5C" w14:textId="559A44E6" w:rsidR="002D4A3F" w:rsidRPr="00B53138" w:rsidRDefault="002D4A3F" w:rsidP="00577498">
      <w:pPr>
        <w:spacing w:after="120"/>
        <w:rPr>
          <w:lang w:val="id-ID"/>
        </w:rPr>
      </w:pPr>
      <w:r w:rsidRPr="00B53138">
        <w:rPr>
          <w:lang w:val="id-ID"/>
        </w:rPr>
        <w:t xml:space="preserve">Aturan </w:t>
      </w:r>
      <w:proofErr w:type="spellStart"/>
      <w:r w:rsidRPr="00B53138">
        <w:rPr>
          <w:lang w:val="id-ID"/>
        </w:rPr>
        <w:t>MoSCoW</w:t>
      </w:r>
      <w:proofErr w:type="spellEnd"/>
      <w:r w:rsidRPr="00B53138">
        <w:rPr>
          <w:lang w:val="id-ID"/>
        </w:rPr>
        <w:t xml:space="preserve"> mengelompokkan </w:t>
      </w:r>
      <w:r w:rsidRPr="00B53138">
        <w:rPr>
          <w:i/>
          <w:iCs/>
          <w:lang w:val="id-ID"/>
        </w:rPr>
        <w:t xml:space="preserve">user </w:t>
      </w:r>
      <w:proofErr w:type="spellStart"/>
      <w:r w:rsidRPr="00B53138">
        <w:rPr>
          <w:i/>
          <w:iCs/>
          <w:lang w:val="id-ID"/>
        </w:rPr>
        <w:t>stories</w:t>
      </w:r>
      <w:proofErr w:type="spellEnd"/>
      <w:r w:rsidRPr="00B53138">
        <w:rPr>
          <w:lang w:val="id-ID"/>
        </w:rPr>
        <w:t xml:space="preserve"> pengembangan sistem pengadaan bantuan kelompok tani di Kabupaten Toba ada dalam 1 kategori yaitu:</w:t>
      </w:r>
    </w:p>
    <w:p w14:paraId="6A42D3E6" w14:textId="77777777" w:rsidR="003A2EA5" w:rsidRPr="00B53138" w:rsidRDefault="003A2EA5" w:rsidP="00577498">
      <w:pPr>
        <w:spacing w:after="120"/>
        <w:rPr>
          <w:lang w:val="id-ID"/>
        </w:rPr>
      </w:pPr>
    </w:p>
    <w:p w14:paraId="1A52022D" w14:textId="5C3811ED" w:rsidR="002D4A3F" w:rsidRPr="00B53138" w:rsidRDefault="002D4A3F" w:rsidP="00F82818">
      <w:pPr>
        <w:pStyle w:val="ListParagraph"/>
        <w:numPr>
          <w:ilvl w:val="0"/>
          <w:numId w:val="19"/>
        </w:numPr>
        <w:spacing w:after="240"/>
        <w:rPr>
          <w:i/>
          <w:iCs/>
          <w:lang w:val="id-ID"/>
        </w:rPr>
      </w:pPr>
      <w:proofErr w:type="spellStart"/>
      <w:r w:rsidRPr="00B53138">
        <w:rPr>
          <w:i/>
          <w:iCs/>
          <w:lang w:val="id-ID"/>
        </w:rPr>
        <w:t>Must</w:t>
      </w:r>
      <w:proofErr w:type="spellEnd"/>
      <w:r w:rsidRPr="00B53138">
        <w:rPr>
          <w:i/>
          <w:iCs/>
          <w:lang w:val="id-ID"/>
        </w:rPr>
        <w:t xml:space="preserve"> </w:t>
      </w:r>
      <w:proofErr w:type="spellStart"/>
      <w:r w:rsidRPr="00B53138">
        <w:rPr>
          <w:i/>
          <w:iCs/>
          <w:lang w:val="id-ID"/>
        </w:rPr>
        <w:t>Have</w:t>
      </w:r>
      <w:proofErr w:type="spellEnd"/>
    </w:p>
    <w:p w14:paraId="6E148BE9" w14:textId="22CC58BB" w:rsidR="002D4A3F" w:rsidRPr="00B53138" w:rsidRDefault="00BE12E7" w:rsidP="00F82818">
      <w:pPr>
        <w:pStyle w:val="ListParagraph"/>
        <w:numPr>
          <w:ilvl w:val="0"/>
          <w:numId w:val="20"/>
        </w:numPr>
        <w:spacing w:after="240"/>
        <w:rPr>
          <w:lang w:val="id-ID"/>
        </w:rPr>
      </w:pPr>
      <w:r w:rsidRPr="00B53138">
        <w:rPr>
          <w:lang w:val="id-ID"/>
        </w:rPr>
        <w:lastRenderedPageBreak/>
        <w:t xml:space="preserve">Kepala dinas dapat </w:t>
      </w:r>
      <w:proofErr w:type="spellStart"/>
      <w:r w:rsidRPr="00E7636D">
        <w:rPr>
          <w:i/>
          <w:iCs/>
          <w:lang w:val="id-ID"/>
        </w:rPr>
        <w:t>login</w:t>
      </w:r>
      <w:proofErr w:type="spellEnd"/>
      <w:r w:rsidRPr="00B53138">
        <w:rPr>
          <w:lang w:val="id-ID"/>
        </w:rPr>
        <w:t xml:space="preserve"> dan menambah </w:t>
      </w:r>
      <w:r w:rsidRPr="00B53138">
        <w:rPr>
          <w:i/>
          <w:iCs/>
          <w:lang w:val="id-ID"/>
        </w:rPr>
        <w:t xml:space="preserve">user </w:t>
      </w:r>
      <w:r w:rsidRPr="00B53138">
        <w:rPr>
          <w:lang w:val="id-ID"/>
        </w:rPr>
        <w:t xml:space="preserve">ke dalam sistem, mengedit data </w:t>
      </w:r>
      <w:r w:rsidRPr="00B53138">
        <w:rPr>
          <w:i/>
          <w:iCs/>
          <w:lang w:val="id-ID"/>
        </w:rPr>
        <w:t>user</w:t>
      </w:r>
      <w:r w:rsidRPr="00B53138">
        <w:rPr>
          <w:lang w:val="id-ID"/>
        </w:rPr>
        <w:t xml:space="preserve">, menghapus </w:t>
      </w:r>
      <w:r w:rsidRPr="00B53138">
        <w:rPr>
          <w:i/>
          <w:iCs/>
          <w:lang w:val="id-ID"/>
        </w:rPr>
        <w:t xml:space="preserve">user. User </w:t>
      </w:r>
      <w:proofErr w:type="spellStart"/>
      <w:r w:rsidRPr="00B53138">
        <w:rPr>
          <w:i/>
          <w:iCs/>
          <w:lang w:val="id-ID"/>
        </w:rPr>
        <w:t>stories</w:t>
      </w:r>
      <w:proofErr w:type="spellEnd"/>
      <w:r w:rsidRPr="00B53138">
        <w:rPr>
          <w:lang w:val="id-ID"/>
        </w:rPr>
        <w:t xml:space="preserve"> ini penting dan harus diimplementasikan karena dalam pemerintahan ada pergantian pegawai atau perangkat.</w:t>
      </w:r>
    </w:p>
    <w:p w14:paraId="6D963CE7" w14:textId="5DDC69D1" w:rsidR="00BE12E7" w:rsidRPr="00B53138" w:rsidRDefault="00BE12E7" w:rsidP="00F82818">
      <w:pPr>
        <w:pStyle w:val="ListParagraph"/>
        <w:numPr>
          <w:ilvl w:val="0"/>
          <w:numId w:val="20"/>
        </w:numPr>
        <w:spacing w:after="240"/>
        <w:rPr>
          <w:lang w:val="id-ID"/>
        </w:rPr>
      </w:pPr>
      <w:r w:rsidRPr="00B53138">
        <w:rPr>
          <w:lang w:val="id-ID"/>
        </w:rPr>
        <w:t xml:space="preserve">Kepala dinas dapat menambah kecamatan, mengedit, melihat data kecamatan bahkan menghapus data kecamatan. </w:t>
      </w:r>
      <w:r w:rsidRPr="00B53138">
        <w:rPr>
          <w:i/>
          <w:iCs/>
          <w:lang w:val="id-ID"/>
        </w:rPr>
        <w:t xml:space="preserve">User </w:t>
      </w:r>
      <w:proofErr w:type="spellStart"/>
      <w:r w:rsidRPr="00B53138">
        <w:rPr>
          <w:i/>
          <w:iCs/>
          <w:lang w:val="id-ID"/>
        </w:rPr>
        <w:t>stories</w:t>
      </w:r>
      <w:proofErr w:type="spellEnd"/>
      <w:r w:rsidRPr="00B53138">
        <w:rPr>
          <w:lang w:val="id-ID"/>
        </w:rPr>
        <w:t xml:space="preserve"> ini penting karena di pemerintahan biasanya ada pemekaran kecamatan.</w:t>
      </w:r>
    </w:p>
    <w:p w14:paraId="6BD462F8" w14:textId="5E614699" w:rsidR="00BE12E7" w:rsidRPr="00B53138" w:rsidRDefault="00BE12E7" w:rsidP="00F82818">
      <w:pPr>
        <w:pStyle w:val="ListParagraph"/>
        <w:numPr>
          <w:ilvl w:val="0"/>
          <w:numId w:val="20"/>
        </w:numPr>
        <w:spacing w:after="240"/>
        <w:rPr>
          <w:lang w:val="id-ID"/>
        </w:rPr>
      </w:pPr>
      <w:r w:rsidRPr="00B53138">
        <w:rPr>
          <w:lang w:val="id-ID"/>
        </w:rPr>
        <w:t xml:space="preserve">Kepala dinas dapat menambah bidang, melihat bidang, mengedit bidang, bahkan menghapus bidang. </w:t>
      </w:r>
      <w:r w:rsidRPr="00B53138">
        <w:rPr>
          <w:i/>
          <w:iCs/>
          <w:lang w:val="id-ID"/>
        </w:rPr>
        <w:t xml:space="preserve">User </w:t>
      </w:r>
      <w:proofErr w:type="spellStart"/>
      <w:r w:rsidRPr="00B53138">
        <w:rPr>
          <w:i/>
          <w:iCs/>
          <w:lang w:val="id-ID"/>
        </w:rPr>
        <w:t>stories</w:t>
      </w:r>
      <w:proofErr w:type="spellEnd"/>
      <w:r w:rsidRPr="00B53138">
        <w:rPr>
          <w:lang w:val="id-ID"/>
        </w:rPr>
        <w:t xml:space="preserve"> ini penting karena </w:t>
      </w:r>
      <w:r w:rsidR="00E84511" w:rsidRPr="00B53138">
        <w:rPr>
          <w:lang w:val="id-ID"/>
        </w:rPr>
        <w:t>bidang-bidang dalam pemerintahan biasanya ada penambahan sesuai dengan kebutuhan.</w:t>
      </w:r>
    </w:p>
    <w:p w14:paraId="54DE39B1" w14:textId="52B1C139" w:rsidR="00E84511" w:rsidRPr="00B53138" w:rsidRDefault="00E84511" w:rsidP="00F82818">
      <w:pPr>
        <w:pStyle w:val="ListParagraph"/>
        <w:numPr>
          <w:ilvl w:val="0"/>
          <w:numId w:val="20"/>
        </w:numPr>
        <w:spacing w:after="240"/>
        <w:rPr>
          <w:lang w:val="id-ID"/>
        </w:rPr>
      </w:pPr>
      <w:r w:rsidRPr="00B53138">
        <w:rPr>
          <w:lang w:val="id-ID"/>
        </w:rPr>
        <w:t xml:space="preserve">Kepala dinas dapat melihat proposal dan membuat rekapitulasi proposal. </w:t>
      </w:r>
      <w:r w:rsidRPr="00B53138">
        <w:rPr>
          <w:i/>
          <w:iCs/>
          <w:lang w:val="id-ID"/>
        </w:rPr>
        <w:t xml:space="preserve">User </w:t>
      </w:r>
      <w:proofErr w:type="spellStart"/>
      <w:r w:rsidRPr="00B53138">
        <w:rPr>
          <w:i/>
          <w:iCs/>
          <w:lang w:val="id-ID"/>
        </w:rPr>
        <w:t>stories</w:t>
      </w:r>
      <w:proofErr w:type="spellEnd"/>
      <w:r w:rsidRPr="00B53138">
        <w:rPr>
          <w:lang w:val="id-ID"/>
        </w:rPr>
        <w:t xml:space="preserve"> ini penting dan harus diimplementasikan karena penting bagi seorang kepala dinas merekap laporan.</w:t>
      </w:r>
    </w:p>
    <w:p w14:paraId="5D72F58F" w14:textId="77443BFF" w:rsidR="00E84511" w:rsidRPr="00B53138" w:rsidRDefault="00E84511" w:rsidP="00F82818">
      <w:pPr>
        <w:pStyle w:val="ListParagraph"/>
        <w:numPr>
          <w:ilvl w:val="0"/>
          <w:numId w:val="20"/>
        </w:numPr>
        <w:spacing w:after="240"/>
        <w:rPr>
          <w:lang w:val="id-ID"/>
        </w:rPr>
      </w:pPr>
      <w:r w:rsidRPr="00B53138">
        <w:rPr>
          <w:lang w:val="id-ID"/>
        </w:rPr>
        <w:t xml:space="preserve">Kepala bidang dapat menambah kamus usulan, melihat kamus usulan, mengedit kamus usulan, dan menghapus kamus usulan. </w:t>
      </w:r>
      <w:r w:rsidRPr="00B53138">
        <w:rPr>
          <w:i/>
          <w:iCs/>
          <w:lang w:val="id-ID"/>
        </w:rPr>
        <w:t xml:space="preserve">User </w:t>
      </w:r>
      <w:proofErr w:type="spellStart"/>
      <w:r w:rsidRPr="00B53138">
        <w:rPr>
          <w:i/>
          <w:iCs/>
          <w:lang w:val="id-ID"/>
        </w:rPr>
        <w:t>stories</w:t>
      </w:r>
      <w:proofErr w:type="spellEnd"/>
      <w:r w:rsidRPr="00B53138">
        <w:rPr>
          <w:lang w:val="id-ID"/>
        </w:rPr>
        <w:t xml:space="preserve"> ini penting dan harus diimplementasikan karena pengajuan proposal bantuan untuk kelompok tani harus berdasarkan kamus usulan.</w:t>
      </w:r>
    </w:p>
    <w:p w14:paraId="0FBE9462" w14:textId="1AE8207D" w:rsidR="00E84511" w:rsidRPr="00B53138" w:rsidRDefault="00E84511" w:rsidP="00F82818">
      <w:pPr>
        <w:pStyle w:val="ListParagraph"/>
        <w:numPr>
          <w:ilvl w:val="0"/>
          <w:numId w:val="20"/>
        </w:numPr>
        <w:spacing w:after="240"/>
        <w:rPr>
          <w:lang w:val="id-ID"/>
        </w:rPr>
      </w:pPr>
      <w:r w:rsidRPr="00B53138">
        <w:rPr>
          <w:lang w:val="id-ID"/>
        </w:rPr>
        <w:t xml:space="preserve">Kepala bidang dapat melihat proposal kelompok tani, menyetujui/menolak proposal yang diajukan, mengubah status </w:t>
      </w:r>
      <w:r w:rsidR="00E7636D" w:rsidRPr="00B53138">
        <w:rPr>
          <w:lang w:val="id-ID"/>
        </w:rPr>
        <w:t>progres</w:t>
      </w:r>
      <w:r w:rsidRPr="00B53138">
        <w:rPr>
          <w:lang w:val="id-ID"/>
        </w:rPr>
        <w:t xml:space="preserve"> pengerjaan proposal, mengubah alokasi anggaran, dan membuat laporan </w:t>
      </w:r>
      <w:r w:rsidR="00E7636D" w:rsidRPr="00B53138">
        <w:rPr>
          <w:lang w:val="id-ID"/>
        </w:rPr>
        <w:t>per proposal</w:t>
      </w:r>
      <w:r w:rsidRPr="00B53138">
        <w:rPr>
          <w:lang w:val="id-ID"/>
        </w:rPr>
        <w:t xml:space="preserve">. </w:t>
      </w:r>
      <w:r w:rsidRPr="00B53138">
        <w:rPr>
          <w:i/>
          <w:iCs/>
          <w:lang w:val="id-ID"/>
        </w:rPr>
        <w:t xml:space="preserve">User </w:t>
      </w:r>
      <w:proofErr w:type="spellStart"/>
      <w:r w:rsidRPr="00B53138">
        <w:rPr>
          <w:i/>
          <w:iCs/>
          <w:lang w:val="id-ID"/>
        </w:rPr>
        <w:t>stories</w:t>
      </w:r>
      <w:proofErr w:type="spellEnd"/>
      <w:r w:rsidRPr="00B53138">
        <w:rPr>
          <w:lang w:val="id-ID"/>
        </w:rPr>
        <w:t xml:space="preserve"> ini sangat penting dan harus diimplementasikan karena kepala bidang sangat </w:t>
      </w:r>
      <w:r w:rsidR="00E7636D" w:rsidRPr="00B53138">
        <w:rPr>
          <w:lang w:val="id-ID"/>
        </w:rPr>
        <w:t>membutuhkan</w:t>
      </w:r>
      <w:r w:rsidRPr="00B53138">
        <w:rPr>
          <w:lang w:val="id-ID"/>
        </w:rPr>
        <w:t xml:space="preserve"> fitur ini.</w:t>
      </w:r>
    </w:p>
    <w:p w14:paraId="087069F3" w14:textId="49D2AF5A" w:rsidR="00E84511" w:rsidRPr="00B53138" w:rsidRDefault="00E84511" w:rsidP="00F82818">
      <w:pPr>
        <w:pStyle w:val="ListParagraph"/>
        <w:numPr>
          <w:ilvl w:val="0"/>
          <w:numId w:val="20"/>
        </w:numPr>
        <w:spacing w:after="240"/>
        <w:rPr>
          <w:lang w:val="id-ID"/>
        </w:rPr>
      </w:pPr>
      <w:r w:rsidRPr="00B53138">
        <w:rPr>
          <w:lang w:val="id-ID"/>
        </w:rPr>
        <w:t xml:space="preserve">Badan penyuluh dapat menambah kelompok tani, melihat kelompok tani, mengedit kelompok tani dan menghapus kelompok tani. </w:t>
      </w:r>
      <w:r w:rsidRPr="00B53138">
        <w:rPr>
          <w:i/>
          <w:iCs/>
          <w:lang w:val="id-ID"/>
        </w:rPr>
        <w:t xml:space="preserve">User </w:t>
      </w:r>
      <w:proofErr w:type="spellStart"/>
      <w:r w:rsidRPr="00B53138">
        <w:rPr>
          <w:i/>
          <w:iCs/>
          <w:lang w:val="id-ID"/>
        </w:rPr>
        <w:t>stories</w:t>
      </w:r>
      <w:proofErr w:type="spellEnd"/>
      <w:r w:rsidRPr="00B53138">
        <w:rPr>
          <w:lang w:val="id-ID"/>
        </w:rPr>
        <w:t xml:space="preserve"> ini sangat penting dan harus diimplementasikan karena </w:t>
      </w:r>
      <w:r w:rsidR="00C878E4" w:rsidRPr="00B53138">
        <w:rPr>
          <w:lang w:val="id-ID"/>
        </w:rPr>
        <w:t>ini untuk mempermudah penyaluran bantuan.</w:t>
      </w:r>
    </w:p>
    <w:p w14:paraId="18DB561A" w14:textId="3A57C8AB" w:rsidR="00577498" w:rsidRPr="00B53138" w:rsidRDefault="00C878E4" w:rsidP="00F82818">
      <w:pPr>
        <w:pStyle w:val="ListParagraph"/>
        <w:numPr>
          <w:ilvl w:val="0"/>
          <w:numId w:val="20"/>
        </w:numPr>
        <w:spacing w:after="240"/>
        <w:rPr>
          <w:lang w:val="id-ID"/>
        </w:rPr>
      </w:pPr>
      <w:r w:rsidRPr="00B53138">
        <w:rPr>
          <w:lang w:val="id-ID"/>
        </w:rPr>
        <w:t xml:space="preserve">Badan penyuluh dapat menambah proposal, melihat proposal, mengedit proposal, dan menghapus proposal. </w:t>
      </w:r>
      <w:r w:rsidRPr="00B53138">
        <w:rPr>
          <w:i/>
          <w:iCs/>
          <w:lang w:val="id-ID"/>
        </w:rPr>
        <w:t xml:space="preserve">User </w:t>
      </w:r>
      <w:proofErr w:type="spellStart"/>
      <w:r w:rsidRPr="00B53138">
        <w:rPr>
          <w:i/>
          <w:iCs/>
          <w:lang w:val="id-ID"/>
        </w:rPr>
        <w:t>stories</w:t>
      </w:r>
      <w:proofErr w:type="spellEnd"/>
      <w:r w:rsidRPr="00B53138">
        <w:rPr>
          <w:lang w:val="id-ID"/>
        </w:rPr>
        <w:t xml:space="preserve"> ini </w:t>
      </w:r>
      <w:r w:rsidRPr="00B53138">
        <w:rPr>
          <w:lang w:val="id-ID"/>
        </w:rPr>
        <w:lastRenderedPageBreak/>
        <w:t>sangat penting dan harus diimplementasikan karena proposal ini adalah yang dibutuhkan untuk pengajuan.</w:t>
      </w:r>
    </w:p>
    <w:tbl>
      <w:tblPr>
        <w:tblStyle w:val="a5"/>
        <w:tblpPr w:leftFromText="180" w:rightFromText="180" w:vertAnchor="text" w:tblpY="1"/>
        <w:tblOverlap w:val="neve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65"/>
        <w:gridCol w:w="2415"/>
        <w:gridCol w:w="1285"/>
        <w:gridCol w:w="1619"/>
        <w:gridCol w:w="1619"/>
      </w:tblGrid>
      <w:tr w:rsidR="00C878E4" w:rsidRPr="00B53138" w14:paraId="158BC4F2" w14:textId="77777777" w:rsidTr="003A2EA5">
        <w:trPr>
          <w:tblHeader/>
        </w:trPr>
        <w:tc>
          <w:tcPr>
            <w:tcW w:w="771" w:type="pct"/>
            <w:shd w:val="clear" w:color="auto" w:fill="B4C6E7" w:themeFill="accent1" w:themeFillTint="66"/>
            <w:tcMar>
              <w:top w:w="100" w:type="dxa"/>
              <w:left w:w="100" w:type="dxa"/>
              <w:bottom w:w="100" w:type="dxa"/>
              <w:right w:w="100" w:type="dxa"/>
            </w:tcMar>
          </w:tcPr>
          <w:p w14:paraId="2ADC8125"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 xml:space="preserve">Kode </w:t>
            </w:r>
            <w:r w:rsidRPr="00E7636D">
              <w:rPr>
                <w:i/>
                <w:iCs/>
                <w:sz w:val="20"/>
                <w:szCs w:val="20"/>
                <w:lang w:val="id-ID"/>
              </w:rPr>
              <w:t xml:space="preserve">User </w:t>
            </w:r>
            <w:proofErr w:type="spellStart"/>
            <w:r w:rsidRPr="00E7636D">
              <w:rPr>
                <w:i/>
                <w:iCs/>
                <w:sz w:val="20"/>
                <w:szCs w:val="20"/>
                <w:lang w:val="id-ID"/>
              </w:rPr>
              <w:t>Stories</w:t>
            </w:r>
            <w:proofErr w:type="spellEnd"/>
          </w:p>
        </w:tc>
        <w:tc>
          <w:tcPr>
            <w:tcW w:w="1472" w:type="pct"/>
            <w:shd w:val="clear" w:color="auto" w:fill="B4C6E7" w:themeFill="accent1" w:themeFillTint="66"/>
            <w:tcMar>
              <w:top w:w="100" w:type="dxa"/>
              <w:left w:w="100" w:type="dxa"/>
              <w:bottom w:w="100" w:type="dxa"/>
              <w:right w:w="100" w:type="dxa"/>
            </w:tcMar>
          </w:tcPr>
          <w:p w14:paraId="68534128" w14:textId="77777777" w:rsidR="00C878E4" w:rsidRPr="00E7636D" w:rsidRDefault="00C878E4" w:rsidP="003A2EA5">
            <w:pPr>
              <w:widowControl w:val="0"/>
              <w:spacing w:line="240" w:lineRule="auto"/>
              <w:ind w:firstLine="0"/>
              <w:jc w:val="center"/>
              <w:rPr>
                <w:i/>
                <w:iCs/>
                <w:sz w:val="20"/>
                <w:szCs w:val="20"/>
                <w:lang w:val="id-ID"/>
              </w:rPr>
            </w:pPr>
            <w:r w:rsidRPr="00E7636D">
              <w:rPr>
                <w:i/>
                <w:iCs/>
                <w:sz w:val="20"/>
                <w:szCs w:val="20"/>
                <w:lang w:val="id-ID"/>
              </w:rPr>
              <w:t xml:space="preserve">User </w:t>
            </w:r>
            <w:proofErr w:type="spellStart"/>
            <w:r w:rsidRPr="00E7636D">
              <w:rPr>
                <w:i/>
                <w:iCs/>
                <w:sz w:val="20"/>
                <w:szCs w:val="20"/>
                <w:lang w:val="id-ID"/>
              </w:rPr>
              <w:t>Stories</w:t>
            </w:r>
            <w:proofErr w:type="spellEnd"/>
          </w:p>
          <w:p w14:paraId="5CF777C4" w14:textId="77777777" w:rsidR="00C878E4" w:rsidRPr="00B53138" w:rsidRDefault="00C878E4" w:rsidP="003A2EA5">
            <w:pPr>
              <w:widowControl w:val="0"/>
              <w:spacing w:line="240" w:lineRule="auto"/>
              <w:ind w:firstLine="0"/>
              <w:jc w:val="center"/>
              <w:rPr>
                <w:sz w:val="20"/>
                <w:szCs w:val="20"/>
                <w:lang w:val="id-ID"/>
              </w:rPr>
            </w:pPr>
          </w:p>
        </w:tc>
        <w:tc>
          <w:tcPr>
            <w:tcW w:w="783" w:type="pct"/>
            <w:shd w:val="clear" w:color="auto" w:fill="B4C6E7" w:themeFill="accent1" w:themeFillTint="66"/>
            <w:tcMar>
              <w:top w:w="100" w:type="dxa"/>
              <w:left w:w="100" w:type="dxa"/>
              <w:bottom w:w="100" w:type="dxa"/>
              <w:right w:w="100" w:type="dxa"/>
            </w:tcMar>
          </w:tcPr>
          <w:p w14:paraId="1CBA8B0C" w14:textId="77777777" w:rsidR="00C878E4" w:rsidRPr="00B53138" w:rsidRDefault="00C878E4" w:rsidP="003A2EA5">
            <w:pPr>
              <w:widowControl w:val="0"/>
              <w:spacing w:line="240" w:lineRule="auto"/>
              <w:ind w:firstLine="0"/>
              <w:jc w:val="center"/>
              <w:rPr>
                <w:sz w:val="20"/>
                <w:szCs w:val="20"/>
                <w:lang w:val="id-ID"/>
              </w:rPr>
            </w:pPr>
            <w:proofErr w:type="spellStart"/>
            <w:r w:rsidRPr="00E7636D">
              <w:rPr>
                <w:i/>
                <w:iCs/>
                <w:sz w:val="20"/>
                <w:szCs w:val="20"/>
                <w:lang w:val="id-ID"/>
              </w:rPr>
              <w:t>Stories</w:t>
            </w:r>
            <w:proofErr w:type="spellEnd"/>
            <w:r w:rsidRPr="00E7636D">
              <w:rPr>
                <w:i/>
                <w:iCs/>
                <w:sz w:val="20"/>
                <w:szCs w:val="20"/>
                <w:lang w:val="id-ID"/>
              </w:rPr>
              <w:t xml:space="preserve"> </w:t>
            </w:r>
            <w:proofErr w:type="spellStart"/>
            <w:r w:rsidRPr="00E7636D">
              <w:rPr>
                <w:i/>
                <w:iCs/>
                <w:sz w:val="20"/>
                <w:szCs w:val="20"/>
                <w:lang w:val="id-ID"/>
              </w:rPr>
              <w:t>Point</w:t>
            </w:r>
            <w:proofErr w:type="spellEnd"/>
            <w:r w:rsidRPr="00B53138">
              <w:rPr>
                <w:sz w:val="20"/>
                <w:szCs w:val="20"/>
                <w:lang w:val="id-ID"/>
              </w:rPr>
              <w:t xml:space="preserve"> (Estimasi waktu pengerjaan </w:t>
            </w:r>
            <w:r w:rsidRPr="00E7636D">
              <w:rPr>
                <w:i/>
                <w:iCs/>
                <w:sz w:val="20"/>
                <w:szCs w:val="20"/>
                <w:lang w:val="id-ID"/>
              </w:rPr>
              <w:t xml:space="preserve">user </w:t>
            </w:r>
            <w:proofErr w:type="spellStart"/>
            <w:r w:rsidRPr="00E7636D">
              <w:rPr>
                <w:i/>
                <w:iCs/>
                <w:sz w:val="20"/>
                <w:szCs w:val="20"/>
                <w:lang w:val="id-ID"/>
              </w:rPr>
              <w:t>stories</w:t>
            </w:r>
            <w:proofErr w:type="spellEnd"/>
            <w:r w:rsidRPr="00B53138">
              <w:rPr>
                <w:sz w:val="20"/>
                <w:szCs w:val="20"/>
                <w:lang w:val="id-ID"/>
              </w:rPr>
              <w:t>)</w:t>
            </w:r>
          </w:p>
        </w:tc>
        <w:tc>
          <w:tcPr>
            <w:tcW w:w="987" w:type="pct"/>
            <w:shd w:val="clear" w:color="auto" w:fill="B4C6E7" w:themeFill="accent1" w:themeFillTint="66"/>
          </w:tcPr>
          <w:p w14:paraId="6DA29B0A" w14:textId="3F2E02B4"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Estimasi Waktu (Hari)</w:t>
            </w:r>
          </w:p>
        </w:tc>
        <w:tc>
          <w:tcPr>
            <w:tcW w:w="987" w:type="pct"/>
            <w:shd w:val="clear" w:color="auto" w:fill="B4C6E7" w:themeFill="accent1" w:themeFillTint="66"/>
            <w:tcMar>
              <w:top w:w="100" w:type="dxa"/>
              <w:left w:w="100" w:type="dxa"/>
              <w:bottom w:w="100" w:type="dxa"/>
              <w:right w:w="100" w:type="dxa"/>
            </w:tcMar>
          </w:tcPr>
          <w:p w14:paraId="3B7513F7" w14:textId="016E936F"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Estimasi Waktu (Hari)</w:t>
            </w:r>
          </w:p>
        </w:tc>
      </w:tr>
      <w:tr w:rsidR="00C878E4" w:rsidRPr="00B53138" w14:paraId="69D3C909" w14:textId="77777777" w:rsidTr="003A2EA5">
        <w:tc>
          <w:tcPr>
            <w:tcW w:w="771" w:type="pct"/>
            <w:shd w:val="clear" w:color="auto" w:fill="auto"/>
            <w:tcMar>
              <w:top w:w="100" w:type="dxa"/>
              <w:left w:w="100" w:type="dxa"/>
              <w:bottom w:w="100" w:type="dxa"/>
              <w:right w:w="100" w:type="dxa"/>
            </w:tcMar>
          </w:tcPr>
          <w:p w14:paraId="2E0F4611"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Story-01</w:t>
            </w:r>
          </w:p>
        </w:tc>
        <w:tc>
          <w:tcPr>
            <w:tcW w:w="1472" w:type="pct"/>
            <w:shd w:val="clear" w:color="auto" w:fill="auto"/>
            <w:tcMar>
              <w:top w:w="100" w:type="dxa"/>
              <w:left w:w="100" w:type="dxa"/>
              <w:bottom w:w="100" w:type="dxa"/>
              <w:right w:w="100" w:type="dxa"/>
            </w:tcMar>
          </w:tcPr>
          <w:p w14:paraId="1AFFBEF6"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kepala dinas saya ingin dapat menambah user ke dalam user, mengedit data user, menghapus user sehingga apabila ada pergantian perangkat di Dinas Pertanian, pengaturan user dapat dilakukan.</w:t>
            </w:r>
          </w:p>
        </w:tc>
        <w:tc>
          <w:tcPr>
            <w:tcW w:w="783" w:type="pct"/>
            <w:shd w:val="clear" w:color="auto" w:fill="auto"/>
            <w:tcMar>
              <w:top w:w="100" w:type="dxa"/>
              <w:left w:w="100" w:type="dxa"/>
              <w:bottom w:w="100" w:type="dxa"/>
              <w:right w:w="100" w:type="dxa"/>
            </w:tcMar>
          </w:tcPr>
          <w:p w14:paraId="604DB377" w14:textId="77777777" w:rsidR="00C878E4" w:rsidRPr="00B53138" w:rsidRDefault="00C878E4" w:rsidP="003A2EA5">
            <w:pPr>
              <w:widowControl w:val="0"/>
              <w:spacing w:line="240" w:lineRule="auto"/>
              <w:ind w:firstLine="0"/>
              <w:jc w:val="center"/>
              <w:rPr>
                <w:sz w:val="20"/>
                <w:szCs w:val="20"/>
                <w:lang w:val="id-ID"/>
              </w:rPr>
            </w:pPr>
          </w:p>
          <w:p w14:paraId="1FEABCBE" w14:textId="77777777" w:rsidR="00C878E4" w:rsidRPr="00B53138" w:rsidRDefault="00C878E4" w:rsidP="003A2EA5">
            <w:pPr>
              <w:widowControl w:val="0"/>
              <w:spacing w:line="240" w:lineRule="auto"/>
              <w:ind w:firstLine="0"/>
              <w:jc w:val="center"/>
              <w:rPr>
                <w:sz w:val="20"/>
                <w:szCs w:val="20"/>
                <w:lang w:val="id-ID"/>
              </w:rPr>
            </w:pPr>
          </w:p>
          <w:p w14:paraId="0B5776B4" w14:textId="77777777" w:rsidR="00C878E4" w:rsidRPr="00B53138" w:rsidRDefault="00C878E4" w:rsidP="003A2EA5">
            <w:pPr>
              <w:widowControl w:val="0"/>
              <w:spacing w:line="240" w:lineRule="auto"/>
              <w:ind w:firstLine="0"/>
              <w:jc w:val="center"/>
              <w:rPr>
                <w:sz w:val="20"/>
                <w:szCs w:val="20"/>
                <w:lang w:val="id-ID"/>
              </w:rPr>
            </w:pPr>
          </w:p>
          <w:p w14:paraId="35719B47"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632A98FE" w14:textId="77777777" w:rsidR="00C878E4" w:rsidRPr="00B53138" w:rsidRDefault="00C878E4" w:rsidP="003A2EA5">
            <w:pPr>
              <w:widowControl w:val="0"/>
              <w:spacing w:line="240" w:lineRule="auto"/>
              <w:ind w:firstLine="0"/>
              <w:jc w:val="center"/>
              <w:rPr>
                <w:sz w:val="20"/>
                <w:szCs w:val="20"/>
                <w:lang w:val="id-ID"/>
              </w:rPr>
            </w:pPr>
          </w:p>
          <w:p w14:paraId="743C2DCC" w14:textId="77777777" w:rsidR="00C878E4" w:rsidRPr="00B53138" w:rsidRDefault="00C878E4" w:rsidP="003A2EA5">
            <w:pPr>
              <w:widowControl w:val="0"/>
              <w:spacing w:line="240" w:lineRule="auto"/>
              <w:ind w:firstLine="0"/>
              <w:jc w:val="center"/>
              <w:rPr>
                <w:sz w:val="20"/>
                <w:szCs w:val="20"/>
                <w:lang w:val="id-ID"/>
              </w:rPr>
            </w:pPr>
          </w:p>
          <w:p w14:paraId="43B5F008" w14:textId="77777777" w:rsidR="00C878E4" w:rsidRPr="00B53138" w:rsidRDefault="00C878E4" w:rsidP="003A2EA5">
            <w:pPr>
              <w:widowControl w:val="0"/>
              <w:spacing w:line="240" w:lineRule="auto"/>
              <w:ind w:firstLine="0"/>
              <w:jc w:val="center"/>
              <w:rPr>
                <w:sz w:val="20"/>
                <w:szCs w:val="20"/>
                <w:lang w:val="id-ID"/>
              </w:rPr>
            </w:pPr>
          </w:p>
          <w:p w14:paraId="5ABC4CA1" w14:textId="35C645BD"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3DB5E290" w14:textId="77777777" w:rsidR="00C878E4" w:rsidRPr="00B53138" w:rsidRDefault="00C878E4" w:rsidP="003A2EA5">
            <w:pPr>
              <w:widowControl w:val="0"/>
              <w:spacing w:line="240" w:lineRule="auto"/>
              <w:ind w:firstLine="0"/>
              <w:jc w:val="center"/>
              <w:rPr>
                <w:sz w:val="20"/>
                <w:szCs w:val="20"/>
                <w:lang w:val="id-ID"/>
              </w:rPr>
            </w:pPr>
          </w:p>
          <w:p w14:paraId="05C178D5" w14:textId="77777777" w:rsidR="00C878E4" w:rsidRPr="00B53138" w:rsidRDefault="00C878E4" w:rsidP="003A2EA5">
            <w:pPr>
              <w:widowControl w:val="0"/>
              <w:spacing w:line="240" w:lineRule="auto"/>
              <w:ind w:firstLine="0"/>
              <w:jc w:val="center"/>
              <w:rPr>
                <w:sz w:val="20"/>
                <w:szCs w:val="20"/>
                <w:lang w:val="id-ID"/>
              </w:rPr>
            </w:pPr>
          </w:p>
          <w:p w14:paraId="6A453C52" w14:textId="77777777" w:rsidR="00C878E4" w:rsidRPr="00B53138" w:rsidRDefault="00C878E4" w:rsidP="003A2EA5">
            <w:pPr>
              <w:widowControl w:val="0"/>
              <w:spacing w:line="240" w:lineRule="auto"/>
              <w:ind w:firstLine="0"/>
              <w:jc w:val="center"/>
              <w:rPr>
                <w:sz w:val="20"/>
                <w:szCs w:val="20"/>
                <w:lang w:val="id-ID"/>
              </w:rPr>
            </w:pPr>
          </w:p>
          <w:p w14:paraId="373E3DC0" w14:textId="2957465F" w:rsidR="00C878E4" w:rsidRPr="00B53138" w:rsidRDefault="00C878E4" w:rsidP="003A2EA5">
            <w:pPr>
              <w:widowControl w:val="0"/>
              <w:spacing w:line="240" w:lineRule="auto"/>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2C0C6800" w14:textId="77777777" w:rsidTr="003A2EA5">
        <w:tc>
          <w:tcPr>
            <w:tcW w:w="771" w:type="pct"/>
            <w:shd w:val="clear" w:color="auto" w:fill="auto"/>
            <w:tcMar>
              <w:top w:w="100" w:type="dxa"/>
              <w:left w:w="100" w:type="dxa"/>
              <w:bottom w:w="100" w:type="dxa"/>
              <w:right w:w="100" w:type="dxa"/>
            </w:tcMar>
          </w:tcPr>
          <w:p w14:paraId="7CD459BF"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Story-02</w:t>
            </w:r>
          </w:p>
        </w:tc>
        <w:tc>
          <w:tcPr>
            <w:tcW w:w="1472" w:type="pct"/>
            <w:shd w:val="clear" w:color="auto" w:fill="auto"/>
            <w:tcMar>
              <w:top w:w="100" w:type="dxa"/>
              <w:left w:w="100" w:type="dxa"/>
              <w:bottom w:w="100" w:type="dxa"/>
              <w:right w:w="100" w:type="dxa"/>
            </w:tcMar>
          </w:tcPr>
          <w:p w14:paraId="798401C6"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kepala dinas saya ingin dapat menambah kecamatan sehingga apabila ada pemekaran dan penambahan kecamatan maka dapat ditambahkan ke dalam sistem.</w:t>
            </w:r>
          </w:p>
        </w:tc>
        <w:tc>
          <w:tcPr>
            <w:tcW w:w="783" w:type="pct"/>
            <w:shd w:val="clear" w:color="auto" w:fill="auto"/>
            <w:tcMar>
              <w:top w:w="100" w:type="dxa"/>
              <w:left w:w="100" w:type="dxa"/>
              <w:bottom w:w="100" w:type="dxa"/>
              <w:right w:w="100" w:type="dxa"/>
            </w:tcMar>
          </w:tcPr>
          <w:p w14:paraId="2EC15817" w14:textId="77777777" w:rsidR="00577498" w:rsidRPr="00B53138" w:rsidRDefault="00577498" w:rsidP="003A2EA5">
            <w:pPr>
              <w:widowControl w:val="0"/>
              <w:spacing w:line="240" w:lineRule="auto"/>
              <w:ind w:firstLine="0"/>
              <w:jc w:val="center"/>
              <w:rPr>
                <w:sz w:val="20"/>
                <w:szCs w:val="20"/>
                <w:lang w:val="id-ID"/>
              </w:rPr>
            </w:pPr>
          </w:p>
          <w:p w14:paraId="778C7E24" w14:textId="77777777" w:rsidR="00577498" w:rsidRPr="00B53138" w:rsidRDefault="00577498" w:rsidP="003A2EA5">
            <w:pPr>
              <w:widowControl w:val="0"/>
              <w:spacing w:line="240" w:lineRule="auto"/>
              <w:ind w:firstLine="0"/>
              <w:jc w:val="center"/>
              <w:rPr>
                <w:sz w:val="20"/>
                <w:szCs w:val="20"/>
                <w:lang w:val="id-ID"/>
              </w:rPr>
            </w:pPr>
          </w:p>
          <w:p w14:paraId="459A6993" w14:textId="77777777" w:rsidR="00577498" w:rsidRPr="00B53138" w:rsidRDefault="00577498" w:rsidP="003A2EA5">
            <w:pPr>
              <w:widowControl w:val="0"/>
              <w:spacing w:line="240" w:lineRule="auto"/>
              <w:ind w:firstLine="0"/>
              <w:jc w:val="center"/>
              <w:rPr>
                <w:sz w:val="20"/>
                <w:szCs w:val="20"/>
                <w:lang w:val="id-ID"/>
              </w:rPr>
            </w:pPr>
          </w:p>
          <w:p w14:paraId="5844FFD7" w14:textId="63D03552"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775480AD" w14:textId="77777777" w:rsidR="00577498" w:rsidRPr="00B53138" w:rsidRDefault="00577498" w:rsidP="003A2EA5">
            <w:pPr>
              <w:widowControl w:val="0"/>
              <w:spacing w:line="240" w:lineRule="auto"/>
              <w:ind w:firstLine="0"/>
              <w:jc w:val="center"/>
              <w:rPr>
                <w:sz w:val="20"/>
                <w:szCs w:val="20"/>
                <w:lang w:val="id-ID"/>
              </w:rPr>
            </w:pPr>
          </w:p>
          <w:p w14:paraId="51F76BF4" w14:textId="77777777" w:rsidR="00577498" w:rsidRPr="00B53138" w:rsidRDefault="00577498" w:rsidP="003A2EA5">
            <w:pPr>
              <w:widowControl w:val="0"/>
              <w:spacing w:line="240" w:lineRule="auto"/>
              <w:ind w:firstLine="0"/>
              <w:jc w:val="center"/>
              <w:rPr>
                <w:sz w:val="20"/>
                <w:szCs w:val="20"/>
                <w:lang w:val="id-ID"/>
              </w:rPr>
            </w:pPr>
          </w:p>
          <w:p w14:paraId="2D3BB7E8" w14:textId="77777777" w:rsidR="00577498" w:rsidRPr="00B53138" w:rsidRDefault="00577498" w:rsidP="003A2EA5">
            <w:pPr>
              <w:widowControl w:val="0"/>
              <w:spacing w:line="240" w:lineRule="auto"/>
              <w:ind w:firstLine="0"/>
              <w:jc w:val="center"/>
              <w:rPr>
                <w:sz w:val="20"/>
                <w:szCs w:val="20"/>
                <w:lang w:val="id-ID"/>
              </w:rPr>
            </w:pPr>
          </w:p>
          <w:p w14:paraId="6AFC81A9" w14:textId="1BF55146"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032ECBC4" w14:textId="77777777" w:rsidR="00577498" w:rsidRPr="00B53138" w:rsidRDefault="00577498" w:rsidP="003A2EA5">
            <w:pPr>
              <w:widowControl w:val="0"/>
              <w:spacing w:line="240" w:lineRule="auto"/>
              <w:ind w:firstLine="0"/>
              <w:jc w:val="center"/>
              <w:rPr>
                <w:i/>
                <w:iCs/>
                <w:sz w:val="20"/>
                <w:szCs w:val="20"/>
                <w:lang w:val="id-ID"/>
              </w:rPr>
            </w:pPr>
          </w:p>
          <w:p w14:paraId="386FF51E" w14:textId="77777777" w:rsidR="00577498" w:rsidRPr="00B53138" w:rsidRDefault="00577498" w:rsidP="003A2EA5">
            <w:pPr>
              <w:widowControl w:val="0"/>
              <w:spacing w:line="240" w:lineRule="auto"/>
              <w:ind w:firstLine="0"/>
              <w:jc w:val="center"/>
              <w:rPr>
                <w:i/>
                <w:iCs/>
                <w:sz w:val="20"/>
                <w:szCs w:val="20"/>
                <w:lang w:val="id-ID"/>
              </w:rPr>
            </w:pPr>
          </w:p>
          <w:p w14:paraId="47E0E73A" w14:textId="77777777" w:rsidR="00577498" w:rsidRPr="00B53138" w:rsidRDefault="00577498" w:rsidP="003A2EA5">
            <w:pPr>
              <w:widowControl w:val="0"/>
              <w:spacing w:line="240" w:lineRule="auto"/>
              <w:ind w:firstLine="0"/>
              <w:jc w:val="center"/>
              <w:rPr>
                <w:i/>
                <w:iCs/>
                <w:sz w:val="20"/>
                <w:szCs w:val="20"/>
                <w:lang w:val="id-ID"/>
              </w:rPr>
            </w:pPr>
          </w:p>
          <w:p w14:paraId="6A17BF22" w14:textId="3A1B643A"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221860CD" w14:textId="77777777" w:rsidTr="003A2EA5">
        <w:tc>
          <w:tcPr>
            <w:tcW w:w="771" w:type="pct"/>
            <w:shd w:val="clear" w:color="auto" w:fill="auto"/>
            <w:tcMar>
              <w:top w:w="100" w:type="dxa"/>
              <w:left w:w="100" w:type="dxa"/>
              <w:bottom w:w="100" w:type="dxa"/>
              <w:right w:w="100" w:type="dxa"/>
            </w:tcMar>
          </w:tcPr>
          <w:p w14:paraId="72FE8A02"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Story-03</w:t>
            </w:r>
          </w:p>
        </w:tc>
        <w:tc>
          <w:tcPr>
            <w:tcW w:w="1472" w:type="pct"/>
            <w:shd w:val="clear" w:color="auto" w:fill="auto"/>
            <w:tcMar>
              <w:top w:w="100" w:type="dxa"/>
              <w:left w:w="100" w:type="dxa"/>
              <w:bottom w:w="100" w:type="dxa"/>
              <w:right w:w="100" w:type="dxa"/>
            </w:tcMar>
          </w:tcPr>
          <w:p w14:paraId="2A016FE8"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kepala dinas saya ingin dapat menambah bidang sehingga mempermudah apabila ada perubahan struktural.</w:t>
            </w:r>
          </w:p>
        </w:tc>
        <w:tc>
          <w:tcPr>
            <w:tcW w:w="783" w:type="pct"/>
            <w:shd w:val="clear" w:color="auto" w:fill="auto"/>
            <w:tcMar>
              <w:top w:w="100" w:type="dxa"/>
              <w:left w:w="100" w:type="dxa"/>
              <w:bottom w:w="100" w:type="dxa"/>
              <w:right w:w="100" w:type="dxa"/>
            </w:tcMar>
          </w:tcPr>
          <w:p w14:paraId="142ED074" w14:textId="77777777" w:rsidR="00C878E4" w:rsidRPr="00B53138" w:rsidRDefault="00C878E4" w:rsidP="003A2EA5">
            <w:pPr>
              <w:widowControl w:val="0"/>
              <w:spacing w:line="240" w:lineRule="auto"/>
              <w:ind w:firstLine="0"/>
              <w:jc w:val="center"/>
              <w:rPr>
                <w:sz w:val="20"/>
                <w:szCs w:val="20"/>
                <w:lang w:val="id-ID"/>
              </w:rPr>
            </w:pPr>
          </w:p>
          <w:p w14:paraId="62FFBC51" w14:textId="77777777" w:rsidR="00C878E4" w:rsidRPr="00B53138" w:rsidRDefault="00C878E4" w:rsidP="003A2EA5">
            <w:pPr>
              <w:widowControl w:val="0"/>
              <w:spacing w:line="240" w:lineRule="auto"/>
              <w:ind w:firstLine="0"/>
              <w:jc w:val="center"/>
              <w:rPr>
                <w:sz w:val="20"/>
                <w:szCs w:val="20"/>
                <w:lang w:val="id-ID"/>
              </w:rPr>
            </w:pPr>
          </w:p>
          <w:p w14:paraId="07E868E3"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27D5E4B8" w14:textId="77777777" w:rsidR="00C878E4" w:rsidRPr="00B53138" w:rsidRDefault="00C878E4" w:rsidP="003A2EA5">
            <w:pPr>
              <w:widowControl w:val="0"/>
              <w:spacing w:line="240" w:lineRule="auto"/>
              <w:ind w:firstLine="0"/>
              <w:jc w:val="center"/>
              <w:rPr>
                <w:sz w:val="20"/>
                <w:szCs w:val="20"/>
                <w:lang w:val="id-ID"/>
              </w:rPr>
            </w:pPr>
          </w:p>
          <w:p w14:paraId="53B43BA9" w14:textId="77777777" w:rsidR="00C878E4" w:rsidRPr="00B53138" w:rsidRDefault="00C878E4" w:rsidP="003A2EA5">
            <w:pPr>
              <w:widowControl w:val="0"/>
              <w:spacing w:line="240" w:lineRule="auto"/>
              <w:ind w:firstLine="0"/>
              <w:jc w:val="center"/>
              <w:rPr>
                <w:sz w:val="20"/>
                <w:szCs w:val="20"/>
                <w:lang w:val="id-ID"/>
              </w:rPr>
            </w:pPr>
          </w:p>
          <w:p w14:paraId="4E70C256" w14:textId="4461B3E9"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64E5096F" w14:textId="77777777" w:rsidR="00577498" w:rsidRPr="00B53138" w:rsidRDefault="00577498" w:rsidP="003A2EA5">
            <w:pPr>
              <w:widowControl w:val="0"/>
              <w:spacing w:line="240" w:lineRule="auto"/>
              <w:ind w:firstLine="0"/>
              <w:jc w:val="center"/>
              <w:rPr>
                <w:i/>
                <w:iCs/>
                <w:sz w:val="20"/>
                <w:szCs w:val="20"/>
                <w:lang w:val="id-ID"/>
              </w:rPr>
            </w:pPr>
          </w:p>
          <w:p w14:paraId="5C3CD355" w14:textId="77777777" w:rsidR="00577498" w:rsidRPr="00B53138" w:rsidRDefault="00577498" w:rsidP="003A2EA5">
            <w:pPr>
              <w:widowControl w:val="0"/>
              <w:spacing w:line="240" w:lineRule="auto"/>
              <w:ind w:firstLine="0"/>
              <w:jc w:val="center"/>
              <w:rPr>
                <w:i/>
                <w:iCs/>
                <w:sz w:val="20"/>
                <w:szCs w:val="20"/>
                <w:lang w:val="id-ID"/>
              </w:rPr>
            </w:pPr>
          </w:p>
          <w:p w14:paraId="79CBFF91" w14:textId="41A7C4FC"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7D62B5AC" w14:textId="77777777" w:rsidTr="003A2EA5">
        <w:tc>
          <w:tcPr>
            <w:tcW w:w="771" w:type="pct"/>
            <w:shd w:val="clear" w:color="auto" w:fill="auto"/>
            <w:tcMar>
              <w:top w:w="100" w:type="dxa"/>
              <w:left w:w="100" w:type="dxa"/>
              <w:bottom w:w="100" w:type="dxa"/>
              <w:right w:w="100" w:type="dxa"/>
            </w:tcMar>
          </w:tcPr>
          <w:p w14:paraId="1C466D85"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Story-04</w:t>
            </w:r>
          </w:p>
        </w:tc>
        <w:tc>
          <w:tcPr>
            <w:tcW w:w="1472" w:type="pct"/>
            <w:shd w:val="clear" w:color="auto" w:fill="auto"/>
            <w:tcMar>
              <w:top w:w="100" w:type="dxa"/>
              <w:left w:w="100" w:type="dxa"/>
              <w:bottom w:w="100" w:type="dxa"/>
              <w:right w:w="100" w:type="dxa"/>
            </w:tcMar>
          </w:tcPr>
          <w:p w14:paraId="54E44103"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kepala dinas saya ingin membuat rekapitulasi dan melihat proposal yang diajukan sehingga proposal bisa saya pantau.</w:t>
            </w:r>
          </w:p>
        </w:tc>
        <w:tc>
          <w:tcPr>
            <w:tcW w:w="783" w:type="pct"/>
            <w:shd w:val="clear" w:color="auto" w:fill="auto"/>
            <w:tcMar>
              <w:top w:w="100" w:type="dxa"/>
              <w:left w:w="100" w:type="dxa"/>
              <w:bottom w:w="100" w:type="dxa"/>
              <w:right w:w="100" w:type="dxa"/>
            </w:tcMar>
          </w:tcPr>
          <w:p w14:paraId="539EE4AF" w14:textId="77777777" w:rsidR="00C878E4" w:rsidRPr="00B53138" w:rsidRDefault="00C878E4" w:rsidP="003A2EA5">
            <w:pPr>
              <w:widowControl w:val="0"/>
              <w:spacing w:line="240" w:lineRule="auto"/>
              <w:ind w:firstLine="0"/>
              <w:jc w:val="center"/>
              <w:rPr>
                <w:sz w:val="20"/>
                <w:szCs w:val="20"/>
                <w:lang w:val="id-ID"/>
              </w:rPr>
            </w:pPr>
          </w:p>
          <w:p w14:paraId="11B7EA30" w14:textId="77777777" w:rsidR="00C878E4" w:rsidRPr="00B53138" w:rsidRDefault="00C878E4" w:rsidP="003A2EA5">
            <w:pPr>
              <w:widowControl w:val="0"/>
              <w:spacing w:line="240" w:lineRule="auto"/>
              <w:ind w:firstLine="0"/>
              <w:jc w:val="center"/>
              <w:rPr>
                <w:sz w:val="20"/>
                <w:szCs w:val="20"/>
                <w:lang w:val="id-ID"/>
              </w:rPr>
            </w:pPr>
          </w:p>
          <w:p w14:paraId="579FFA65"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733FD299" w14:textId="77777777" w:rsidR="00C878E4" w:rsidRPr="00B53138" w:rsidRDefault="00C878E4" w:rsidP="003A2EA5">
            <w:pPr>
              <w:widowControl w:val="0"/>
              <w:spacing w:line="240" w:lineRule="auto"/>
              <w:ind w:firstLine="0"/>
              <w:jc w:val="center"/>
              <w:rPr>
                <w:sz w:val="20"/>
                <w:szCs w:val="20"/>
                <w:lang w:val="id-ID"/>
              </w:rPr>
            </w:pPr>
          </w:p>
          <w:p w14:paraId="727F396E" w14:textId="77777777" w:rsidR="00C878E4" w:rsidRPr="00B53138" w:rsidRDefault="00C878E4" w:rsidP="003A2EA5">
            <w:pPr>
              <w:widowControl w:val="0"/>
              <w:spacing w:line="240" w:lineRule="auto"/>
              <w:ind w:firstLine="0"/>
              <w:jc w:val="center"/>
              <w:rPr>
                <w:sz w:val="20"/>
                <w:szCs w:val="20"/>
                <w:lang w:val="id-ID"/>
              </w:rPr>
            </w:pPr>
          </w:p>
          <w:p w14:paraId="5BA6D65D" w14:textId="15CB28ED"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22769CB4" w14:textId="77777777" w:rsidR="00577498" w:rsidRPr="00B53138" w:rsidRDefault="00577498" w:rsidP="003A2EA5">
            <w:pPr>
              <w:widowControl w:val="0"/>
              <w:spacing w:line="240" w:lineRule="auto"/>
              <w:ind w:firstLine="0"/>
              <w:jc w:val="center"/>
              <w:rPr>
                <w:i/>
                <w:iCs/>
                <w:sz w:val="20"/>
                <w:szCs w:val="20"/>
                <w:lang w:val="id-ID"/>
              </w:rPr>
            </w:pPr>
          </w:p>
          <w:p w14:paraId="621B3AEB" w14:textId="77777777" w:rsidR="00577498" w:rsidRPr="00B53138" w:rsidRDefault="00577498" w:rsidP="003A2EA5">
            <w:pPr>
              <w:widowControl w:val="0"/>
              <w:spacing w:line="240" w:lineRule="auto"/>
              <w:ind w:firstLine="0"/>
              <w:jc w:val="center"/>
              <w:rPr>
                <w:i/>
                <w:iCs/>
                <w:sz w:val="20"/>
                <w:szCs w:val="20"/>
                <w:lang w:val="id-ID"/>
              </w:rPr>
            </w:pPr>
          </w:p>
          <w:p w14:paraId="1D1302E4" w14:textId="3B66641B"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484FE2D5" w14:textId="77777777" w:rsidTr="003A2EA5">
        <w:tc>
          <w:tcPr>
            <w:tcW w:w="771" w:type="pct"/>
            <w:shd w:val="clear" w:color="auto" w:fill="auto"/>
            <w:tcMar>
              <w:top w:w="100" w:type="dxa"/>
              <w:left w:w="100" w:type="dxa"/>
              <w:bottom w:w="100" w:type="dxa"/>
              <w:right w:w="100" w:type="dxa"/>
            </w:tcMar>
          </w:tcPr>
          <w:p w14:paraId="4EE08750"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Story-05</w:t>
            </w:r>
          </w:p>
        </w:tc>
        <w:tc>
          <w:tcPr>
            <w:tcW w:w="1472" w:type="pct"/>
            <w:shd w:val="clear" w:color="auto" w:fill="auto"/>
            <w:tcMar>
              <w:top w:w="100" w:type="dxa"/>
              <w:left w:w="100" w:type="dxa"/>
              <w:bottom w:w="100" w:type="dxa"/>
              <w:right w:w="100" w:type="dxa"/>
            </w:tcMar>
          </w:tcPr>
          <w:p w14:paraId="16B3DD69"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kepala bidang saya ingin dapat menambah, melihat dan mengedit kamus usulan sehingga mempermudah dalam mengelola kamus usulan.</w:t>
            </w:r>
          </w:p>
        </w:tc>
        <w:tc>
          <w:tcPr>
            <w:tcW w:w="783" w:type="pct"/>
            <w:shd w:val="clear" w:color="auto" w:fill="auto"/>
            <w:tcMar>
              <w:top w:w="100" w:type="dxa"/>
              <w:left w:w="100" w:type="dxa"/>
              <w:bottom w:w="100" w:type="dxa"/>
              <w:right w:w="100" w:type="dxa"/>
            </w:tcMar>
          </w:tcPr>
          <w:p w14:paraId="0D41B45A" w14:textId="77777777" w:rsidR="00C878E4" w:rsidRPr="00B53138" w:rsidRDefault="00C878E4" w:rsidP="003A2EA5">
            <w:pPr>
              <w:widowControl w:val="0"/>
              <w:spacing w:line="240" w:lineRule="auto"/>
              <w:ind w:firstLine="0"/>
              <w:jc w:val="center"/>
              <w:rPr>
                <w:sz w:val="20"/>
                <w:szCs w:val="20"/>
                <w:lang w:val="id-ID"/>
              </w:rPr>
            </w:pPr>
          </w:p>
          <w:p w14:paraId="2CB0A4CE" w14:textId="77777777" w:rsidR="00C878E4" w:rsidRPr="00B53138" w:rsidRDefault="00C878E4" w:rsidP="003A2EA5">
            <w:pPr>
              <w:widowControl w:val="0"/>
              <w:spacing w:line="240" w:lineRule="auto"/>
              <w:ind w:firstLine="0"/>
              <w:jc w:val="center"/>
              <w:rPr>
                <w:sz w:val="20"/>
                <w:szCs w:val="20"/>
                <w:lang w:val="id-ID"/>
              </w:rPr>
            </w:pPr>
          </w:p>
          <w:p w14:paraId="5CAF5862" w14:textId="77777777" w:rsidR="00577498" w:rsidRPr="00B53138" w:rsidRDefault="00577498" w:rsidP="003A2EA5">
            <w:pPr>
              <w:widowControl w:val="0"/>
              <w:spacing w:line="240" w:lineRule="auto"/>
              <w:ind w:firstLine="0"/>
              <w:jc w:val="center"/>
              <w:rPr>
                <w:sz w:val="20"/>
                <w:szCs w:val="20"/>
                <w:lang w:val="id-ID"/>
              </w:rPr>
            </w:pPr>
          </w:p>
          <w:p w14:paraId="0FAF50F3" w14:textId="32009DB8"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2DEDB83B" w14:textId="77777777" w:rsidR="00C878E4" w:rsidRPr="00B53138" w:rsidRDefault="00C878E4" w:rsidP="003A2EA5">
            <w:pPr>
              <w:widowControl w:val="0"/>
              <w:spacing w:line="240" w:lineRule="auto"/>
              <w:ind w:firstLine="0"/>
              <w:jc w:val="center"/>
              <w:rPr>
                <w:sz w:val="20"/>
                <w:szCs w:val="20"/>
                <w:lang w:val="id-ID"/>
              </w:rPr>
            </w:pPr>
          </w:p>
          <w:p w14:paraId="13C188C0" w14:textId="77777777" w:rsidR="00C878E4" w:rsidRPr="00B53138" w:rsidRDefault="00C878E4" w:rsidP="003A2EA5">
            <w:pPr>
              <w:widowControl w:val="0"/>
              <w:spacing w:line="240" w:lineRule="auto"/>
              <w:ind w:firstLine="0"/>
              <w:jc w:val="center"/>
              <w:rPr>
                <w:sz w:val="20"/>
                <w:szCs w:val="20"/>
                <w:lang w:val="id-ID"/>
              </w:rPr>
            </w:pPr>
          </w:p>
          <w:p w14:paraId="02A7F503" w14:textId="77777777" w:rsidR="00C878E4" w:rsidRPr="00B53138" w:rsidRDefault="00C878E4" w:rsidP="003A2EA5">
            <w:pPr>
              <w:widowControl w:val="0"/>
              <w:spacing w:line="240" w:lineRule="auto"/>
              <w:ind w:firstLine="0"/>
              <w:jc w:val="center"/>
              <w:rPr>
                <w:sz w:val="20"/>
                <w:szCs w:val="20"/>
                <w:lang w:val="id-ID"/>
              </w:rPr>
            </w:pPr>
          </w:p>
          <w:p w14:paraId="3E3562CF" w14:textId="006F1D9B"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0A4B665B" w14:textId="77777777" w:rsidR="00577498" w:rsidRPr="00B53138" w:rsidRDefault="00577498" w:rsidP="003A2EA5">
            <w:pPr>
              <w:widowControl w:val="0"/>
              <w:spacing w:line="240" w:lineRule="auto"/>
              <w:ind w:firstLine="0"/>
              <w:jc w:val="center"/>
              <w:rPr>
                <w:i/>
                <w:iCs/>
                <w:sz w:val="20"/>
                <w:szCs w:val="20"/>
                <w:lang w:val="id-ID"/>
              </w:rPr>
            </w:pPr>
          </w:p>
          <w:p w14:paraId="352E767F" w14:textId="77777777" w:rsidR="00577498" w:rsidRPr="00B53138" w:rsidRDefault="00577498" w:rsidP="003A2EA5">
            <w:pPr>
              <w:widowControl w:val="0"/>
              <w:spacing w:line="240" w:lineRule="auto"/>
              <w:ind w:firstLine="0"/>
              <w:jc w:val="center"/>
              <w:rPr>
                <w:i/>
                <w:iCs/>
                <w:sz w:val="20"/>
                <w:szCs w:val="20"/>
                <w:lang w:val="id-ID"/>
              </w:rPr>
            </w:pPr>
          </w:p>
          <w:p w14:paraId="46F14C15" w14:textId="77777777" w:rsidR="00577498" w:rsidRPr="00B53138" w:rsidRDefault="00577498" w:rsidP="003A2EA5">
            <w:pPr>
              <w:widowControl w:val="0"/>
              <w:spacing w:line="240" w:lineRule="auto"/>
              <w:ind w:firstLine="0"/>
              <w:jc w:val="center"/>
              <w:rPr>
                <w:i/>
                <w:iCs/>
                <w:sz w:val="20"/>
                <w:szCs w:val="20"/>
                <w:lang w:val="id-ID"/>
              </w:rPr>
            </w:pPr>
          </w:p>
          <w:p w14:paraId="143B76F9" w14:textId="5284AD18"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0F42D785" w14:textId="77777777" w:rsidTr="003A2EA5">
        <w:tc>
          <w:tcPr>
            <w:tcW w:w="771" w:type="pct"/>
            <w:shd w:val="clear" w:color="auto" w:fill="auto"/>
            <w:tcMar>
              <w:top w:w="100" w:type="dxa"/>
              <w:left w:w="100" w:type="dxa"/>
              <w:bottom w:w="100" w:type="dxa"/>
              <w:right w:w="100" w:type="dxa"/>
            </w:tcMar>
          </w:tcPr>
          <w:p w14:paraId="3BBDDDF2"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Story-06</w:t>
            </w:r>
          </w:p>
        </w:tc>
        <w:tc>
          <w:tcPr>
            <w:tcW w:w="1472" w:type="pct"/>
            <w:shd w:val="clear" w:color="auto" w:fill="auto"/>
            <w:tcMar>
              <w:top w:w="100" w:type="dxa"/>
              <w:left w:w="100" w:type="dxa"/>
              <w:bottom w:w="100" w:type="dxa"/>
              <w:right w:w="100" w:type="dxa"/>
            </w:tcMar>
          </w:tcPr>
          <w:p w14:paraId="7DF85B36"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kepala bidang saya ingin saya bisa melihat, menyetujui/menolak, mengubah status proposal yang diajukan sehingga mempercepat proses pengajuan proposal.</w:t>
            </w:r>
          </w:p>
        </w:tc>
        <w:tc>
          <w:tcPr>
            <w:tcW w:w="783" w:type="pct"/>
            <w:shd w:val="clear" w:color="auto" w:fill="auto"/>
            <w:tcMar>
              <w:top w:w="100" w:type="dxa"/>
              <w:left w:w="100" w:type="dxa"/>
              <w:bottom w:w="100" w:type="dxa"/>
              <w:right w:w="100" w:type="dxa"/>
            </w:tcMar>
          </w:tcPr>
          <w:p w14:paraId="3BD01FB4" w14:textId="77777777" w:rsidR="00C878E4" w:rsidRPr="00B53138" w:rsidRDefault="00C878E4" w:rsidP="003A2EA5">
            <w:pPr>
              <w:widowControl w:val="0"/>
              <w:spacing w:line="240" w:lineRule="auto"/>
              <w:ind w:firstLine="0"/>
              <w:jc w:val="center"/>
              <w:rPr>
                <w:sz w:val="20"/>
                <w:szCs w:val="20"/>
                <w:lang w:val="id-ID"/>
              </w:rPr>
            </w:pPr>
          </w:p>
          <w:p w14:paraId="3A5D043F" w14:textId="77777777" w:rsidR="00C878E4" w:rsidRPr="00B53138" w:rsidRDefault="00C878E4" w:rsidP="003A2EA5">
            <w:pPr>
              <w:widowControl w:val="0"/>
              <w:spacing w:line="240" w:lineRule="auto"/>
              <w:ind w:firstLine="0"/>
              <w:jc w:val="center"/>
              <w:rPr>
                <w:sz w:val="20"/>
                <w:szCs w:val="20"/>
                <w:lang w:val="id-ID"/>
              </w:rPr>
            </w:pPr>
          </w:p>
          <w:p w14:paraId="1D78C625" w14:textId="77777777" w:rsidR="00C878E4" w:rsidRPr="00B53138" w:rsidRDefault="00C878E4" w:rsidP="003A2EA5">
            <w:pPr>
              <w:widowControl w:val="0"/>
              <w:spacing w:line="240" w:lineRule="auto"/>
              <w:ind w:firstLine="0"/>
              <w:jc w:val="center"/>
              <w:rPr>
                <w:sz w:val="20"/>
                <w:szCs w:val="20"/>
                <w:lang w:val="id-ID"/>
              </w:rPr>
            </w:pPr>
          </w:p>
          <w:p w14:paraId="3D564A70"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41CF688D" w14:textId="77777777" w:rsidR="00C878E4" w:rsidRPr="00B53138" w:rsidRDefault="00C878E4" w:rsidP="003A2EA5">
            <w:pPr>
              <w:widowControl w:val="0"/>
              <w:spacing w:line="240" w:lineRule="auto"/>
              <w:ind w:firstLine="0"/>
              <w:jc w:val="center"/>
              <w:rPr>
                <w:sz w:val="20"/>
                <w:szCs w:val="20"/>
                <w:lang w:val="id-ID"/>
              </w:rPr>
            </w:pPr>
          </w:p>
          <w:p w14:paraId="4CEABE43" w14:textId="77777777" w:rsidR="00C878E4" w:rsidRPr="00B53138" w:rsidRDefault="00C878E4" w:rsidP="003A2EA5">
            <w:pPr>
              <w:widowControl w:val="0"/>
              <w:spacing w:line="240" w:lineRule="auto"/>
              <w:ind w:firstLine="0"/>
              <w:jc w:val="center"/>
              <w:rPr>
                <w:sz w:val="20"/>
                <w:szCs w:val="20"/>
                <w:lang w:val="id-ID"/>
              </w:rPr>
            </w:pPr>
          </w:p>
          <w:p w14:paraId="6491DD4A" w14:textId="77777777" w:rsidR="00C878E4" w:rsidRPr="00B53138" w:rsidRDefault="00C878E4" w:rsidP="003A2EA5">
            <w:pPr>
              <w:widowControl w:val="0"/>
              <w:spacing w:line="240" w:lineRule="auto"/>
              <w:ind w:firstLine="0"/>
              <w:jc w:val="center"/>
              <w:rPr>
                <w:sz w:val="20"/>
                <w:szCs w:val="20"/>
                <w:lang w:val="id-ID"/>
              </w:rPr>
            </w:pPr>
          </w:p>
          <w:p w14:paraId="5B3CD33C" w14:textId="4AE34EA0"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707F6B06" w14:textId="77777777" w:rsidR="00577498" w:rsidRPr="00B53138" w:rsidRDefault="00577498" w:rsidP="003A2EA5">
            <w:pPr>
              <w:widowControl w:val="0"/>
              <w:spacing w:line="240" w:lineRule="auto"/>
              <w:ind w:firstLine="0"/>
              <w:jc w:val="center"/>
              <w:rPr>
                <w:i/>
                <w:iCs/>
                <w:sz w:val="20"/>
                <w:szCs w:val="20"/>
                <w:lang w:val="id-ID"/>
              </w:rPr>
            </w:pPr>
          </w:p>
          <w:p w14:paraId="39A3DA5E" w14:textId="77777777" w:rsidR="00577498" w:rsidRPr="00B53138" w:rsidRDefault="00577498" w:rsidP="003A2EA5">
            <w:pPr>
              <w:widowControl w:val="0"/>
              <w:spacing w:line="240" w:lineRule="auto"/>
              <w:ind w:firstLine="0"/>
              <w:jc w:val="center"/>
              <w:rPr>
                <w:i/>
                <w:iCs/>
                <w:sz w:val="20"/>
                <w:szCs w:val="20"/>
                <w:lang w:val="id-ID"/>
              </w:rPr>
            </w:pPr>
          </w:p>
          <w:p w14:paraId="5213A3D5" w14:textId="77777777" w:rsidR="00577498" w:rsidRPr="00B53138" w:rsidRDefault="00577498" w:rsidP="003A2EA5">
            <w:pPr>
              <w:widowControl w:val="0"/>
              <w:spacing w:line="240" w:lineRule="auto"/>
              <w:ind w:firstLine="0"/>
              <w:jc w:val="center"/>
              <w:rPr>
                <w:i/>
                <w:iCs/>
                <w:sz w:val="20"/>
                <w:szCs w:val="20"/>
                <w:lang w:val="id-ID"/>
              </w:rPr>
            </w:pPr>
          </w:p>
          <w:p w14:paraId="2E2CFF17" w14:textId="5DFD1B78"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18399B66" w14:textId="77777777" w:rsidTr="003A2EA5">
        <w:tc>
          <w:tcPr>
            <w:tcW w:w="771" w:type="pct"/>
            <w:shd w:val="clear" w:color="auto" w:fill="auto"/>
            <w:tcMar>
              <w:top w:w="100" w:type="dxa"/>
              <w:left w:w="100" w:type="dxa"/>
              <w:bottom w:w="100" w:type="dxa"/>
              <w:right w:w="100" w:type="dxa"/>
            </w:tcMar>
          </w:tcPr>
          <w:p w14:paraId="1252CBB5"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Story-07</w:t>
            </w:r>
          </w:p>
        </w:tc>
        <w:tc>
          <w:tcPr>
            <w:tcW w:w="1472" w:type="pct"/>
            <w:shd w:val="clear" w:color="auto" w:fill="auto"/>
            <w:tcMar>
              <w:top w:w="100" w:type="dxa"/>
              <w:left w:w="100" w:type="dxa"/>
              <w:bottom w:w="100" w:type="dxa"/>
              <w:right w:w="100" w:type="dxa"/>
            </w:tcMar>
          </w:tcPr>
          <w:p w14:paraId="0D5D8FAF"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 xml:space="preserve">Sebagai badan penyuluh saya ingin dapat </w:t>
            </w:r>
            <w:r w:rsidRPr="00B53138">
              <w:rPr>
                <w:sz w:val="20"/>
                <w:szCs w:val="20"/>
                <w:lang w:val="id-ID"/>
              </w:rPr>
              <w:lastRenderedPageBreak/>
              <w:t>menambah kelompok tani, melihat, mengedit, dan menghapus tani sehingga memudahkan saya dalam memanajemen kelompok tani.</w:t>
            </w:r>
          </w:p>
        </w:tc>
        <w:tc>
          <w:tcPr>
            <w:tcW w:w="783" w:type="pct"/>
            <w:shd w:val="clear" w:color="auto" w:fill="auto"/>
            <w:tcMar>
              <w:top w:w="100" w:type="dxa"/>
              <w:left w:w="100" w:type="dxa"/>
              <w:bottom w:w="100" w:type="dxa"/>
              <w:right w:w="100" w:type="dxa"/>
            </w:tcMar>
          </w:tcPr>
          <w:p w14:paraId="595DF780" w14:textId="77777777" w:rsidR="00C878E4" w:rsidRPr="00B53138" w:rsidRDefault="00C878E4" w:rsidP="003A2EA5">
            <w:pPr>
              <w:widowControl w:val="0"/>
              <w:spacing w:line="240" w:lineRule="auto"/>
              <w:ind w:firstLine="0"/>
              <w:jc w:val="center"/>
              <w:rPr>
                <w:sz w:val="20"/>
                <w:szCs w:val="20"/>
                <w:lang w:val="id-ID"/>
              </w:rPr>
            </w:pPr>
          </w:p>
          <w:p w14:paraId="04ECDBEB" w14:textId="77777777" w:rsidR="00C878E4" w:rsidRPr="00B53138" w:rsidRDefault="00C878E4" w:rsidP="003A2EA5">
            <w:pPr>
              <w:widowControl w:val="0"/>
              <w:spacing w:line="240" w:lineRule="auto"/>
              <w:ind w:firstLine="0"/>
              <w:jc w:val="center"/>
              <w:rPr>
                <w:sz w:val="20"/>
                <w:szCs w:val="20"/>
                <w:lang w:val="id-ID"/>
              </w:rPr>
            </w:pPr>
          </w:p>
          <w:p w14:paraId="0DBD87DD" w14:textId="77777777" w:rsidR="00C878E4" w:rsidRPr="00B53138" w:rsidRDefault="00C878E4" w:rsidP="003A2EA5">
            <w:pPr>
              <w:widowControl w:val="0"/>
              <w:spacing w:line="240" w:lineRule="auto"/>
              <w:ind w:firstLine="0"/>
              <w:jc w:val="center"/>
              <w:rPr>
                <w:sz w:val="20"/>
                <w:szCs w:val="20"/>
                <w:lang w:val="id-ID"/>
              </w:rPr>
            </w:pPr>
          </w:p>
          <w:p w14:paraId="3B11D352"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0D4C3BCD" w14:textId="77777777" w:rsidR="00C878E4" w:rsidRPr="00B53138" w:rsidRDefault="00C878E4" w:rsidP="003A2EA5">
            <w:pPr>
              <w:widowControl w:val="0"/>
              <w:spacing w:line="240" w:lineRule="auto"/>
              <w:ind w:firstLine="0"/>
              <w:jc w:val="center"/>
              <w:rPr>
                <w:sz w:val="20"/>
                <w:szCs w:val="20"/>
                <w:lang w:val="id-ID"/>
              </w:rPr>
            </w:pPr>
          </w:p>
          <w:p w14:paraId="409EDB9F" w14:textId="77777777" w:rsidR="00C878E4" w:rsidRPr="00B53138" w:rsidRDefault="00C878E4" w:rsidP="003A2EA5">
            <w:pPr>
              <w:widowControl w:val="0"/>
              <w:spacing w:line="240" w:lineRule="auto"/>
              <w:ind w:firstLine="0"/>
              <w:jc w:val="center"/>
              <w:rPr>
                <w:sz w:val="20"/>
                <w:szCs w:val="20"/>
                <w:lang w:val="id-ID"/>
              </w:rPr>
            </w:pPr>
          </w:p>
          <w:p w14:paraId="295C4CC9" w14:textId="77777777" w:rsidR="00C878E4" w:rsidRPr="00B53138" w:rsidRDefault="00C878E4" w:rsidP="003A2EA5">
            <w:pPr>
              <w:widowControl w:val="0"/>
              <w:spacing w:line="240" w:lineRule="auto"/>
              <w:ind w:firstLine="0"/>
              <w:jc w:val="center"/>
              <w:rPr>
                <w:sz w:val="20"/>
                <w:szCs w:val="20"/>
                <w:lang w:val="id-ID"/>
              </w:rPr>
            </w:pPr>
          </w:p>
          <w:p w14:paraId="2BBA1485" w14:textId="54FA95AF"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2F444BE7" w14:textId="77777777" w:rsidR="00577498" w:rsidRPr="00B53138" w:rsidRDefault="00577498" w:rsidP="003A2EA5">
            <w:pPr>
              <w:widowControl w:val="0"/>
              <w:spacing w:line="240" w:lineRule="auto"/>
              <w:ind w:firstLine="0"/>
              <w:jc w:val="center"/>
              <w:rPr>
                <w:i/>
                <w:iCs/>
                <w:sz w:val="20"/>
                <w:szCs w:val="20"/>
                <w:lang w:val="id-ID"/>
              </w:rPr>
            </w:pPr>
          </w:p>
          <w:p w14:paraId="01DF7B5F" w14:textId="77777777" w:rsidR="00577498" w:rsidRPr="00B53138" w:rsidRDefault="00577498" w:rsidP="003A2EA5">
            <w:pPr>
              <w:widowControl w:val="0"/>
              <w:spacing w:line="240" w:lineRule="auto"/>
              <w:ind w:firstLine="0"/>
              <w:jc w:val="center"/>
              <w:rPr>
                <w:i/>
                <w:iCs/>
                <w:sz w:val="20"/>
                <w:szCs w:val="20"/>
                <w:lang w:val="id-ID"/>
              </w:rPr>
            </w:pPr>
          </w:p>
          <w:p w14:paraId="2E5D45DA" w14:textId="77777777" w:rsidR="00577498" w:rsidRPr="00B53138" w:rsidRDefault="00577498" w:rsidP="003A2EA5">
            <w:pPr>
              <w:widowControl w:val="0"/>
              <w:spacing w:line="240" w:lineRule="auto"/>
              <w:ind w:firstLine="0"/>
              <w:jc w:val="center"/>
              <w:rPr>
                <w:i/>
                <w:iCs/>
                <w:sz w:val="20"/>
                <w:szCs w:val="20"/>
                <w:lang w:val="id-ID"/>
              </w:rPr>
            </w:pPr>
          </w:p>
          <w:p w14:paraId="0871FE68" w14:textId="758C9C83"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3FF8435C" w14:textId="77777777" w:rsidTr="003A2EA5">
        <w:tc>
          <w:tcPr>
            <w:tcW w:w="771" w:type="pct"/>
            <w:shd w:val="clear" w:color="auto" w:fill="auto"/>
            <w:tcMar>
              <w:top w:w="100" w:type="dxa"/>
              <w:left w:w="100" w:type="dxa"/>
              <w:bottom w:w="100" w:type="dxa"/>
              <w:right w:w="100" w:type="dxa"/>
            </w:tcMar>
          </w:tcPr>
          <w:p w14:paraId="750B53B2"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lastRenderedPageBreak/>
              <w:t>Story-08</w:t>
            </w:r>
          </w:p>
        </w:tc>
        <w:tc>
          <w:tcPr>
            <w:tcW w:w="1472" w:type="pct"/>
            <w:shd w:val="clear" w:color="auto" w:fill="auto"/>
            <w:tcMar>
              <w:top w:w="100" w:type="dxa"/>
              <w:left w:w="100" w:type="dxa"/>
              <w:bottom w:w="100" w:type="dxa"/>
              <w:right w:w="100" w:type="dxa"/>
            </w:tcMar>
          </w:tcPr>
          <w:p w14:paraId="4E96C3FB"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badan penyuluh saya ingin dapat menambah proposal, melihat, mengedit dan menghapus proposal sehingga memudahkan saya dalam mengajukan proposal kelompok tani.</w:t>
            </w:r>
          </w:p>
        </w:tc>
        <w:tc>
          <w:tcPr>
            <w:tcW w:w="783" w:type="pct"/>
            <w:shd w:val="clear" w:color="auto" w:fill="auto"/>
            <w:tcMar>
              <w:top w:w="100" w:type="dxa"/>
              <w:left w:w="100" w:type="dxa"/>
              <w:bottom w:w="100" w:type="dxa"/>
              <w:right w:w="100" w:type="dxa"/>
            </w:tcMar>
          </w:tcPr>
          <w:p w14:paraId="08E958D1" w14:textId="77777777" w:rsidR="00C878E4" w:rsidRPr="00B53138" w:rsidRDefault="00C878E4" w:rsidP="003A2EA5">
            <w:pPr>
              <w:widowControl w:val="0"/>
              <w:spacing w:line="240" w:lineRule="auto"/>
              <w:ind w:firstLine="0"/>
              <w:jc w:val="center"/>
              <w:rPr>
                <w:sz w:val="20"/>
                <w:szCs w:val="20"/>
                <w:lang w:val="id-ID"/>
              </w:rPr>
            </w:pPr>
          </w:p>
          <w:p w14:paraId="6FB2CDD6" w14:textId="2D89A734" w:rsidR="00C878E4" w:rsidRPr="00B53138" w:rsidRDefault="00C878E4" w:rsidP="003A2EA5">
            <w:pPr>
              <w:widowControl w:val="0"/>
              <w:spacing w:line="240" w:lineRule="auto"/>
              <w:ind w:firstLine="0"/>
              <w:rPr>
                <w:sz w:val="20"/>
                <w:szCs w:val="20"/>
                <w:lang w:val="id-ID"/>
              </w:rPr>
            </w:pPr>
          </w:p>
          <w:p w14:paraId="14E03D3A" w14:textId="77777777" w:rsidR="00C878E4" w:rsidRPr="00B53138" w:rsidRDefault="00C878E4" w:rsidP="003A2EA5">
            <w:pPr>
              <w:widowControl w:val="0"/>
              <w:spacing w:line="240" w:lineRule="auto"/>
              <w:ind w:firstLine="0"/>
              <w:rPr>
                <w:sz w:val="20"/>
                <w:szCs w:val="20"/>
                <w:lang w:val="id-ID"/>
              </w:rPr>
            </w:pPr>
          </w:p>
          <w:p w14:paraId="398F8EFE"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2C4D2C2C" w14:textId="77777777" w:rsidR="00C878E4" w:rsidRPr="00B53138" w:rsidRDefault="00C878E4" w:rsidP="003A2EA5">
            <w:pPr>
              <w:widowControl w:val="0"/>
              <w:spacing w:line="240" w:lineRule="auto"/>
              <w:ind w:firstLine="0"/>
              <w:jc w:val="center"/>
              <w:rPr>
                <w:sz w:val="20"/>
                <w:szCs w:val="20"/>
                <w:lang w:val="id-ID"/>
              </w:rPr>
            </w:pPr>
          </w:p>
          <w:p w14:paraId="27A46668" w14:textId="77777777" w:rsidR="00C878E4" w:rsidRPr="00B53138" w:rsidRDefault="00C878E4" w:rsidP="003A2EA5">
            <w:pPr>
              <w:widowControl w:val="0"/>
              <w:spacing w:line="240" w:lineRule="auto"/>
              <w:ind w:firstLine="0"/>
              <w:jc w:val="center"/>
              <w:rPr>
                <w:sz w:val="20"/>
                <w:szCs w:val="20"/>
                <w:lang w:val="id-ID"/>
              </w:rPr>
            </w:pPr>
          </w:p>
          <w:p w14:paraId="68F97620" w14:textId="77777777" w:rsidR="00C878E4" w:rsidRPr="00B53138" w:rsidRDefault="00C878E4" w:rsidP="003A2EA5">
            <w:pPr>
              <w:widowControl w:val="0"/>
              <w:spacing w:line="240" w:lineRule="auto"/>
              <w:ind w:firstLine="0"/>
              <w:jc w:val="center"/>
              <w:rPr>
                <w:sz w:val="20"/>
                <w:szCs w:val="20"/>
                <w:lang w:val="id-ID"/>
              </w:rPr>
            </w:pPr>
          </w:p>
          <w:p w14:paraId="7475389E" w14:textId="45359B5E"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7B452025" w14:textId="77777777" w:rsidR="00577498" w:rsidRPr="00B53138" w:rsidRDefault="00577498" w:rsidP="003A2EA5">
            <w:pPr>
              <w:widowControl w:val="0"/>
              <w:spacing w:line="240" w:lineRule="auto"/>
              <w:ind w:firstLine="0"/>
              <w:jc w:val="center"/>
              <w:rPr>
                <w:i/>
                <w:iCs/>
                <w:sz w:val="20"/>
                <w:szCs w:val="20"/>
                <w:lang w:val="id-ID"/>
              </w:rPr>
            </w:pPr>
          </w:p>
          <w:p w14:paraId="61987FA3" w14:textId="77777777" w:rsidR="00577498" w:rsidRPr="00B53138" w:rsidRDefault="00577498" w:rsidP="003A2EA5">
            <w:pPr>
              <w:widowControl w:val="0"/>
              <w:spacing w:line="240" w:lineRule="auto"/>
              <w:ind w:firstLine="0"/>
              <w:jc w:val="center"/>
              <w:rPr>
                <w:i/>
                <w:iCs/>
                <w:sz w:val="20"/>
                <w:szCs w:val="20"/>
                <w:lang w:val="id-ID"/>
              </w:rPr>
            </w:pPr>
          </w:p>
          <w:p w14:paraId="7AECA6DD" w14:textId="77777777" w:rsidR="00577498" w:rsidRPr="00B53138" w:rsidRDefault="00577498" w:rsidP="003A2EA5">
            <w:pPr>
              <w:widowControl w:val="0"/>
              <w:spacing w:line="240" w:lineRule="auto"/>
              <w:ind w:firstLine="0"/>
              <w:jc w:val="center"/>
              <w:rPr>
                <w:i/>
                <w:iCs/>
                <w:sz w:val="20"/>
                <w:szCs w:val="20"/>
                <w:lang w:val="id-ID"/>
              </w:rPr>
            </w:pPr>
          </w:p>
          <w:p w14:paraId="4FE5DA65" w14:textId="32658002"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556EAA" w:rsidRPr="00B53138" w14:paraId="34456E01" w14:textId="77777777" w:rsidTr="003A2EA5">
        <w:tc>
          <w:tcPr>
            <w:tcW w:w="2243" w:type="pct"/>
            <w:gridSpan w:val="2"/>
            <w:shd w:val="clear" w:color="auto" w:fill="B4C6E7" w:themeFill="accent1" w:themeFillTint="66"/>
            <w:tcMar>
              <w:top w:w="100" w:type="dxa"/>
              <w:left w:w="100" w:type="dxa"/>
              <w:bottom w:w="100" w:type="dxa"/>
              <w:right w:w="100" w:type="dxa"/>
            </w:tcMar>
          </w:tcPr>
          <w:p w14:paraId="2DCE209C" w14:textId="51F131DA" w:rsidR="00556EAA" w:rsidRPr="00B53138" w:rsidRDefault="00556EAA" w:rsidP="003A2EA5">
            <w:pPr>
              <w:widowControl w:val="0"/>
              <w:spacing w:line="240" w:lineRule="auto"/>
              <w:ind w:firstLine="0"/>
              <w:jc w:val="center"/>
              <w:rPr>
                <w:sz w:val="20"/>
                <w:szCs w:val="20"/>
                <w:lang w:val="id-ID"/>
              </w:rPr>
            </w:pPr>
            <w:r w:rsidRPr="00B53138">
              <w:rPr>
                <w:sz w:val="20"/>
                <w:szCs w:val="20"/>
                <w:lang w:val="id-ID"/>
              </w:rPr>
              <w:t xml:space="preserve">Total </w:t>
            </w: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783" w:type="pct"/>
            <w:shd w:val="clear" w:color="auto" w:fill="B4C6E7" w:themeFill="accent1" w:themeFillTint="66"/>
            <w:tcMar>
              <w:top w:w="100" w:type="dxa"/>
              <w:left w:w="100" w:type="dxa"/>
              <w:bottom w:w="100" w:type="dxa"/>
              <w:right w:w="100" w:type="dxa"/>
            </w:tcMar>
          </w:tcPr>
          <w:p w14:paraId="57C5D0D8" w14:textId="3881BD5A" w:rsidR="00556EAA" w:rsidRPr="00B53138" w:rsidRDefault="00556EAA" w:rsidP="003A2EA5">
            <w:pPr>
              <w:widowControl w:val="0"/>
              <w:spacing w:line="240" w:lineRule="auto"/>
              <w:ind w:firstLine="0"/>
              <w:jc w:val="center"/>
              <w:rPr>
                <w:sz w:val="20"/>
                <w:szCs w:val="20"/>
                <w:lang w:val="id-ID"/>
              </w:rPr>
            </w:pPr>
            <w:r w:rsidRPr="00B53138">
              <w:rPr>
                <w:sz w:val="20"/>
                <w:szCs w:val="20"/>
                <w:lang w:val="id-ID"/>
              </w:rPr>
              <w:t>24</w:t>
            </w:r>
          </w:p>
        </w:tc>
        <w:tc>
          <w:tcPr>
            <w:tcW w:w="1974" w:type="pct"/>
            <w:gridSpan w:val="2"/>
            <w:shd w:val="clear" w:color="auto" w:fill="B4C6E7" w:themeFill="accent1" w:themeFillTint="66"/>
          </w:tcPr>
          <w:p w14:paraId="57C178D5" w14:textId="117DF8E2" w:rsidR="00556EAA" w:rsidRPr="00B53138" w:rsidRDefault="00556EAA" w:rsidP="003A2EA5">
            <w:pPr>
              <w:keepNext/>
              <w:widowControl w:val="0"/>
              <w:spacing w:line="240" w:lineRule="auto"/>
              <w:ind w:firstLine="0"/>
              <w:jc w:val="center"/>
              <w:rPr>
                <w:sz w:val="20"/>
                <w:szCs w:val="20"/>
                <w:lang w:val="id-ID"/>
              </w:rPr>
            </w:pPr>
            <w:r w:rsidRPr="00B53138">
              <w:rPr>
                <w:sz w:val="20"/>
                <w:szCs w:val="20"/>
                <w:lang w:val="id-ID"/>
              </w:rPr>
              <w:t>48 hari</w:t>
            </w:r>
          </w:p>
        </w:tc>
      </w:tr>
    </w:tbl>
    <w:p w14:paraId="03A015A6" w14:textId="7D192800" w:rsidR="002D4A3F" w:rsidRPr="00B53138" w:rsidRDefault="003A2EA5" w:rsidP="003A2EA5">
      <w:pPr>
        <w:pStyle w:val="Caption"/>
        <w:jc w:val="center"/>
        <w:rPr>
          <w:b/>
          <w:bCs/>
          <w:i w:val="0"/>
          <w:iCs w:val="0"/>
          <w:sz w:val="24"/>
          <w:szCs w:val="24"/>
          <w:lang w:val="id-ID"/>
        </w:rPr>
      </w:pPr>
      <w:r w:rsidRPr="00B53138">
        <w:rPr>
          <w:lang w:val="id-ID"/>
        </w:rPr>
        <w:br w:type="textWrapping" w:clear="all"/>
      </w:r>
      <w:r w:rsidRPr="00B53138">
        <w:rPr>
          <w:b/>
          <w:bCs/>
          <w:i w:val="0"/>
          <w:iCs w:val="0"/>
          <w:color w:val="auto"/>
          <w:sz w:val="24"/>
          <w:szCs w:val="24"/>
          <w:lang w:val="id-ID"/>
        </w:rPr>
        <w:t xml:space="preserve">Tabel </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STYLEREF 1 \s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3</w:t>
      </w:r>
      <w:r w:rsidR="006D7736">
        <w:rPr>
          <w:b/>
          <w:bCs/>
          <w:i w:val="0"/>
          <w:iCs w:val="0"/>
          <w:color w:val="auto"/>
          <w:sz w:val="24"/>
          <w:szCs w:val="24"/>
          <w:lang w:val="id-ID"/>
        </w:rPr>
        <w:fldChar w:fldCharType="end"/>
      </w:r>
      <w:r w:rsidR="006D7736">
        <w:rPr>
          <w:b/>
          <w:bCs/>
          <w:i w:val="0"/>
          <w:iCs w:val="0"/>
          <w:color w:val="auto"/>
          <w:sz w:val="24"/>
          <w:szCs w:val="24"/>
          <w:lang w:val="id-ID"/>
        </w:rPr>
        <w:t>.</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SEQ Tabel \* ARABIC \s 1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6</w:t>
      </w:r>
      <w:r w:rsidR="006D7736">
        <w:rPr>
          <w:b/>
          <w:bCs/>
          <w:i w:val="0"/>
          <w:iCs w:val="0"/>
          <w:color w:val="auto"/>
          <w:sz w:val="24"/>
          <w:szCs w:val="24"/>
          <w:lang w:val="id-ID"/>
        </w:rPr>
        <w:fldChar w:fldCharType="end"/>
      </w:r>
      <w:r w:rsidRPr="00B53138">
        <w:rPr>
          <w:b/>
          <w:bCs/>
          <w:i w:val="0"/>
          <w:iCs w:val="0"/>
          <w:color w:val="auto"/>
          <w:sz w:val="24"/>
          <w:szCs w:val="24"/>
          <w:lang w:val="id-ID"/>
        </w:rPr>
        <w:t xml:space="preserve"> Prioritas </w:t>
      </w:r>
      <w:r w:rsidR="00E7636D">
        <w:rPr>
          <w:b/>
          <w:bCs/>
          <w:i w:val="0"/>
          <w:iCs w:val="0"/>
          <w:color w:val="auto"/>
          <w:sz w:val="24"/>
          <w:szCs w:val="24"/>
          <w:lang w:val="id-ID"/>
        </w:rPr>
        <w:t>User</w:t>
      </w:r>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Stories</w:t>
      </w:r>
      <w:proofErr w:type="spellEnd"/>
    </w:p>
    <w:p w14:paraId="6CA7B73B" w14:textId="0455D476" w:rsidR="00556EAA" w:rsidRPr="00B53138" w:rsidRDefault="00556EAA" w:rsidP="00577498">
      <w:pPr>
        <w:spacing w:after="240"/>
        <w:rPr>
          <w:lang w:val="id-ID"/>
        </w:rPr>
      </w:pPr>
      <w:r w:rsidRPr="00B53138">
        <w:rPr>
          <w:lang w:val="id-ID"/>
        </w:rPr>
        <w:t>Tabel 3.</w:t>
      </w:r>
      <w:r w:rsidR="00C04B3A" w:rsidRPr="00B53138">
        <w:rPr>
          <w:lang w:val="id-ID"/>
        </w:rPr>
        <w:t>6</w:t>
      </w:r>
      <w:r w:rsidRPr="00B53138">
        <w:rPr>
          <w:lang w:val="id-ID"/>
        </w:rPr>
        <w:t xml:space="preserve"> menunjukkan </w:t>
      </w:r>
      <w:proofErr w:type="spellStart"/>
      <w:r w:rsidRPr="00B53138">
        <w:rPr>
          <w:i/>
          <w:iCs/>
          <w:lang w:val="id-ID"/>
        </w:rPr>
        <w:t>stories</w:t>
      </w:r>
      <w:proofErr w:type="spellEnd"/>
      <w:r w:rsidRPr="00B53138">
        <w:rPr>
          <w:i/>
          <w:iCs/>
          <w:lang w:val="id-ID"/>
        </w:rPr>
        <w:t xml:space="preserve"> </w:t>
      </w:r>
      <w:proofErr w:type="spellStart"/>
      <w:r w:rsidRPr="00B53138">
        <w:rPr>
          <w:i/>
          <w:iCs/>
          <w:lang w:val="id-ID"/>
        </w:rPr>
        <w:t>point</w:t>
      </w:r>
      <w:proofErr w:type="spellEnd"/>
      <w:r w:rsidRPr="00B53138">
        <w:rPr>
          <w:lang w:val="id-ID"/>
        </w:rPr>
        <w:t xml:space="preserve"> untuk penentuan estimasi dan </w:t>
      </w:r>
      <w:proofErr w:type="spellStart"/>
      <w:r w:rsidRPr="00B53138">
        <w:rPr>
          <w:i/>
          <w:iCs/>
          <w:lang w:val="id-ID"/>
        </w:rPr>
        <w:t>priority</w:t>
      </w:r>
      <w:proofErr w:type="spellEnd"/>
      <w:r w:rsidRPr="00B53138">
        <w:rPr>
          <w:lang w:val="id-ID"/>
        </w:rPr>
        <w:t xml:space="preserve"> yang menunjukkan urutan prioritas tiap </w:t>
      </w:r>
      <w:r w:rsidRPr="00B53138">
        <w:rPr>
          <w:i/>
          <w:iCs/>
          <w:lang w:val="id-ID"/>
        </w:rPr>
        <w:t xml:space="preserve">user </w:t>
      </w:r>
      <w:proofErr w:type="spellStart"/>
      <w:r w:rsidRPr="00B53138">
        <w:rPr>
          <w:i/>
          <w:iCs/>
          <w:lang w:val="id-ID"/>
        </w:rPr>
        <w:t>stories</w:t>
      </w:r>
      <w:proofErr w:type="spellEnd"/>
      <w:r w:rsidRPr="00B53138">
        <w:rPr>
          <w:lang w:val="id-ID"/>
        </w:rPr>
        <w:t xml:space="preserve">. Total </w:t>
      </w:r>
      <w:proofErr w:type="spellStart"/>
      <w:r w:rsidRPr="00B53138">
        <w:rPr>
          <w:i/>
          <w:iCs/>
          <w:lang w:val="id-ID"/>
        </w:rPr>
        <w:t>stories</w:t>
      </w:r>
      <w:proofErr w:type="spellEnd"/>
      <w:r w:rsidRPr="00B53138">
        <w:rPr>
          <w:i/>
          <w:iCs/>
          <w:lang w:val="id-ID"/>
        </w:rPr>
        <w:t xml:space="preserve"> </w:t>
      </w:r>
      <w:proofErr w:type="spellStart"/>
      <w:r w:rsidRPr="00B53138">
        <w:rPr>
          <w:i/>
          <w:iCs/>
          <w:lang w:val="id-ID"/>
        </w:rPr>
        <w:t>point</w:t>
      </w:r>
      <w:proofErr w:type="spellEnd"/>
      <w:r w:rsidRPr="00B53138">
        <w:rPr>
          <w:lang w:val="id-ID"/>
        </w:rPr>
        <w:t xml:space="preserve"> adalah 24 dengan estimasi 48 hari pengerjaan dari 8 </w:t>
      </w:r>
      <w:r w:rsidRPr="00B53138">
        <w:rPr>
          <w:i/>
          <w:iCs/>
          <w:lang w:val="id-ID"/>
        </w:rPr>
        <w:t xml:space="preserve">user </w:t>
      </w:r>
      <w:proofErr w:type="spellStart"/>
      <w:r w:rsidRPr="00B53138">
        <w:rPr>
          <w:i/>
          <w:iCs/>
          <w:lang w:val="id-ID"/>
        </w:rPr>
        <w:t>stories</w:t>
      </w:r>
      <w:proofErr w:type="spellEnd"/>
      <w:r w:rsidRPr="00B53138">
        <w:rPr>
          <w:lang w:val="id-ID"/>
        </w:rPr>
        <w:t xml:space="preserve">. Tahapan selanjutnya adalah membuat perencanaan iterasi menggunakan daftar </w:t>
      </w:r>
      <w:r w:rsidRPr="00B53138">
        <w:rPr>
          <w:i/>
          <w:iCs/>
          <w:lang w:val="id-ID"/>
        </w:rPr>
        <w:t xml:space="preserve">user </w:t>
      </w:r>
      <w:proofErr w:type="spellStart"/>
      <w:r w:rsidRPr="00B53138">
        <w:rPr>
          <w:i/>
          <w:iCs/>
          <w:lang w:val="id-ID"/>
        </w:rPr>
        <w:t>stories</w:t>
      </w:r>
      <w:proofErr w:type="spellEnd"/>
      <w:r w:rsidRPr="00B53138">
        <w:rPr>
          <w:lang w:val="id-ID"/>
        </w:rPr>
        <w:t xml:space="preserve"> pada tabel 3.</w:t>
      </w:r>
      <w:r w:rsidR="00C04B3A" w:rsidRPr="00B53138">
        <w:rPr>
          <w:lang w:val="id-ID"/>
        </w:rPr>
        <w:t>6</w:t>
      </w:r>
    </w:p>
    <w:p w14:paraId="0EC7BEBE" w14:textId="2CDB2FE9" w:rsidR="00556EAA" w:rsidRPr="00B53138" w:rsidRDefault="00EB0A76" w:rsidP="00F82818">
      <w:pPr>
        <w:pStyle w:val="ListParagraph"/>
        <w:numPr>
          <w:ilvl w:val="0"/>
          <w:numId w:val="21"/>
        </w:numPr>
        <w:spacing w:after="120"/>
        <w:rPr>
          <w:lang w:val="id-ID"/>
        </w:rPr>
      </w:pPr>
      <w:r w:rsidRPr="00B53138">
        <w:rPr>
          <w:lang w:val="id-ID"/>
        </w:rPr>
        <w:t>Perencanaan Iterasi</w:t>
      </w:r>
    </w:p>
    <w:p w14:paraId="52913134" w14:textId="34B72118" w:rsidR="00556EAA" w:rsidRPr="00B53138" w:rsidRDefault="00556EAA" w:rsidP="0043353E">
      <w:pPr>
        <w:spacing w:after="240"/>
        <w:rPr>
          <w:lang w:val="id-ID"/>
        </w:rPr>
      </w:pPr>
      <w:r w:rsidRPr="00B53138">
        <w:rPr>
          <w:lang w:val="id-ID"/>
        </w:rPr>
        <w:t xml:space="preserve">Perencanaan iterasi merupakan tahapan yang berisi </w:t>
      </w:r>
      <w:proofErr w:type="spellStart"/>
      <w:r w:rsidRPr="00B53138">
        <w:rPr>
          <w:i/>
          <w:iCs/>
          <w:lang w:val="id-ID"/>
        </w:rPr>
        <w:t>task</w:t>
      </w:r>
      <w:proofErr w:type="spellEnd"/>
      <w:r w:rsidRPr="00B53138">
        <w:rPr>
          <w:lang w:val="id-ID"/>
        </w:rPr>
        <w:t xml:space="preserve"> yang akan dikerjakan oleh pengembang dalam membangun sistem pengadaan bantuan kelompok tani di Dinas Pertanian Kabupaten Toba. Pengembang bersama dengan </w:t>
      </w:r>
      <w:proofErr w:type="spellStart"/>
      <w:r w:rsidRPr="00B53138">
        <w:rPr>
          <w:i/>
          <w:iCs/>
          <w:lang w:val="id-ID"/>
        </w:rPr>
        <w:t>client</w:t>
      </w:r>
      <w:proofErr w:type="spellEnd"/>
      <w:r w:rsidRPr="00B53138">
        <w:rPr>
          <w:lang w:val="id-ID"/>
        </w:rPr>
        <w:t xml:space="preserve"> memutuskan </w:t>
      </w:r>
      <w:r w:rsidRPr="00B53138">
        <w:rPr>
          <w:i/>
          <w:iCs/>
          <w:lang w:val="id-ID"/>
        </w:rPr>
        <w:t xml:space="preserve">user </w:t>
      </w:r>
      <w:proofErr w:type="spellStart"/>
      <w:r w:rsidRPr="00B53138">
        <w:rPr>
          <w:i/>
          <w:iCs/>
          <w:lang w:val="id-ID"/>
        </w:rPr>
        <w:t>stories</w:t>
      </w:r>
      <w:proofErr w:type="spellEnd"/>
      <w:r w:rsidRPr="00B53138">
        <w:rPr>
          <w:lang w:val="id-ID"/>
        </w:rPr>
        <w:t xml:space="preserve"> yang mana yang akan dikerjakan terlebih dahulu. Metode penelitian PXP memiliki proses di</w:t>
      </w:r>
      <w:r w:rsidR="00E7636D">
        <w:rPr>
          <w:lang w:val="id-ID"/>
        </w:rPr>
        <w:t xml:space="preserve"> </w:t>
      </w:r>
      <w:r w:rsidRPr="00B53138">
        <w:rPr>
          <w:lang w:val="id-ID"/>
        </w:rPr>
        <w:t xml:space="preserve">dalamnya berupa perulangan atau iterasi. Iterasi ditentukan berdasarkan urutan prioritas </w:t>
      </w:r>
      <w:r w:rsidRPr="00B53138">
        <w:rPr>
          <w:i/>
          <w:iCs/>
          <w:lang w:val="id-ID"/>
        </w:rPr>
        <w:t xml:space="preserve">user </w:t>
      </w:r>
      <w:proofErr w:type="spellStart"/>
      <w:r w:rsidRPr="00B53138">
        <w:rPr>
          <w:i/>
          <w:iCs/>
          <w:lang w:val="id-ID"/>
        </w:rPr>
        <w:t>stories</w:t>
      </w:r>
      <w:proofErr w:type="spellEnd"/>
      <w:r w:rsidRPr="00B53138">
        <w:rPr>
          <w:i/>
          <w:iCs/>
          <w:lang w:val="id-ID"/>
        </w:rPr>
        <w:t xml:space="preserve"> </w:t>
      </w:r>
      <w:r w:rsidRPr="00B53138">
        <w:rPr>
          <w:lang w:val="id-ID"/>
        </w:rPr>
        <w:t xml:space="preserve">dan untuk menentukan jumlah iterasi maka dibutuhkan nilai </w:t>
      </w:r>
      <w:proofErr w:type="spellStart"/>
      <w:r w:rsidRPr="00B53138">
        <w:rPr>
          <w:i/>
          <w:iCs/>
          <w:lang w:val="id-ID"/>
        </w:rPr>
        <w:t>velocity</w:t>
      </w:r>
      <w:proofErr w:type="spellEnd"/>
      <w:r w:rsidRPr="00B53138">
        <w:rPr>
          <w:lang w:val="id-ID"/>
        </w:rPr>
        <w:t xml:space="preserve">. Jumlah </w:t>
      </w:r>
      <w:proofErr w:type="spellStart"/>
      <w:r w:rsidRPr="00B53138">
        <w:rPr>
          <w:i/>
          <w:iCs/>
          <w:lang w:val="id-ID"/>
        </w:rPr>
        <w:t>stories</w:t>
      </w:r>
      <w:proofErr w:type="spellEnd"/>
      <w:r w:rsidRPr="00B53138">
        <w:rPr>
          <w:i/>
          <w:iCs/>
          <w:lang w:val="id-ID"/>
        </w:rPr>
        <w:t xml:space="preserve"> </w:t>
      </w:r>
      <w:proofErr w:type="spellStart"/>
      <w:r w:rsidRPr="00B53138">
        <w:rPr>
          <w:i/>
          <w:iCs/>
          <w:lang w:val="id-ID"/>
        </w:rPr>
        <w:t>point</w:t>
      </w:r>
      <w:proofErr w:type="spellEnd"/>
      <w:r w:rsidRPr="00B53138">
        <w:rPr>
          <w:lang w:val="id-ID"/>
        </w:rPr>
        <w:t xml:space="preserve"> dari semua </w:t>
      </w:r>
      <w:r w:rsidRPr="00B53138">
        <w:rPr>
          <w:i/>
          <w:iCs/>
          <w:lang w:val="id-ID"/>
        </w:rPr>
        <w:t xml:space="preserve">user </w:t>
      </w:r>
      <w:proofErr w:type="spellStart"/>
      <w:r w:rsidRPr="00B53138">
        <w:rPr>
          <w:i/>
          <w:iCs/>
          <w:lang w:val="id-ID"/>
        </w:rPr>
        <w:t>stories</w:t>
      </w:r>
      <w:proofErr w:type="spellEnd"/>
      <w:r w:rsidRPr="00B53138">
        <w:rPr>
          <w:lang w:val="id-ID"/>
        </w:rPr>
        <w:t xml:space="preserve"> adalah 24 atau sama dengan 48 hari pengerjaan. Nilai </w:t>
      </w:r>
      <w:proofErr w:type="spellStart"/>
      <w:r w:rsidRPr="00B53138">
        <w:rPr>
          <w:i/>
          <w:iCs/>
          <w:lang w:val="id-ID"/>
        </w:rPr>
        <w:t>velocity</w:t>
      </w:r>
      <w:proofErr w:type="spellEnd"/>
      <w:r w:rsidRPr="00B53138">
        <w:rPr>
          <w:i/>
          <w:iCs/>
          <w:lang w:val="id-ID"/>
        </w:rPr>
        <w:t xml:space="preserve"> </w:t>
      </w:r>
      <w:r w:rsidRPr="00B53138">
        <w:rPr>
          <w:lang w:val="id-ID"/>
        </w:rPr>
        <w:t xml:space="preserve">dari pengembang untuk setiap iterasi adalah 6 untuk memenuhi 48 hari waktu pengerjaan dari keseluruhan </w:t>
      </w:r>
      <w:r w:rsidRPr="00B53138">
        <w:rPr>
          <w:i/>
          <w:iCs/>
          <w:lang w:val="id-ID"/>
        </w:rPr>
        <w:t xml:space="preserve">user </w:t>
      </w:r>
      <w:proofErr w:type="spellStart"/>
      <w:r w:rsidRPr="00B53138">
        <w:rPr>
          <w:i/>
          <w:iCs/>
          <w:lang w:val="id-ID"/>
        </w:rPr>
        <w:t>stories</w:t>
      </w:r>
      <w:proofErr w:type="spellEnd"/>
      <w:r w:rsidRPr="00B53138">
        <w:rPr>
          <w:lang w:val="id-ID"/>
        </w:rPr>
        <w:t xml:space="preserve">. </w:t>
      </w:r>
    </w:p>
    <w:p w14:paraId="166941E4" w14:textId="49C153B4" w:rsidR="00556EAA" w:rsidRPr="00B53138" w:rsidRDefault="00556EAA" w:rsidP="0043353E">
      <w:pPr>
        <w:spacing w:after="240"/>
        <w:rPr>
          <w:lang w:val="id-ID"/>
        </w:rPr>
      </w:pPr>
      <w:r w:rsidRPr="00B53138">
        <w:rPr>
          <w:lang w:val="id-ID"/>
        </w:rPr>
        <w:t xml:space="preserve">Perhitungan untuk menentukan jumlah iterasi pada pengembangan sistem informasi Desa Way </w:t>
      </w:r>
      <w:proofErr w:type="spellStart"/>
      <w:r w:rsidRPr="00B53138">
        <w:rPr>
          <w:lang w:val="id-ID"/>
        </w:rPr>
        <w:t>Huwi</w:t>
      </w:r>
      <w:proofErr w:type="spellEnd"/>
      <w:r w:rsidRPr="00B53138">
        <w:rPr>
          <w:lang w:val="id-ID"/>
        </w:rPr>
        <w:t xml:space="preserve"> ini dapat dilihat pada rumus </w:t>
      </w:r>
      <w:r w:rsidR="00E7636D">
        <w:rPr>
          <w:lang w:val="id-ID"/>
        </w:rPr>
        <w:t>di bawah ini</w:t>
      </w:r>
      <w:r w:rsidRPr="00B53138">
        <w:rPr>
          <w:lang w:val="id-ID"/>
        </w:rPr>
        <w:t>.</w:t>
      </w:r>
    </w:p>
    <w:p w14:paraId="40EA2083" w14:textId="18B9D19E" w:rsidR="00556EAA" w:rsidRPr="00B53138" w:rsidRDefault="0043353E" w:rsidP="0043353E">
      <w:pPr>
        <w:pBdr>
          <w:top w:val="single" w:sz="4" w:space="1" w:color="auto"/>
          <w:left w:val="single" w:sz="4" w:space="4" w:color="auto"/>
          <w:bottom w:val="single" w:sz="4" w:space="1" w:color="auto"/>
          <w:right w:val="single" w:sz="4" w:space="0" w:color="auto"/>
          <w:between w:val="single" w:sz="4" w:space="1" w:color="auto"/>
          <w:bar w:val="single" w:sz="4" w:color="auto"/>
        </w:pBdr>
        <w:spacing w:after="240"/>
        <w:ind w:firstLine="720"/>
        <w:rPr>
          <w:lang w:val="id-ID"/>
        </w:rPr>
      </w:pPr>
      <m:oMathPara>
        <m:oMath>
          <m:r>
            <w:rPr>
              <w:rFonts w:ascii="Cambria Math" w:hAnsi="Cambria Math"/>
              <w:lang w:val="id-ID"/>
            </w:rPr>
            <w:lastRenderedPageBreak/>
            <m:t>24 :6=4</m:t>
          </m:r>
        </m:oMath>
      </m:oMathPara>
    </w:p>
    <w:p w14:paraId="1063F1C2" w14:textId="1976101B" w:rsidR="00556EAA" w:rsidRPr="00B53138" w:rsidRDefault="00556EAA" w:rsidP="0043353E">
      <w:pPr>
        <w:spacing w:after="120"/>
        <w:rPr>
          <w:lang w:val="id-ID"/>
        </w:rPr>
      </w:pPr>
      <w:r w:rsidRPr="00B53138">
        <w:rPr>
          <w:lang w:val="id-ID"/>
        </w:rPr>
        <w:t xml:space="preserve">Jumlah iterasi yang diperoleh dari perhitungan pada rumus </w:t>
      </w:r>
      <w:r w:rsidR="00E7636D">
        <w:rPr>
          <w:lang w:val="id-ID"/>
        </w:rPr>
        <w:t>di atas</w:t>
      </w:r>
      <w:r w:rsidRPr="00B53138">
        <w:rPr>
          <w:lang w:val="id-ID"/>
        </w:rPr>
        <w:t xml:space="preserve"> adalah 4 iterasi. Pengimplementasian program untuk semua iterasi dapat diselesaikan dalam 48 hari di</w:t>
      </w:r>
      <w:r w:rsidR="00E7636D">
        <w:rPr>
          <w:lang w:val="id-ID"/>
        </w:rPr>
        <w:t xml:space="preserve"> </w:t>
      </w:r>
      <w:r w:rsidRPr="00B53138">
        <w:rPr>
          <w:lang w:val="id-ID"/>
        </w:rPr>
        <w:t xml:space="preserve">mana pengerjaan setiap iterasi adalah 12 hari (nilai </w:t>
      </w:r>
      <w:proofErr w:type="spellStart"/>
      <w:r w:rsidRPr="00B53138">
        <w:rPr>
          <w:i/>
          <w:iCs/>
          <w:lang w:val="id-ID"/>
        </w:rPr>
        <w:t>velocity</w:t>
      </w:r>
      <w:proofErr w:type="spellEnd"/>
      <w:r w:rsidRPr="00B53138">
        <w:rPr>
          <w:lang w:val="id-ID"/>
        </w:rPr>
        <w:t xml:space="preserve"> 6 sama dengan 12 hari pengerjaan)</w:t>
      </w:r>
      <w:sdt>
        <w:sdtPr>
          <w:rPr>
            <w:lang w:val="id-ID"/>
          </w:rPr>
          <w:id w:val="98924782"/>
          <w:citation/>
        </w:sdtPr>
        <w:sdtContent>
          <w:r w:rsidR="00C04B3A" w:rsidRPr="00B53138">
            <w:rPr>
              <w:lang w:val="id-ID"/>
            </w:rPr>
            <w:fldChar w:fldCharType="begin"/>
          </w:r>
          <w:r w:rsidR="00C04B3A" w:rsidRPr="00B53138">
            <w:rPr>
              <w:lang w:val="id-ID"/>
            </w:rPr>
            <w:instrText xml:space="preserve"> CITATION Cho18 \l 1033 </w:instrText>
          </w:r>
          <w:r w:rsidR="00C04B3A" w:rsidRPr="00B53138">
            <w:rPr>
              <w:lang w:val="id-ID"/>
            </w:rPr>
            <w:fldChar w:fldCharType="separate"/>
          </w:r>
          <w:r w:rsidR="00354C08" w:rsidRPr="00B53138">
            <w:rPr>
              <w:noProof/>
              <w:lang w:val="id-ID"/>
            </w:rPr>
            <w:t xml:space="preserve"> [26]</w:t>
          </w:r>
          <w:r w:rsidR="00C04B3A" w:rsidRPr="00B53138">
            <w:rPr>
              <w:lang w:val="id-ID"/>
            </w:rPr>
            <w:fldChar w:fldCharType="end"/>
          </w:r>
        </w:sdtContent>
      </w:sdt>
      <w:r w:rsidRPr="00B53138">
        <w:rPr>
          <w:lang w:val="id-ID"/>
        </w:rPr>
        <w:t xml:space="preserve">. </w:t>
      </w:r>
    </w:p>
    <w:p w14:paraId="75B77A50" w14:textId="24F275F1" w:rsidR="00556EAA" w:rsidRPr="00B53138" w:rsidRDefault="00556EAA" w:rsidP="0043353E">
      <w:pPr>
        <w:spacing w:after="240"/>
        <w:rPr>
          <w:lang w:val="id-ID"/>
        </w:rPr>
      </w:pPr>
      <w:r w:rsidRPr="00B53138">
        <w:rPr>
          <w:lang w:val="id-ID"/>
        </w:rPr>
        <w:t>Penelitian pengembangan sistem informasi desa ini memiliki 4 iterasi. Pemilihan tugas untuk setiap iterasi akan ditentukan pada tahap inisiasi iterasi.</w:t>
      </w:r>
    </w:p>
    <w:p w14:paraId="04A3618A" w14:textId="70D07787" w:rsidR="00556EAA" w:rsidRPr="00B53138" w:rsidRDefault="00405864" w:rsidP="006671FA">
      <w:pPr>
        <w:pStyle w:val="Heading3"/>
        <w:rPr>
          <w:lang w:val="id-ID"/>
        </w:rPr>
      </w:pPr>
      <w:bookmarkStart w:id="55" w:name="_Toc152684768"/>
      <w:r w:rsidRPr="00B53138">
        <w:rPr>
          <w:lang w:val="id-ID"/>
        </w:rPr>
        <w:t>Tahap Inisiasi Iterasi</w:t>
      </w:r>
      <w:bookmarkEnd w:id="55"/>
    </w:p>
    <w:p w14:paraId="03AF8274" w14:textId="5D6B35BF" w:rsidR="00DB3515" w:rsidRPr="00B53138" w:rsidRDefault="00EB0A76" w:rsidP="0043353E">
      <w:pPr>
        <w:spacing w:after="240"/>
        <w:rPr>
          <w:lang w:val="id-ID"/>
        </w:rPr>
      </w:pPr>
      <w:r w:rsidRPr="00B53138">
        <w:rPr>
          <w:lang w:val="id-ID"/>
        </w:rPr>
        <w:t xml:space="preserve">Tahap inisiasi iterasi merupakan tahapan awal </w:t>
      </w:r>
      <w:proofErr w:type="spellStart"/>
      <w:r w:rsidRPr="00B53138">
        <w:rPr>
          <w:i/>
          <w:iCs/>
          <w:lang w:val="id-ID"/>
        </w:rPr>
        <w:t>iteration</w:t>
      </w:r>
      <w:proofErr w:type="spellEnd"/>
      <w:r w:rsidRPr="00B53138">
        <w:rPr>
          <w:i/>
          <w:iCs/>
          <w:lang w:val="id-ID"/>
        </w:rPr>
        <w:t xml:space="preserve"> </w:t>
      </w:r>
      <w:proofErr w:type="spellStart"/>
      <w:r w:rsidRPr="00B53138">
        <w:rPr>
          <w:i/>
          <w:iCs/>
          <w:lang w:val="id-ID"/>
        </w:rPr>
        <w:t>development</w:t>
      </w:r>
      <w:proofErr w:type="spellEnd"/>
      <w:r w:rsidRPr="00B53138">
        <w:rPr>
          <w:lang w:val="id-ID"/>
        </w:rPr>
        <w:t>. Iterasi yang diimplementasikan adalah empat iterasi yang berisi tugas-tugas sebagai fokus utama untuk setiap iterasi. Pengembangan dilakukan secara berulang hingga semua iterasi terimplementasikan. Iterasi penelitian pada tahap inisiasi iterasi ini dapat dilihat pada tabel 3.</w:t>
      </w:r>
      <w:r w:rsidR="003F317B">
        <w:rPr>
          <w:lang w:val="id-ID"/>
        </w:rPr>
        <w:t>7</w:t>
      </w:r>
      <w:r w:rsidR="009D0A65" w:rsidRPr="00B53138">
        <w:rPr>
          <w:lang w:val="id-ID"/>
        </w:rPr>
        <w:t>.</w:t>
      </w:r>
    </w:p>
    <w:tbl>
      <w:tblPr>
        <w:tblStyle w:val="TableGrid"/>
        <w:tblW w:w="8218" w:type="dxa"/>
        <w:tblLook w:val="04A0" w:firstRow="1" w:lastRow="0" w:firstColumn="1" w:lastColumn="0" w:noHBand="0" w:noVBand="1"/>
      </w:tblPr>
      <w:tblGrid>
        <w:gridCol w:w="3057"/>
        <w:gridCol w:w="1531"/>
        <w:gridCol w:w="1575"/>
        <w:gridCol w:w="2055"/>
      </w:tblGrid>
      <w:tr w:rsidR="004E26D7" w:rsidRPr="00B53138" w14:paraId="7387529C" w14:textId="77777777" w:rsidTr="004776D9">
        <w:trPr>
          <w:trHeight w:val="341"/>
        </w:trPr>
        <w:tc>
          <w:tcPr>
            <w:tcW w:w="8218" w:type="dxa"/>
            <w:gridSpan w:val="4"/>
            <w:shd w:val="clear" w:color="auto" w:fill="B4C6E7" w:themeFill="accent1" w:themeFillTint="66"/>
          </w:tcPr>
          <w:p w14:paraId="0F7E18BA" w14:textId="0DA98EF5" w:rsidR="004E26D7" w:rsidRPr="00B53138" w:rsidRDefault="00DB3515" w:rsidP="00DB3515">
            <w:pPr>
              <w:tabs>
                <w:tab w:val="left" w:pos="2010"/>
              </w:tabs>
              <w:ind w:firstLine="0"/>
              <w:jc w:val="center"/>
              <w:rPr>
                <w:sz w:val="20"/>
                <w:szCs w:val="20"/>
                <w:lang w:val="id-ID"/>
              </w:rPr>
            </w:pPr>
            <w:r w:rsidRPr="00B53138">
              <w:rPr>
                <w:lang w:val="id-ID"/>
              </w:rPr>
              <w:br w:type="page"/>
            </w:r>
            <w:r w:rsidR="004E26D7" w:rsidRPr="00B53138">
              <w:rPr>
                <w:sz w:val="20"/>
                <w:szCs w:val="20"/>
                <w:lang w:val="id-ID"/>
              </w:rPr>
              <w:t>Iterasi 1</w:t>
            </w:r>
          </w:p>
        </w:tc>
      </w:tr>
      <w:tr w:rsidR="00EB0A76" w:rsidRPr="00B53138" w14:paraId="4E85F4DE" w14:textId="77777777" w:rsidTr="004776D9">
        <w:tc>
          <w:tcPr>
            <w:tcW w:w="3057" w:type="dxa"/>
          </w:tcPr>
          <w:p w14:paraId="29792FF9" w14:textId="7F7B8F21" w:rsidR="00EB0A76" w:rsidRPr="00B53138" w:rsidRDefault="004E26D7" w:rsidP="00DB3515">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29321C54" w14:textId="6168C939" w:rsidR="00EB0A76" w:rsidRPr="00B53138" w:rsidRDefault="004E26D7" w:rsidP="00DB3515">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02759730" w14:textId="761C7B12" w:rsidR="00EB0A76" w:rsidRPr="00B53138" w:rsidRDefault="004E26D7" w:rsidP="00DB3515">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7435C9A7" w14:textId="7588BA79" w:rsidR="00EB0A76" w:rsidRPr="00B53138" w:rsidRDefault="004E26D7" w:rsidP="00DB3515">
            <w:pPr>
              <w:spacing w:after="240"/>
              <w:ind w:firstLine="0"/>
              <w:jc w:val="center"/>
              <w:rPr>
                <w:sz w:val="20"/>
                <w:szCs w:val="20"/>
                <w:lang w:val="id-ID"/>
              </w:rPr>
            </w:pPr>
            <w:r w:rsidRPr="00B53138">
              <w:rPr>
                <w:sz w:val="20"/>
                <w:szCs w:val="20"/>
                <w:lang w:val="id-ID"/>
              </w:rPr>
              <w:t>Estimasi waktu (Hari)</w:t>
            </w:r>
          </w:p>
        </w:tc>
      </w:tr>
      <w:tr w:rsidR="004E26D7" w:rsidRPr="00B53138" w14:paraId="57A277B2" w14:textId="77777777" w:rsidTr="004776D9">
        <w:tc>
          <w:tcPr>
            <w:tcW w:w="3057" w:type="dxa"/>
          </w:tcPr>
          <w:p w14:paraId="040FDA78" w14:textId="694E5AAC" w:rsidR="004E26D7" w:rsidRPr="00B53138" w:rsidRDefault="004E26D7" w:rsidP="004E26D7">
            <w:pPr>
              <w:spacing w:after="240"/>
              <w:ind w:firstLine="0"/>
              <w:rPr>
                <w:sz w:val="20"/>
                <w:szCs w:val="20"/>
                <w:lang w:val="id-ID"/>
              </w:rPr>
            </w:pPr>
            <w:r w:rsidRPr="00B53138">
              <w:rPr>
                <w:sz w:val="20"/>
                <w:szCs w:val="20"/>
                <w:lang w:val="id-ID"/>
              </w:rPr>
              <w:t>Sebagai kepala dinas saya ingin d</w:t>
            </w:r>
            <w:r w:rsidR="004B4830">
              <w:rPr>
                <w:sz w:val="20"/>
                <w:szCs w:val="20"/>
                <w:lang w:val="id-ID"/>
              </w:rPr>
              <w:t xml:space="preserve">apat menambah user ke dalam </w:t>
            </w:r>
            <w:proofErr w:type="spellStart"/>
            <w:r w:rsidR="004B4830">
              <w:rPr>
                <w:sz w:val="20"/>
                <w:szCs w:val="20"/>
                <w:lang w:val="id-ID"/>
              </w:rPr>
              <w:t>siste</w:t>
            </w:r>
            <w:proofErr w:type="spellEnd"/>
            <w:r w:rsidR="004B4830">
              <w:rPr>
                <w:sz w:val="20"/>
                <w:szCs w:val="20"/>
              </w:rPr>
              <w:t>m</w:t>
            </w:r>
            <w:r w:rsidRPr="00B53138">
              <w:rPr>
                <w:sz w:val="20"/>
                <w:szCs w:val="20"/>
                <w:lang w:val="id-ID"/>
              </w:rPr>
              <w:t>, mengedit data user, menghapus user sehingga apabila ada pergantian perangkat di Dinas Pertanian, pengaturan user dapat dilakukan.</w:t>
            </w:r>
          </w:p>
        </w:tc>
        <w:tc>
          <w:tcPr>
            <w:tcW w:w="1531" w:type="dxa"/>
          </w:tcPr>
          <w:p w14:paraId="347132CD" w14:textId="77777777" w:rsidR="00DB3515" w:rsidRPr="00B53138" w:rsidRDefault="00DB3515" w:rsidP="00DB3515">
            <w:pPr>
              <w:spacing w:after="240"/>
              <w:ind w:firstLine="0"/>
              <w:jc w:val="center"/>
              <w:rPr>
                <w:sz w:val="20"/>
                <w:szCs w:val="20"/>
                <w:lang w:val="id-ID"/>
              </w:rPr>
            </w:pPr>
          </w:p>
          <w:p w14:paraId="7A3B8A95" w14:textId="77777777" w:rsidR="00DB3515" w:rsidRPr="00B53138" w:rsidRDefault="00DB3515" w:rsidP="00DB3515">
            <w:pPr>
              <w:spacing w:after="240"/>
              <w:ind w:firstLine="0"/>
              <w:jc w:val="center"/>
              <w:rPr>
                <w:sz w:val="20"/>
                <w:szCs w:val="20"/>
                <w:lang w:val="id-ID"/>
              </w:rPr>
            </w:pPr>
          </w:p>
          <w:p w14:paraId="6F3CDDB2" w14:textId="75B6A096" w:rsidR="004E26D7" w:rsidRPr="00E7636D" w:rsidRDefault="004E26D7" w:rsidP="00DB3515">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22ACC194" w14:textId="77777777" w:rsidR="00DB3515" w:rsidRPr="00B53138" w:rsidRDefault="00DB3515" w:rsidP="00DB3515">
            <w:pPr>
              <w:spacing w:after="240"/>
              <w:ind w:firstLine="0"/>
              <w:jc w:val="center"/>
              <w:rPr>
                <w:sz w:val="20"/>
                <w:szCs w:val="20"/>
                <w:lang w:val="id-ID"/>
              </w:rPr>
            </w:pPr>
          </w:p>
          <w:p w14:paraId="680339C9" w14:textId="77777777" w:rsidR="00DB3515" w:rsidRPr="00B53138" w:rsidRDefault="00DB3515" w:rsidP="00DB3515">
            <w:pPr>
              <w:spacing w:after="240"/>
              <w:ind w:firstLine="0"/>
              <w:jc w:val="center"/>
              <w:rPr>
                <w:sz w:val="20"/>
                <w:szCs w:val="20"/>
                <w:lang w:val="id-ID"/>
              </w:rPr>
            </w:pPr>
          </w:p>
          <w:p w14:paraId="0D11E709" w14:textId="588B031C" w:rsidR="004E26D7" w:rsidRPr="00B53138" w:rsidRDefault="004E26D7" w:rsidP="00DB3515">
            <w:pPr>
              <w:spacing w:after="240"/>
              <w:ind w:firstLine="0"/>
              <w:jc w:val="center"/>
              <w:rPr>
                <w:sz w:val="20"/>
                <w:szCs w:val="20"/>
                <w:lang w:val="id-ID"/>
              </w:rPr>
            </w:pPr>
            <w:r w:rsidRPr="00B53138">
              <w:rPr>
                <w:sz w:val="20"/>
                <w:szCs w:val="20"/>
                <w:lang w:val="id-ID"/>
              </w:rPr>
              <w:t>3</w:t>
            </w:r>
          </w:p>
        </w:tc>
        <w:tc>
          <w:tcPr>
            <w:tcW w:w="2055" w:type="dxa"/>
          </w:tcPr>
          <w:p w14:paraId="56D9D952" w14:textId="77777777" w:rsidR="00DB3515" w:rsidRPr="00B53138" w:rsidRDefault="00DB3515" w:rsidP="00DB3515">
            <w:pPr>
              <w:spacing w:after="240"/>
              <w:ind w:firstLine="0"/>
              <w:jc w:val="center"/>
              <w:rPr>
                <w:sz w:val="20"/>
                <w:szCs w:val="20"/>
                <w:lang w:val="id-ID"/>
              </w:rPr>
            </w:pPr>
          </w:p>
          <w:p w14:paraId="1DC7127F" w14:textId="77777777" w:rsidR="00DB3515" w:rsidRPr="00B53138" w:rsidRDefault="00DB3515" w:rsidP="00DB3515">
            <w:pPr>
              <w:spacing w:after="240"/>
              <w:ind w:firstLine="0"/>
              <w:jc w:val="center"/>
              <w:rPr>
                <w:sz w:val="20"/>
                <w:szCs w:val="20"/>
                <w:lang w:val="id-ID"/>
              </w:rPr>
            </w:pPr>
          </w:p>
          <w:p w14:paraId="02D8F101" w14:textId="7E730656" w:rsidR="004E26D7" w:rsidRPr="00B53138" w:rsidRDefault="004E26D7" w:rsidP="00DB3515">
            <w:pPr>
              <w:spacing w:after="240"/>
              <w:ind w:firstLine="0"/>
              <w:jc w:val="center"/>
              <w:rPr>
                <w:sz w:val="20"/>
                <w:szCs w:val="20"/>
                <w:lang w:val="id-ID"/>
              </w:rPr>
            </w:pPr>
            <w:r w:rsidRPr="00B53138">
              <w:rPr>
                <w:sz w:val="20"/>
                <w:szCs w:val="20"/>
                <w:lang w:val="id-ID"/>
              </w:rPr>
              <w:t>6</w:t>
            </w:r>
          </w:p>
        </w:tc>
      </w:tr>
      <w:tr w:rsidR="004E26D7" w:rsidRPr="00B53138" w14:paraId="55C20A3F" w14:textId="77777777" w:rsidTr="004776D9">
        <w:tc>
          <w:tcPr>
            <w:tcW w:w="3057" w:type="dxa"/>
          </w:tcPr>
          <w:p w14:paraId="0ED6DAAF" w14:textId="55232CED" w:rsidR="004E26D7" w:rsidRPr="00B53138" w:rsidRDefault="004E26D7" w:rsidP="004E26D7">
            <w:pPr>
              <w:spacing w:after="240"/>
              <w:ind w:firstLine="0"/>
              <w:rPr>
                <w:sz w:val="20"/>
                <w:szCs w:val="20"/>
                <w:lang w:val="id-ID"/>
              </w:rPr>
            </w:pPr>
            <w:r w:rsidRPr="00B53138">
              <w:rPr>
                <w:sz w:val="20"/>
                <w:szCs w:val="20"/>
                <w:lang w:val="id-ID"/>
              </w:rPr>
              <w:t>Sebagai kepala dinas saya ingin dapat menambah kecamatan sehingga apabila ada pemekaran dan penambahan kecamatan maka dapat ditambahkan ke dalam sistem.</w:t>
            </w:r>
          </w:p>
        </w:tc>
        <w:tc>
          <w:tcPr>
            <w:tcW w:w="1531" w:type="dxa"/>
          </w:tcPr>
          <w:p w14:paraId="17817E37" w14:textId="77777777" w:rsidR="00DB3515" w:rsidRPr="00B53138" w:rsidRDefault="00DB3515" w:rsidP="00DB3515">
            <w:pPr>
              <w:spacing w:after="240"/>
              <w:ind w:firstLine="0"/>
              <w:jc w:val="center"/>
              <w:rPr>
                <w:sz w:val="20"/>
                <w:szCs w:val="20"/>
                <w:lang w:val="id-ID"/>
              </w:rPr>
            </w:pPr>
          </w:p>
          <w:p w14:paraId="63902F15" w14:textId="59406C24" w:rsidR="004E26D7" w:rsidRPr="00E7636D" w:rsidRDefault="004E26D7" w:rsidP="00DB3515">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72FEFFFD" w14:textId="77777777" w:rsidR="00DB3515" w:rsidRPr="00B53138" w:rsidRDefault="00DB3515" w:rsidP="00DB3515">
            <w:pPr>
              <w:spacing w:after="240"/>
              <w:ind w:firstLine="0"/>
              <w:jc w:val="center"/>
              <w:rPr>
                <w:sz w:val="20"/>
                <w:szCs w:val="20"/>
                <w:lang w:val="id-ID"/>
              </w:rPr>
            </w:pPr>
          </w:p>
          <w:p w14:paraId="2D6B2BB8" w14:textId="5ECCD472" w:rsidR="004E26D7" w:rsidRPr="00B53138" w:rsidRDefault="004E26D7" w:rsidP="00DB3515">
            <w:pPr>
              <w:spacing w:after="240"/>
              <w:ind w:firstLine="0"/>
              <w:jc w:val="center"/>
              <w:rPr>
                <w:sz w:val="20"/>
                <w:szCs w:val="20"/>
                <w:lang w:val="id-ID"/>
              </w:rPr>
            </w:pPr>
            <w:r w:rsidRPr="00B53138">
              <w:rPr>
                <w:sz w:val="20"/>
                <w:szCs w:val="20"/>
                <w:lang w:val="id-ID"/>
              </w:rPr>
              <w:t>3</w:t>
            </w:r>
          </w:p>
        </w:tc>
        <w:tc>
          <w:tcPr>
            <w:tcW w:w="2055" w:type="dxa"/>
          </w:tcPr>
          <w:p w14:paraId="74ED13B8" w14:textId="77777777" w:rsidR="00DB3515" w:rsidRPr="00B53138" w:rsidRDefault="00DB3515" w:rsidP="00DB3515">
            <w:pPr>
              <w:spacing w:after="240"/>
              <w:ind w:firstLine="0"/>
              <w:jc w:val="center"/>
              <w:rPr>
                <w:sz w:val="20"/>
                <w:szCs w:val="20"/>
                <w:lang w:val="id-ID"/>
              </w:rPr>
            </w:pPr>
          </w:p>
          <w:p w14:paraId="6BA9765B" w14:textId="77777777" w:rsidR="004E26D7" w:rsidRDefault="004E26D7" w:rsidP="00DB3515">
            <w:pPr>
              <w:spacing w:after="240"/>
              <w:ind w:firstLine="0"/>
              <w:jc w:val="center"/>
              <w:rPr>
                <w:sz w:val="20"/>
                <w:szCs w:val="20"/>
                <w:lang w:val="id-ID"/>
              </w:rPr>
            </w:pPr>
            <w:r w:rsidRPr="00B53138">
              <w:rPr>
                <w:sz w:val="20"/>
                <w:szCs w:val="20"/>
                <w:lang w:val="id-ID"/>
              </w:rPr>
              <w:t>6</w:t>
            </w:r>
          </w:p>
          <w:p w14:paraId="15B47E01" w14:textId="77777777" w:rsidR="00E7636D" w:rsidRDefault="00E7636D" w:rsidP="00DB3515">
            <w:pPr>
              <w:spacing w:after="240"/>
              <w:ind w:firstLine="0"/>
              <w:jc w:val="center"/>
              <w:rPr>
                <w:sz w:val="20"/>
                <w:szCs w:val="20"/>
                <w:lang w:val="id-ID"/>
              </w:rPr>
            </w:pPr>
          </w:p>
          <w:p w14:paraId="03790BB0" w14:textId="461A6F8E" w:rsidR="00E7636D" w:rsidRPr="00B53138" w:rsidRDefault="00E7636D" w:rsidP="00E7636D">
            <w:pPr>
              <w:spacing w:after="240"/>
              <w:ind w:firstLine="0"/>
              <w:rPr>
                <w:sz w:val="20"/>
                <w:szCs w:val="20"/>
                <w:lang w:val="id-ID"/>
              </w:rPr>
            </w:pPr>
          </w:p>
        </w:tc>
      </w:tr>
      <w:tr w:rsidR="004E26D7" w:rsidRPr="00B53138" w14:paraId="620E5C55" w14:textId="77777777" w:rsidTr="004776D9">
        <w:tc>
          <w:tcPr>
            <w:tcW w:w="4588" w:type="dxa"/>
            <w:gridSpan w:val="2"/>
            <w:shd w:val="clear" w:color="auto" w:fill="B4C6E7" w:themeFill="accent1" w:themeFillTint="66"/>
          </w:tcPr>
          <w:p w14:paraId="4DE82E05" w14:textId="7387E6B2" w:rsidR="004E26D7" w:rsidRPr="00B53138" w:rsidRDefault="009D0A65" w:rsidP="00DB3515">
            <w:pPr>
              <w:ind w:firstLine="0"/>
              <w:rPr>
                <w:i/>
                <w:iCs/>
                <w:sz w:val="20"/>
                <w:szCs w:val="20"/>
                <w:lang w:val="id-ID"/>
              </w:rPr>
            </w:pPr>
            <w:proofErr w:type="spellStart"/>
            <w:r w:rsidRPr="00B53138">
              <w:rPr>
                <w:i/>
                <w:iCs/>
                <w:sz w:val="20"/>
                <w:szCs w:val="20"/>
                <w:lang w:val="id-ID"/>
              </w:rPr>
              <w:t>ve</w:t>
            </w:r>
            <w:r w:rsidR="004E26D7" w:rsidRPr="00B53138">
              <w:rPr>
                <w:i/>
                <w:iCs/>
                <w:sz w:val="20"/>
                <w:szCs w:val="20"/>
                <w:lang w:val="id-ID"/>
              </w:rPr>
              <w:t>locity</w:t>
            </w:r>
            <w:proofErr w:type="spellEnd"/>
          </w:p>
        </w:tc>
        <w:tc>
          <w:tcPr>
            <w:tcW w:w="1575" w:type="dxa"/>
            <w:shd w:val="clear" w:color="auto" w:fill="B4C6E7" w:themeFill="accent1" w:themeFillTint="66"/>
          </w:tcPr>
          <w:p w14:paraId="5F3A4191" w14:textId="0C93D667" w:rsidR="004E26D7" w:rsidRPr="00B53138" w:rsidRDefault="004E26D7" w:rsidP="00DB3515">
            <w:pPr>
              <w:ind w:firstLine="0"/>
              <w:jc w:val="center"/>
              <w:rPr>
                <w:sz w:val="20"/>
                <w:szCs w:val="20"/>
                <w:lang w:val="id-ID"/>
              </w:rPr>
            </w:pPr>
            <w:r w:rsidRPr="00B53138">
              <w:rPr>
                <w:sz w:val="20"/>
                <w:szCs w:val="20"/>
                <w:lang w:val="id-ID"/>
              </w:rPr>
              <w:t>6</w:t>
            </w:r>
          </w:p>
        </w:tc>
        <w:tc>
          <w:tcPr>
            <w:tcW w:w="2055" w:type="dxa"/>
            <w:shd w:val="clear" w:color="auto" w:fill="B4C6E7" w:themeFill="accent1" w:themeFillTint="66"/>
          </w:tcPr>
          <w:p w14:paraId="58F24A04" w14:textId="65E490CC" w:rsidR="004E26D7" w:rsidRPr="00B53138" w:rsidRDefault="004E26D7" w:rsidP="00DB3515">
            <w:pPr>
              <w:ind w:firstLine="0"/>
              <w:jc w:val="center"/>
              <w:rPr>
                <w:sz w:val="20"/>
                <w:szCs w:val="20"/>
                <w:lang w:val="id-ID"/>
              </w:rPr>
            </w:pPr>
            <w:r w:rsidRPr="00B53138">
              <w:rPr>
                <w:sz w:val="20"/>
                <w:szCs w:val="20"/>
                <w:lang w:val="id-ID"/>
              </w:rPr>
              <w:t>12</w:t>
            </w:r>
          </w:p>
        </w:tc>
      </w:tr>
      <w:tr w:rsidR="004E26D7" w:rsidRPr="00B53138" w14:paraId="7784C5F6" w14:textId="77777777" w:rsidTr="004776D9">
        <w:tc>
          <w:tcPr>
            <w:tcW w:w="8218" w:type="dxa"/>
            <w:gridSpan w:val="4"/>
            <w:shd w:val="clear" w:color="auto" w:fill="B4C6E7" w:themeFill="accent1" w:themeFillTint="66"/>
          </w:tcPr>
          <w:p w14:paraId="67DBD4EF" w14:textId="21265B5B" w:rsidR="004E26D7" w:rsidRPr="00B53138" w:rsidRDefault="004E26D7" w:rsidP="009D0A65">
            <w:pPr>
              <w:tabs>
                <w:tab w:val="left" w:pos="2010"/>
              </w:tabs>
              <w:ind w:firstLine="0"/>
              <w:jc w:val="center"/>
              <w:rPr>
                <w:sz w:val="20"/>
                <w:szCs w:val="20"/>
                <w:lang w:val="id-ID"/>
              </w:rPr>
            </w:pPr>
            <w:r w:rsidRPr="00B53138">
              <w:rPr>
                <w:sz w:val="20"/>
                <w:szCs w:val="20"/>
                <w:lang w:val="id-ID"/>
              </w:rPr>
              <w:t>Iterasi 2</w:t>
            </w:r>
          </w:p>
        </w:tc>
      </w:tr>
      <w:tr w:rsidR="004E26D7" w:rsidRPr="00B53138" w14:paraId="4C8A187E" w14:textId="77777777" w:rsidTr="004776D9">
        <w:tc>
          <w:tcPr>
            <w:tcW w:w="3057" w:type="dxa"/>
          </w:tcPr>
          <w:p w14:paraId="3BAB7936" w14:textId="77777777" w:rsidR="004E26D7" w:rsidRPr="00B53138" w:rsidRDefault="004E26D7" w:rsidP="009D0A65">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3C55D66C" w14:textId="77777777"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440FC3DA" w14:textId="77777777"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2BD95B23" w14:textId="77777777" w:rsidR="004E26D7" w:rsidRPr="00B53138" w:rsidRDefault="004E26D7" w:rsidP="009D0A65">
            <w:pPr>
              <w:spacing w:after="240"/>
              <w:ind w:firstLine="0"/>
              <w:jc w:val="center"/>
              <w:rPr>
                <w:sz w:val="20"/>
                <w:szCs w:val="20"/>
                <w:lang w:val="id-ID"/>
              </w:rPr>
            </w:pPr>
            <w:r w:rsidRPr="00B53138">
              <w:rPr>
                <w:sz w:val="20"/>
                <w:szCs w:val="20"/>
                <w:lang w:val="id-ID"/>
              </w:rPr>
              <w:t>Estimasi waktu (Hari)</w:t>
            </w:r>
          </w:p>
        </w:tc>
      </w:tr>
      <w:tr w:rsidR="004E26D7" w:rsidRPr="00B53138" w14:paraId="4688536C" w14:textId="77777777" w:rsidTr="004776D9">
        <w:tc>
          <w:tcPr>
            <w:tcW w:w="3057" w:type="dxa"/>
          </w:tcPr>
          <w:p w14:paraId="68DA7E40" w14:textId="6D50622B" w:rsidR="004E26D7" w:rsidRPr="00B53138" w:rsidRDefault="004E26D7" w:rsidP="004E26D7">
            <w:pPr>
              <w:spacing w:after="240"/>
              <w:ind w:firstLine="0"/>
              <w:rPr>
                <w:sz w:val="20"/>
                <w:szCs w:val="20"/>
                <w:lang w:val="id-ID"/>
              </w:rPr>
            </w:pPr>
            <w:r w:rsidRPr="00B53138">
              <w:rPr>
                <w:sz w:val="20"/>
                <w:szCs w:val="20"/>
                <w:lang w:val="id-ID"/>
              </w:rPr>
              <w:t>Sebagai kepala dinas saya ingin dapat menambah bidang sehingga mempermudah apabila ada perubahan struktural.</w:t>
            </w:r>
          </w:p>
        </w:tc>
        <w:tc>
          <w:tcPr>
            <w:tcW w:w="1531" w:type="dxa"/>
          </w:tcPr>
          <w:p w14:paraId="41F25379" w14:textId="77777777" w:rsidR="009D0A65" w:rsidRPr="00B53138" w:rsidRDefault="009D0A65" w:rsidP="009D0A65">
            <w:pPr>
              <w:spacing w:after="240"/>
              <w:ind w:firstLine="0"/>
              <w:jc w:val="center"/>
              <w:rPr>
                <w:i/>
                <w:iCs/>
                <w:sz w:val="20"/>
                <w:szCs w:val="20"/>
                <w:lang w:val="id-ID"/>
              </w:rPr>
            </w:pPr>
          </w:p>
          <w:p w14:paraId="212A4D58" w14:textId="4AC35074" w:rsidR="004E26D7" w:rsidRPr="00E7636D" w:rsidRDefault="004E26D7" w:rsidP="009D0A65">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1E32775C" w14:textId="77777777" w:rsidR="009D0A65" w:rsidRPr="00B53138" w:rsidRDefault="009D0A65" w:rsidP="009D0A65">
            <w:pPr>
              <w:spacing w:after="240"/>
              <w:ind w:firstLine="0"/>
              <w:jc w:val="center"/>
              <w:rPr>
                <w:sz w:val="20"/>
                <w:szCs w:val="20"/>
                <w:lang w:val="id-ID"/>
              </w:rPr>
            </w:pPr>
          </w:p>
          <w:p w14:paraId="6EE5F89D" w14:textId="578B8321" w:rsidR="004E26D7" w:rsidRPr="00B53138" w:rsidRDefault="004E26D7" w:rsidP="009D0A65">
            <w:pPr>
              <w:spacing w:after="240"/>
              <w:ind w:firstLine="0"/>
              <w:jc w:val="center"/>
              <w:rPr>
                <w:sz w:val="20"/>
                <w:szCs w:val="20"/>
                <w:lang w:val="id-ID"/>
              </w:rPr>
            </w:pPr>
            <w:r w:rsidRPr="00B53138">
              <w:rPr>
                <w:sz w:val="20"/>
                <w:szCs w:val="20"/>
                <w:lang w:val="id-ID"/>
              </w:rPr>
              <w:t>3</w:t>
            </w:r>
          </w:p>
        </w:tc>
        <w:tc>
          <w:tcPr>
            <w:tcW w:w="2055" w:type="dxa"/>
          </w:tcPr>
          <w:p w14:paraId="25E3FF5F" w14:textId="77777777" w:rsidR="009D0A65" w:rsidRPr="00B53138" w:rsidRDefault="009D0A65" w:rsidP="009D0A65">
            <w:pPr>
              <w:spacing w:after="240"/>
              <w:ind w:firstLine="0"/>
              <w:jc w:val="center"/>
              <w:rPr>
                <w:sz w:val="20"/>
                <w:szCs w:val="20"/>
                <w:lang w:val="id-ID"/>
              </w:rPr>
            </w:pPr>
          </w:p>
          <w:p w14:paraId="077FA277" w14:textId="1119CD41" w:rsidR="004E26D7" w:rsidRPr="00B53138" w:rsidRDefault="004E26D7" w:rsidP="009D0A65">
            <w:pPr>
              <w:spacing w:after="240"/>
              <w:ind w:firstLine="0"/>
              <w:jc w:val="center"/>
              <w:rPr>
                <w:sz w:val="20"/>
                <w:szCs w:val="20"/>
                <w:lang w:val="id-ID"/>
              </w:rPr>
            </w:pPr>
            <w:r w:rsidRPr="00B53138">
              <w:rPr>
                <w:sz w:val="20"/>
                <w:szCs w:val="20"/>
                <w:lang w:val="id-ID"/>
              </w:rPr>
              <w:t>6</w:t>
            </w:r>
          </w:p>
        </w:tc>
      </w:tr>
      <w:tr w:rsidR="004E26D7" w:rsidRPr="00B53138" w14:paraId="1AEB5B8D" w14:textId="77777777" w:rsidTr="004776D9">
        <w:tc>
          <w:tcPr>
            <w:tcW w:w="3057" w:type="dxa"/>
          </w:tcPr>
          <w:p w14:paraId="76F525CE" w14:textId="1F1D47F4" w:rsidR="004E26D7" w:rsidRPr="00B53138" w:rsidRDefault="004E26D7" w:rsidP="004E26D7">
            <w:pPr>
              <w:spacing w:after="240"/>
              <w:ind w:firstLine="0"/>
              <w:rPr>
                <w:sz w:val="20"/>
                <w:szCs w:val="20"/>
                <w:lang w:val="id-ID"/>
              </w:rPr>
            </w:pPr>
            <w:r w:rsidRPr="00B53138">
              <w:rPr>
                <w:sz w:val="20"/>
                <w:szCs w:val="20"/>
                <w:lang w:val="id-ID"/>
              </w:rPr>
              <w:lastRenderedPageBreak/>
              <w:t>Sebagai kepala dinas saya ingin membuat rekapitulasi dan melihat proposal yang diajukan sehingga proposal bisa saya pantau.</w:t>
            </w:r>
          </w:p>
        </w:tc>
        <w:tc>
          <w:tcPr>
            <w:tcW w:w="1531" w:type="dxa"/>
          </w:tcPr>
          <w:p w14:paraId="0A3FC05C" w14:textId="77777777" w:rsidR="009D0A65" w:rsidRPr="00B53138" w:rsidRDefault="009D0A65" w:rsidP="009D0A65">
            <w:pPr>
              <w:spacing w:after="240"/>
              <w:ind w:firstLine="0"/>
              <w:jc w:val="center"/>
              <w:rPr>
                <w:i/>
                <w:iCs/>
                <w:sz w:val="20"/>
                <w:szCs w:val="20"/>
                <w:lang w:val="id-ID"/>
              </w:rPr>
            </w:pPr>
          </w:p>
          <w:p w14:paraId="35B84C4B" w14:textId="1558C9BB"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Pr>
          <w:p w14:paraId="13649946" w14:textId="77777777" w:rsidR="009D0A65" w:rsidRPr="00B53138" w:rsidRDefault="009D0A65" w:rsidP="009D0A65">
            <w:pPr>
              <w:spacing w:after="240"/>
              <w:ind w:firstLine="0"/>
              <w:jc w:val="center"/>
              <w:rPr>
                <w:sz w:val="20"/>
                <w:szCs w:val="20"/>
                <w:lang w:val="id-ID"/>
              </w:rPr>
            </w:pPr>
          </w:p>
          <w:p w14:paraId="7A53A7D8" w14:textId="5020BFA2" w:rsidR="004E26D7" w:rsidRPr="00B53138" w:rsidRDefault="004E26D7" w:rsidP="009D0A65">
            <w:pPr>
              <w:spacing w:after="240"/>
              <w:ind w:firstLine="0"/>
              <w:jc w:val="center"/>
              <w:rPr>
                <w:sz w:val="20"/>
                <w:szCs w:val="20"/>
                <w:lang w:val="id-ID"/>
              </w:rPr>
            </w:pPr>
            <w:r w:rsidRPr="00B53138">
              <w:rPr>
                <w:sz w:val="20"/>
                <w:szCs w:val="20"/>
                <w:lang w:val="id-ID"/>
              </w:rPr>
              <w:t>3</w:t>
            </w:r>
          </w:p>
        </w:tc>
        <w:tc>
          <w:tcPr>
            <w:tcW w:w="2055" w:type="dxa"/>
          </w:tcPr>
          <w:p w14:paraId="49E0CCE1" w14:textId="77777777" w:rsidR="009D0A65" w:rsidRPr="00B53138" w:rsidRDefault="009D0A65" w:rsidP="009D0A65">
            <w:pPr>
              <w:spacing w:after="240"/>
              <w:ind w:firstLine="0"/>
              <w:jc w:val="center"/>
              <w:rPr>
                <w:sz w:val="20"/>
                <w:szCs w:val="20"/>
                <w:lang w:val="id-ID"/>
              </w:rPr>
            </w:pPr>
          </w:p>
          <w:p w14:paraId="765AF80F" w14:textId="36C8A14D" w:rsidR="004E26D7" w:rsidRPr="00B53138" w:rsidRDefault="004E26D7" w:rsidP="009D0A65">
            <w:pPr>
              <w:spacing w:after="240"/>
              <w:ind w:firstLine="0"/>
              <w:jc w:val="center"/>
              <w:rPr>
                <w:sz w:val="20"/>
                <w:szCs w:val="20"/>
                <w:lang w:val="id-ID"/>
              </w:rPr>
            </w:pPr>
            <w:r w:rsidRPr="00B53138">
              <w:rPr>
                <w:sz w:val="20"/>
                <w:szCs w:val="20"/>
                <w:lang w:val="id-ID"/>
              </w:rPr>
              <w:t>6</w:t>
            </w:r>
          </w:p>
        </w:tc>
      </w:tr>
      <w:tr w:rsidR="004E26D7" w:rsidRPr="00B53138" w14:paraId="17131E6E" w14:textId="77777777" w:rsidTr="004776D9">
        <w:tc>
          <w:tcPr>
            <w:tcW w:w="4588" w:type="dxa"/>
            <w:gridSpan w:val="2"/>
            <w:shd w:val="clear" w:color="auto" w:fill="B4C6E7" w:themeFill="accent1" w:themeFillTint="66"/>
          </w:tcPr>
          <w:p w14:paraId="5223ECB0" w14:textId="5429FF19" w:rsidR="004E26D7" w:rsidRPr="00B53138" w:rsidRDefault="009D0A65" w:rsidP="009D0A65">
            <w:pPr>
              <w:ind w:firstLine="0"/>
              <w:rPr>
                <w:i/>
                <w:iCs/>
                <w:sz w:val="20"/>
                <w:szCs w:val="20"/>
                <w:lang w:val="id-ID"/>
              </w:rPr>
            </w:pPr>
            <w:proofErr w:type="spellStart"/>
            <w:r w:rsidRPr="00B53138">
              <w:rPr>
                <w:i/>
                <w:iCs/>
                <w:sz w:val="20"/>
                <w:szCs w:val="20"/>
                <w:lang w:val="id-ID"/>
              </w:rPr>
              <w:t>v</w:t>
            </w:r>
            <w:r w:rsidR="004E26D7" w:rsidRPr="00B53138">
              <w:rPr>
                <w:i/>
                <w:iCs/>
                <w:sz w:val="20"/>
                <w:szCs w:val="20"/>
                <w:lang w:val="id-ID"/>
              </w:rPr>
              <w:t>elocity</w:t>
            </w:r>
            <w:proofErr w:type="spellEnd"/>
          </w:p>
        </w:tc>
        <w:tc>
          <w:tcPr>
            <w:tcW w:w="1575" w:type="dxa"/>
            <w:shd w:val="clear" w:color="auto" w:fill="B4C6E7" w:themeFill="accent1" w:themeFillTint="66"/>
          </w:tcPr>
          <w:p w14:paraId="473C0C2E" w14:textId="77777777" w:rsidR="004E26D7" w:rsidRPr="00B53138" w:rsidRDefault="004E26D7" w:rsidP="009D0A65">
            <w:pPr>
              <w:ind w:firstLine="0"/>
              <w:jc w:val="center"/>
              <w:rPr>
                <w:sz w:val="20"/>
                <w:szCs w:val="20"/>
                <w:lang w:val="id-ID"/>
              </w:rPr>
            </w:pPr>
            <w:r w:rsidRPr="00B53138">
              <w:rPr>
                <w:sz w:val="20"/>
                <w:szCs w:val="20"/>
                <w:lang w:val="id-ID"/>
              </w:rPr>
              <w:t>6</w:t>
            </w:r>
          </w:p>
        </w:tc>
        <w:tc>
          <w:tcPr>
            <w:tcW w:w="2055" w:type="dxa"/>
            <w:shd w:val="clear" w:color="auto" w:fill="B4C6E7" w:themeFill="accent1" w:themeFillTint="66"/>
          </w:tcPr>
          <w:p w14:paraId="65AC1E4B" w14:textId="77777777" w:rsidR="004E26D7" w:rsidRPr="00B53138" w:rsidRDefault="004E26D7" w:rsidP="009D0A65">
            <w:pPr>
              <w:ind w:firstLine="0"/>
              <w:jc w:val="center"/>
              <w:rPr>
                <w:sz w:val="20"/>
                <w:szCs w:val="20"/>
                <w:lang w:val="id-ID"/>
              </w:rPr>
            </w:pPr>
            <w:r w:rsidRPr="00B53138">
              <w:rPr>
                <w:sz w:val="20"/>
                <w:szCs w:val="20"/>
                <w:lang w:val="id-ID"/>
              </w:rPr>
              <w:t>12</w:t>
            </w:r>
          </w:p>
        </w:tc>
      </w:tr>
      <w:tr w:rsidR="004E26D7" w:rsidRPr="00B53138" w14:paraId="1C648D50" w14:textId="77777777" w:rsidTr="004776D9">
        <w:tc>
          <w:tcPr>
            <w:tcW w:w="8218" w:type="dxa"/>
            <w:gridSpan w:val="4"/>
            <w:shd w:val="clear" w:color="auto" w:fill="B4C6E7" w:themeFill="accent1" w:themeFillTint="66"/>
          </w:tcPr>
          <w:p w14:paraId="1EFE49DE" w14:textId="6A2C55FE" w:rsidR="004E26D7" w:rsidRPr="00B53138" w:rsidRDefault="004E26D7" w:rsidP="009D0A65">
            <w:pPr>
              <w:tabs>
                <w:tab w:val="left" w:pos="2010"/>
              </w:tabs>
              <w:ind w:firstLine="0"/>
              <w:jc w:val="center"/>
              <w:rPr>
                <w:sz w:val="20"/>
                <w:szCs w:val="20"/>
                <w:lang w:val="id-ID"/>
              </w:rPr>
            </w:pPr>
            <w:r w:rsidRPr="00B53138">
              <w:rPr>
                <w:sz w:val="20"/>
                <w:szCs w:val="20"/>
                <w:lang w:val="id-ID"/>
              </w:rPr>
              <w:t>Iterasi 3</w:t>
            </w:r>
          </w:p>
        </w:tc>
      </w:tr>
      <w:tr w:rsidR="004E26D7" w:rsidRPr="00B53138" w14:paraId="344FBF6C" w14:textId="77777777" w:rsidTr="004776D9">
        <w:tc>
          <w:tcPr>
            <w:tcW w:w="3057" w:type="dxa"/>
          </w:tcPr>
          <w:p w14:paraId="588DEA5C" w14:textId="77777777" w:rsidR="004E26D7" w:rsidRPr="00B53138" w:rsidRDefault="004E26D7" w:rsidP="009D0A65">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5764C362" w14:textId="77777777"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4FA85906" w14:textId="77777777"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086C0D88" w14:textId="77777777" w:rsidR="004E26D7" w:rsidRPr="00B53138" w:rsidRDefault="004E26D7" w:rsidP="009D0A65">
            <w:pPr>
              <w:spacing w:after="240"/>
              <w:ind w:firstLine="0"/>
              <w:jc w:val="center"/>
              <w:rPr>
                <w:sz w:val="20"/>
                <w:szCs w:val="20"/>
                <w:lang w:val="id-ID"/>
              </w:rPr>
            </w:pPr>
            <w:r w:rsidRPr="00B53138">
              <w:rPr>
                <w:sz w:val="20"/>
                <w:szCs w:val="20"/>
                <w:lang w:val="id-ID"/>
              </w:rPr>
              <w:t>Estimasi waktu (Hari)</w:t>
            </w:r>
          </w:p>
        </w:tc>
      </w:tr>
      <w:tr w:rsidR="004E26D7" w:rsidRPr="00B53138" w14:paraId="22F3164B" w14:textId="77777777" w:rsidTr="004776D9">
        <w:tc>
          <w:tcPr>
            <w:tcW w:w="3057" w:type="dxa"/>
            <w:tcBorders>
              <w:bottom w:val="single" w:sz="4" w:space="0" w:color="auto"/>
            </w:tcBorders>
          </w:tcPr>
          <w:p w14:paraId="726F61BB" w14:textId="4891D91A" w:rsidR="004E26D7" w:rsidRPr="00B53138" w:rsidRDefault="004E26D7" w:rsidP="004E26D7">
            <w:pPr>
              <w:spacing w:after="240"/>
              <w:ind w:firstLine="0"/>
              <w:rPr>
                <w:sz w:val="20"/>
                <w:szCs w:val="20"/>
                <w:lang w:val="id-ID"/>
              </w:rPr>
            </w:pPr>
            <w:r w:rsidRPr="00B53138">
              <w:rPr>
                <w:sz w:val="20"/>
                <w:szCs w:val="20"/>
                <w:lang w:val="id-ID"/>
              </w:rPr>
              <w:t>Sebagai kepala bidang saya ingin dapat menambah, melihat dan mengedit kamus usulan sehingga mempermudah dalam mengelola kamus usulan.</w:t>
            </w:r>
          </w:p>
        </w:tc>
        <w:tc>
          <w:tcPr>
            <w:tcW w:w="1531" w:type="dxa"/>
            <w:tcBorders>
              <w:bottom w:val="single" w:sz="4" w:space="0" w:color="auto"/>
            </w:tcBorders>
          </w:tcPr>
          <w:p w14:paraId="366E622F" w14:textId="77777777" w:rsidR="009D0A65" w:rsidRPr="00B53138" w:rsidRDefault="009D0A65" w:rsidP="009D0A65">
            <w:pPr>
              <w:spacing w:after="240"/>
              <w:ind w:firstLine="0"/>
              <w:jc w:val="center"/>
              <w:rPr>
                <w:i/>
                <w:iCs/>
                <w:sz w:val="20"/>
                <w:szCs w:val="20"/>
                <w:lang w:val="id-ID"/>
              </w:rPr>
            </w:pPr>
          </w:p>
          <w:p w14:paraId="3605386C" w14:textId="4B59285D"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Borders>
              <w:bottom w:val="single" w:sz="4" w:space="0" w:color="auto"/>
            </w:tcBorders>
          </w:tcPr>
          <w:p w14:paraId="1112B4DF" w14:textId="77777777" w:rsidR="009D0A65" w:rsidRPr="00B53138" w:rsidRDefault="009D0A65" w:rsidP="009D0A65">
            <w:pPr>
              <w:spacing w:after="240"/>
              <w:ind w:firstLine="0"/>
              <w:jc w:val="center"/>
              <w:rPr>
                <w:sz w:val="20"/>
                <w:szCs w:val="20"/>
                <w:lang w:val="id-ID"/>
              </w:rPr>
            </w:pPr>
          </w:p>
          <w:p w14:paraId="015259E2" w14:textId="071D7B60" w:rsidR="004E26D7" w:rsidRPr="00B53138" w:rsidRDefault="004E26D7" w:rsidP="009D0A65">
            <w:pPr>
              <w:spacing w:after="240"/>
              <w:ind w:firstLine="0"/>
              <w:jc w:val="center"/>
              <w:rPr>
                <w:sz w:val="20"/>
                <w:szCs w:val="20"/>
                <w:lang w:val="id-ID"/>
              </w:rPr>
            </w:pPr>
            <w:r w:rsidRPr="00B53138">
              <w:rPr>
                <w:sz w:val="20"/>
                <w:szCs w:val="20"/>
                <w:lang w:val="id-ID"/>
              </w:rPr>
              <w:t>3</w:t>
            </w:r>
          </w:p>
        </w:tc>
        <w:tc>
          <w:tcPr>
            <w:tcW w:w="2055" w:type="dxa"/>
            <w:tcBorders>
              <w:bottom w:val="single" w:sz="4" w:space="0" w:color="auto"/>
            </w:tcBorders>
          </w:tcPr>
          <w:p w14:paraId="34158DFF" w14:textId="77777777" w:rsidR="009D0A65" w:rsidRPr="00B53138" w:rsidRDefault="009D0A65" w:rsidP="009D0A65">
            <w:pPr>
              <w:spacing w:after="240"/>
              <w:ind w:firstLine="0"/>
              <w:jc w:val="center"/>
              <w:rPr>
                <w:sz w:val="20"/>
                <w:szCs w:val="20"/>
                <w:lang w:val="id-ID"/>
              </w:rPr>
            </w:pPr>
          </w:p>
          <w:p w14:paraId="4F4EF3FD" w14:textId="615279BF" w:rsidR="004E26D7" w:rsidRPr="00B53138" w:rsidRDefault="004E26D7" w:rsidP="009D0A65">
            <w:pPr>
              <w:spacing w:after="240"/>
              <w:ind w:firstLine="0"/>
              <w:jc w:val="center"/>
              <w:rPr>
                <w:sz w:val="20"/>
                <w:szCs w:val="20"/>
                <w:lang w:val="id-ID"/>
              </w:rPr>
            </w:pPr>
            <w:r w:rsidRPr="00B53138">
              <w:rPr>
                <w:sz w:val="20"/>
                <w:szCs w:val="20"/>
                <w:lang w:val="id-ID"/>
              </w:rPr>
              <w:t>6</w:t>
            </w:r>
          </w:p>
        </w:tc>
      </w:tr>
      <w:tr w:rsidR="004E26D7" w:rsidRPr="00B53138" w14:paraId="4666DFCE" w14:textId="77777777" w:rsidTr="004776D9">
        <w:tc>
          <w:tcPr>
            <w:tcW w:w="3057" w:type="dxa"/>
          </w:tcPr>
          <w:p w14:paraId="62AAF0F8" w14:textId="72981BAB" w:rsidR="004E26D7" w:rsidRPr="00B53138" w:rsidRDefault="004E26D7" w:rsidP="00C460A0">
            <w:pPr>
              <w:spacing w:after="240"/>
              <w:ind w:firstLine="0"/>
              <w:rPr>
                <w:sz w:val="20"/>
                <w:szCs w:val="20"/>
                <w:lang w:val="id-ID"/>
              </w:rPr>
            </w:pPr>
            <w:r w:rsidRPr="00B53138">
              <w:rPr>
                <w:sz w:val="20"/>
                <w:szCs w:val="20"/>
                <w:lang w:val="id-ID"/>
              </w:rPr>
              <w:t xml:space="preserve">Sebagai kepala bidang saya ingin saya bisa melihat, </w:t>
            </w:r>
            <w:proofErr w:type="spellStart"/>
            <w:r w:rsidR="00C460A0">
              <w:rPr>
                <w:sz w:val="20"/>
                <w:szCs w:val="20"/>
              </w:rPr>
              <w:t>mengajukan</w:t>
            </w:r>
            <w:proofErr w:type="spellEnd"/>
            <w:r w:rsidR="00C460A0">
              <w:rPr>
                <w:sz w:val="20"/>
                <w:szCs w:val="20"/>
              </w:rPr>
              <w:t xml:space="preserve"> proposal </w:t>
            </w:r>
            <w:proofErr w:type="spellStart"/>
            <w:r w:rsidR="00C460A0">
              <w:rPr>
                <w:sz w:val="20"/>
                <w:szCs w:val="20"/>
              </w:rPr>
              <w:t>kepada</w:t>
            </w:r>
            <w:proofErr w:type="spellEnd"/>
            <w:r w:rsidR="00C460A0">
              <w:rPr>
                <w:sz w:val="20"/>
                <w:szCs w:val="20"/>
              </w:rPr>
              <w:t xml:space="preserve"> </w:t>
            </w:r>
            <w:proofErr w:type="spellStart"/>
            <w:r w:rsidR="00C460A0">
              <w:rPr>
                <w:sz w:val="20"/>
                <w:szCs w:val="20"/>
              </w:rPr>
              <w:t>Kepala</w:t>
            </w:r>
            <w:proofErr w:type="spellEnd"/>
            <w:r w:rsidR="00C460A0">
              <w:rPr>
                <w:sz w:val="20"/>
                <w:szCs w:val="20"/>
              </w:rPr>
              <w:t xml:space="preserve"> Dinas</w:t>
            </w:r>
            <w:r w:rsidRPr="00B53138">
              <w:rPr>
                <w:sz w:val="20"/>
                <w:szCs w:val="20"/>
                <w:lang w:val="id-ID"/>
              </w:rPr>
              <w:t>,</w:t>
            </w:r>
            <w:r w:rsidR="00C460A0">
              <w:rPr>
                <w:sz w:val="20"/>
                <w:szCs w:val="20"/>
              </w:rPr>
              <w:t xml:space="preserve"> dan </w:t>
            </w:r>
            <w:proofErr w:type="spellStart"/>
            <w:r w:rsidR="00C460A0">
              <w:rPr>
                <w:sz w:val="20"/>
                <w:szCs w:val="20"/>
              </w:rPr>
              <w:t>memasukkan</w:t>
            </w:r>
            <w:proofErr w:type="spellEnd"/>
            <w:r w:rsidR="00C460A0">
              <w:rPr>
                <w:sz w:val="20"/>
                <w:szCs w:val="20"/>
              </w:rPr>
              <w:t xml:space="preserve"> data </w:t>
            </w:r>
            <w:proofErr w:type="spellStart"/>
            <w:r w:rsidR="00C460A0">
              <w:rPr>
                <w:sz w:val="20"/>
                <w:szCs w:val="20"/>
              </w:rPr>
              <w:t>pengadaan</w:t>
            </w:r>
            <w:proofErr w:type="spellEnd"/>
            <w:r w:rsidR="00C460A0">
              <w:rPr>
                <w:sz w:val="20"/>
                <w:szCs w:val="20"/>
              </w:rPr>
              <w:t xml:space="preserve"> </w:t>
            </w:r>
            <w:proofErr w:type="spellStart"/>
            <w:r w:rsidR="00C460A0">
              <w:rPr>
                <w:sz w:val="20"/>
                <w:szCs w:val="20"/>
              </w:rPr>
              <w:t>bantuan</w:t>
            </w:r>
            <w:proofErr w:type="spellEnd"/>
            <w:r w:rsidR="00C460A0">
              <w:rPr>
                <w:sz w:val="20"/>
                <w:szCs w:val="20"/>
              </w:rPr>
              <w:t xml:space="preserve"> </w:t>
            </w:r>
            <w:proofErr w:type="spellStart"/>
            <w:r w:rsidR="00C460A0">
              <w:rPr>
                <w:sz w:val="20"/>
                <w:szCs w:val="20"/>
              </w:rPr>
              <w:t>kelompok</w:t>
            </w:r>
            <w:proofErr w:type="spellEnd"/>
            <w:r w:rsidR="00C460A0">
              <w:rPr>
                <w:sz w:val="20"/>
                <w:szCs w:val="20"/>
              </w:rPr>
              <w:t xml:space="preserve"> Tani.</w:t>
            </w:r>
          </w:p>
        </w:tc>
        <w:tc>
          <w:tcPr>
            <w:tcW w:w="1531" w:type="dxa"/>
          </w:tcPr>
          <w:p w14:paraId="62A7684C" w14:textId="77777777" w:rsidR="009D0A65" w:rsidRPr="00B53138" w:rsidRDefault="009D0A65" w:rsidP="009D0A65">
            <w:pPr>
              <w:spacing w:after="240"/>
              <w:ind w:firstLine="0"/>
              <w:jc w:val="center"/>
              <w:rPr>
                <w:i/>
                <w:iCs/>
                <w:sz w:val="20"/>
                <w:szCs w:val="20"/>
                <w:lang w:val="id-ID"/>
              </w:rPr>
            </w:pPr>
          </w:p>
          <w:p w14:paraId="52EB3D00" w14:textId="12EE7FBE"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Pr>
          <w:p w14:paraId="54E7F297" w14:textId="77777777" w:rsidR="009D0A65" w:rsidRPr="00B53138" w:rsidRDefault="009D0A65" w:rsidP="009D0A65">
            <w:pPr>
              <w:spacing w:after="240"/>
              <w:ind w:firstLine="0"/>
              <w:jc w:val="center"/>
              <w:rPr>
                <w:sz w:val="20"/>
                <w:szCs w:val="20"/>
                <w:lang w:val="id-ID"/>
              </w:rPr>
            </w:pPr>
          </w:p>
          <w:p w14:paraId="258FF9D9" w14:textId="15B17BD2" w:rsidR="004E26D7" w:rsidRPr="00B53138" w:rsidRDefault="004E26D7" w:rsidP="009D0A65">
            <w:pPr>
              <w:spacing w:after="240"/>
              <w:ind w:firstLine="0"/>
              <w:jc w:val="center"/>
              <w:rPr>
                <w:sz w:val="20"/>
                <w:szCs w:val="20"/>
                <w:lang w:val="id-ID"/>
              </w:rPr>
            </w:pPr>
            <w:r w:rsidRPr="00B53138">
              <w:rPr>
                <w:sz w:val="20"/>
                <w:szCs w:val="20"/>
                <w:lang w:val="id-ID"/>
              </w:rPr>
              <w:t>3</w:t>
            </w:r>
          </w:p>
        </w:tc>
        <w:tc>
          <w:tcPr>
            <w:tcW w:w="2055" w:type="dxa"/>
          </w:tcPr>
          <w:p w14:paraId="10EE4C0F" w14:textId="77777777" w:rsidR="009D0A65" w:rsidRPr="00B53138" w:rsidRDefault="009D0A65" w:rsidP="009D0A65">
            <w:pPr>
              <w:spacing w:after="240"/>
              <w:ind w:firstLine="0"/>
              <w:jc w:val="center"/>
              <w:rPr>
                <w:sz w:val="20"/>
                <w:szCs w:val="20"/>
                <w:lang w:val="id-ID"/>
              </w:rPr>
            </w:pPr>
          </w:p>
          <w:p w14:paraId="1F70D34C" w14:textId="39F541E9" w:rsidR="004E26D7" w:rsidRPr="00B53138" w:rsidRDefault="004E26D7" w:rsidP="003A2EA5">
            <w:pPr>
              <w:keepNext/>
              <w:spacing w:after="240"/>
              <w:ind w:firstLine="0"/>
              <w:jc w:val="center"/>
              <w:rPr>
                <w:sz w:val="20"/>
                <w:szCs w:val="20"/>
                <w:lang w:val="id-ID"/>
              </w:rPr>
            </w:pPr>
            <w:r w:rsidRPr="00B53138">
              <w:rPr>
                <w:sz w:val="20"/>
                <w:szCs w:val="20"/>
                <w:lang w:val="id-ID"/>
              </w:rPr>
              <w:t>6</w:t>
            </w:r>
          </w:p>
        </w:tc>
      </w:tr>
      <w:tr w:rsidR="004776D9" w:rsidRPr="00B53138" w14:paraId="03F22E4F" w14:textId="77777777" w:rsidTr="004776D9">
        <w:tc>
          <w:tcPr>
            <w:tcW w:w="4588" w:type="dxa"/>
            <w:gridSpan w:val="2"/>
            <w:tcBorders>
              <w:top w:val="single" w:sz="4" w:space="0" w:color="auto"/>
            </w:tcBorders>
            <w:shd w:val="clear" w:color="auto" w:fill="B4C6E7" w:themeFill="accent1" w:themeFillTint="66"/>
          </w:tcPr>
          <w:p w14:paraId="26BDA26B" w14:textId="77777777" w:rsidR="004776D9" w:rsidRPr="00E7636D" w:rsidRDefault="004776D9" w:rsidP="00E45138">
            <w:pPr>
              <w:ind w:firstLine="0"/>
              <w:rPr>
                <w:i/>
                <w:iCs/>
                <w:sz w:val="20"/>
                <w:szCs w:val="20"/>
                <w:lang w:val="id-ID"/>
              </w:rPr>
            </w:pPr>
            <w:proofErr w:type="spellStart"/>
            <w:r w:rsidRPr="00E7636D">
              <w:rPr>
                <w:i/>
                <w:iCs/>
                <w:sz w:val="20"/>
                <w:szCs w:val="20"/>
                <w:lang w:val="id-ID"/>
              </w:rPr>
              <w:t>Velocity</w:t>
            </w:r>
            <w:proofErr w:type="spellEnd"/>
          </w:p>
        </w:tc>
        <w:tc>
          <w:tcPr>
            <w:tcW w:w="1575" w:type="dxa"/>
            <w:tcBorders>
              <w:top w:val="single" w:sz="4" w:space="0" w:color="auto"/>
            </w:tcBorders>
            <w:shd w:val="clear" w:color="auto" w:fill="B4C6E7" w:themeFill="accent1" w:themeFillTint="66"/>
          </w:tcPr>
          <w:p w14:paraId="540C9F90" w14:textId="77777777" w:rsidR="004776D9" w:rsidRPr="00B53138" w:rsidRDefault="004776D9" w:rsidP="00E45138">
            <w:pPr>
              <w:ind w:firstLine="0"/>
              <w:jc w:val="center"/>
              <w:rPr>
                <w:sz w:val="20"/>
                <w:szCs w:val="20"/>
                <w:lang w:val="id-ID"/>
              </w:rPr>
            </w:pPr>
            <w:r w:rsidRPr="00B53138">
              <w:rPr>
                <w:sz w:val="20"/>
                <w:szCs w:val="20"/>
                <w:lang w:val="id-ID"/>
              </w:rPr>
              <w:t>6</w:t>
            </w:r>
          </w:p>
        </w:tc>
        <w:tc>
          <w:tcPr>
            <w:tcW w:w="2055" w:type="dxa"/>
            <w:tcBorders>
              <w:top w:val="single" w:sz="4" w:space="0" w:color="auto"/>
            </w:tcBorders>
            <w:shd w:val="clear" w:color="auto" w:fill="B4C6E7" w:themeFill="accent1" w:themeFillTint="66"/>
          </w:tcPr>
          <w:p w14:paraId="0352361A" w14:textId="77777777" w:rsidR="004776D9" w:rsidRPr="00B53138" w:rsidRDefault="004776D9" w:rsidP="00E45138">
            <w:pPr>
              <w:ind w:firstLine="0"/>
              <w:jc w:val="center"/>
              <w:rPr>
                <w:sz w:val="20"/>
                <w:szCs w:val="20"/>
                <w:lang w:val="id-ID"/>
              </w:rPr>
            </w:pPr>
            <w:r w:rsidRPr="00B53138">
              <w:rPr>
                <w:sz w:val="20"/>
                <w:szCs w:val="20"/>
                <w:lang w:val="id-ID"/>
              </w:rPr>
              <w:t>12</w:t>
            </w:r>
          </w:p>
        </w:tc>
      </w:tr>
      <w:tr w:rsidR="004776D9" w:rsidRPr="00B53138" w14:paraId="4E006DBD" w14:textId="77777777" w:rsidTr="004776D9">
        <w:tc>
          <w:tcPr>
            <w:tcW w:w="8218" w:type="dxa"/>
            <w:gridSpan w:val="4"/>
            <w:shd w:val="clear" w:color="auto" w:fill="B4C6E7" w:themeFill="accent1" w:themeFillTint="66"/>
          </w:tcPr>
          <w:p w14:paraId="7CE73C47" w14:textId="77777777" w:rsidR="004776D9" w:rsidRPr="00B53138" w:rsidRDefault="004776D9" w:rsidP="00E45138">
            <w:pPr>
              <w:tabs>
                <w:tab w:val="left" w:pos="2010"/>
              </w:tabs>
              <w:ind w:firstLine="0"/>
              <w:jc w:val="center"/>
              <w:rPr>
                <w:sz w:val="20"/>
                <w:szCs w:val="20"/>
                <w:lang w:val="id-ID"/>
              </w:rPr>
            </w:pPr>
            <w:r w:rsidRPr="00B53138">
              <w:rPr>
                <w:sz w:val="20"/>
                <w:szCs w:val="20"/>
                <w:lang w:val="id-ID"/>
              </w:rPr>
              <w:t>Iterasi 4</w:t>
            </w:r>
          </w:p>
        </w:tc>
      </w:tr>
      <w:tr w:rsidR="004776D9" w:rsidRPr="00B53138" w14:paraId="052E5B16" w14:textId="77777777" w:rsidTr="004776D9">
        <w:tc>
          <w:tcPr>
            <w:tcW w:w="3057" w:type="dxa"/>
          </w:tcPr>
          <w:p w14:paraId="017EC341" w14:textId="77777777" w:rsidR="004776D9" w:rsidRPr="00B53138" w:rsidRDefault="004776D9" w:rsidP="00E45138">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7715550C" w14:textId="77777777" w:rsidR="004776D9" w:rsidRPr="00B53138" w:rsidRDefault="004776D9" w:rsidP="00E45138">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086CB5A9" w14:textId="77777777" w:rsidR="004776D9" w:rsidRPr="00B53138" w:rsidRDefault="004776D9" w:rsidP="00E45138">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4D81BCA1" w14:textId="77777777" w:rsidR="004776D9" w:rsidRPr="00B53138" w:rsidRDefault="004776D9" w:rsidP="00E45138">
            <w:pPr>
              <w:spacing w:after="240"/>
              <w:ind w:firstLine="0"/>
              <w:jc w:val="center"/>
              <w:rPr>
                <w:sz w:val="20"/>
                <w:szCs w:val="20"/>
                <w:lang w:val="id-ID"/>
              </w:rPr>
            </w:pPr>
            <w:r w:rsidRPr="00B53138">
              <w:rPr>
                <w:sz w:val="20"/>
                <w:szCs w:val="20"/>
                <w:lang w:val="id-ID"/>
              </w:rPr>
              <w:t>Estimasi waktu (Hari)</w:t>
            </w:r>
          </w:p>
        </w:tc>
      </w:tr>
      <w:tr w:rsidR="004776D9" w:rsidRPr="00B53138" w14:paraId="3DD55C9F" w14:textId="77777777" w:rsidTr="004776D9">
        <w:tc>
          <w:tcPr>
            <w:tcW w:w="3057" w:type="dxa"/>
          </w:tcPr>
          <w:p w14:paraId="5E69125D" w14:textId="1F13AE15" w:rsidR="004776D9" w:rsidRPr="00B53138" w:rsidRDefault="004776D9" w:rsidP="00E45138">
            <w:pPr>
              <w:spacing w:after="240"/>
              <w:ind w:firstLine="0"/>
              <w:rPr>
                <w:sz w:val="20"/>
                <w:szCs w:val="20"/>
                <w:lang w:val="id-ID"/>
              </w:rPr>
            </w:pPr>
            <w:r w:rsidRPr="00B53138">
              <w:rPr>
                <w:sz w:val="20"/>
                <w:szCs w:val="20"/>
                <w:lang w:val="id-ID"/>
              </w:rPr>
              <w:t>Sebagai badan penyuluh saya ingin dapat menambah</w:t>
            </w:r>
            <w:r w:rsidR="00025347">
              <w:rPr>
                <w:sz w:val="20"/>
                <w:szCs w:val="20"/>
              </w:rPr>
              <w:t xml:space="preserve"> data</w:t>
            </w:r>
            <w:r w:rsidRPr="00B53138">
              <w:rPr>
                <w:sz w:val="20"/>
                <w:szCs w:val="20"/>
                <w:lang w:val="id-ID"/>
              </w:rPr>
              <w:t xml:space="preserve"> kelompok tani, melihat, mengedit, dan menghapus</w:t>
            </w:r>
            <w:r w:rsidR="00D05803">
              <w:rPr>
                <w:sz w:val="20"/>
                <w:szCs w:val="20"/>
                <w:lang w:val="id-ID"/>
              </w:rPr>
              <w:t xml:space="preserve"> kelompok</w:t>
            </w:r>
            <w:r w:rsidRPr="00B53138">
              <w:rPr>
                <w:sz w:val="20"/>
                <w:szCs w:val="20"/>
                <w:lang w:val="id-ID"/>
              </w:rPr>
              <w:t xml:space="preserve"> tani sehingga memudahkan saya dalam memanajemen kelompok tani.</w:t>
            </w:r>
          </w:p>
        </w:tc>
        <w:tc>
          <w:tcPr>
            <w:tcW w:w="1531" w:type="dxa"/>
          </w:tcPr>
          <w:p w14:paraId="7FF25C89" w14:textId="77777777" w:rsidR="004776D9" w:rsidRPr="00B53138" w:rsidRDefault="004776D9" w:rsidP="00E45138">
            <w:pPr>
              <w:spacing w:after="240"/>
              <w:ind w:firstLine="0"/>
              <w:jc w:val="center"/>
              <w:rPr>
                <w:i/>
                <w:iCs/>
                <w:sz w:val="20"/>
                <w:szCs w:val="20"/>
                <w:lang w:val="id-ID"/>
              </w:rPr>
            </w:pPr>
          </w:p>
          <w:p w14:paraId="0FD50369" w14:textId="77777777" w:rsidR="004776D9" w:rsidRPr="00B53138" w:rsidRDefault="004776D9" w:rsidP="00E45138">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Pr>
          <w:p w14:paraId="79F08E8F" w14:textId="77777777" w:rsidR="004776D9" w:rsidRPr="00B53138" w:rsidRDefault="004776D9" w:rsidP="00E45138">
            <w:pPr>
              <w:spacing w:after="240"/>
              <w:ind w:firstLine="0"/>
              <w:jc w:val="center"/>
              <w:rPr>
                <w:sz w:val="20"/>
                <w:szCs w:val="20"/>
                <w:lang w:val="id-ID"/>
              </w:rPr>
            </w:pPr>
          </w:p>
          <w:p w14:paraId="1C9A05BA" w14:textId="77777777" w:rsidR="004776D9" w:rsidRPr="00B53138" w:rsidRDefault="004776D9" w:rsidP="00E45138">
            <w:pPr>
              <w:spacing w:after="240"/>
              <w:ind w:firstLine="0"/>
              <w:jc w:val="center"/>
              <w:rPr>
                <w:sz w:val="20"/>
                <w:szCs w:val="20"/>
                <w:lang w:val="id-ID"/>
              </w:rPr>
            </w:pPr>
            <w:r w:rsidRPr="00B53138">
              <w:rPr>
                <w:sz w:val="20"/>
                <w:szCs w:val="20"/>
                <w:lang w:val="id-ID"/>
              </w:rPr>
              <w:t>3</w:t>
            </w:r>
          </w:p>
        </w:tc>
        <w:tc>
          <w:tcPr>
            <w:tcW w:w="2055" w:type="dxa"/>
          </w:tcPr>
          <w:p w14:paraId="5BDA7B1F" w14:textId="77777777" w:rsidR="004776D9" w:rsidRPr="00B53138" w:rsidRDefault="004776D9" w:rsidP="00E45138">
            <w:pPr>
              <w:spacing w:after="240"/>
              <w:ind w:firstLine="0"/>
              <w:jc w:val="center"/>
              <w:rPr>
                <w:sz w:val="20"/>
                <w:szCs w:val="20"/>
                <w:lang w:val="id-ID"/>
              </w:rPr>
            </w:pPr>
          </w:p>
          <w:p w14:paraId="67B24A32" w14:textId="77777777" w:rsidR="004776D9" w:rsidRPr="00B53138" w:rsidRDefault="004776D9" w:rsidP="00E45138">
            <w:pPr>
              <w:spacing w:after="240"/>
              <w:ind w:firstLine="0"/>
              <w:jc w:val="center"/>
              <w:rPr>
                <w:sz w:val="20"/>
                <w:szCs w:val="20"/>
                <w:lang w:val="id-ID"/>
              </w:rPr>
            </w:pPr>
            <w:r w:rsidRPr="00B53138">
              <w:rPr>
                <w:sz w:val="20"/>
                <w:szCs w:val="20"/>
                <w:lang w:val="id-ID"/>
              </w:rPr>
              <w:t>6</w:t>
            </w:r>
          </w:p>
        </w:tc>
      </w:tr>
      <w:tr w:rsidR="004776D9" w:rsidRPr="00B53138" w14:paraId="7E611DDA" w14:textId="77777777" w:rsidTr="004776D9">
        <w:tc>
          <w:tcPr>
            <w:tcW w:w="3057" w:type="dxa"/>
          </w:tcPr>
          <w:p w14:paraId="3D4F0E49" w14:textId="77777777" w:rsidR="004776D9" w:rsidRPr="00B53138" w:rsidRDefault="004776D9" w:rsidP="00E45138">
            <w:pPr>
              <w:spacing w:after="240"/>
              <w:ind w:firstLine="0"/>
              <w:rPr>
                <w:sz w:val="20"/>
                <w:szCs w:val="20"/>
                <w:lang w:val="id-ID"/>
              </w:rPr>
            </w:pPr>
            <w:r w:rsidRPr="00B53138">
              <w:rPr>
                <w:sz w:val="20"/>
                <w:szCs w:val="20"/>
                <w:lang w:val="id-ID"/>
              </w:rPr>
              <w:t xml:space="preserve">Sebagai badan penyuluh saya ingin dapat menambah proposal, melihat mengedit dan menghapus proposal sehingga memudahkan saya dalam mengajukan proposal kelompok tani. </w:t>
            </w:r>
          </w:p>
        </w:tc>
        <w:tc>
          <w:tcPr>
            <w:tcW w:w="1531" w:type="dxa"/>
          </w:tcPr>
          <w:p w14:paraId="1CE3EE26" w14:textId="77777777" w:rsidR="004776D9" w:rsidRPr="00B53138" w:rsidRDefault="004776D9" w:rsidP="00E45138">
            <w:pPr>
              <w:spacing w:after="240"/>
              <w:ind w:firstLine="0"/>
              <w:jc w:val="center"/>
              <w:rPr>
                <w:i/>
                <w:iCs/>
                <w:sz w:val="20"/>
                <w:szCs w:val="20"/>
                <w:lang w:val="id-ID"/>
              </w:rPr>
            </w:pPr>
          </w:p>
          <w:p w14:paraId="6F33E34C" w14:textId="77777777" w:rsidR="004776D9" w:rsidRPr="00B53138" w:rsidRDefault="004776D9" w:rsidP="00E45138">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Pr>
          <w:p w14:paraId="34A3BCFE" w14:textId="77777777" w:rsidR="004776D9" w:rsidRPr="00B53138" w:rsidRDefault="004776D9" w:rsidP="00E45138">
            <w:pPr>
              <w:spacing w:after="240"/>
              <w:ind w:firstLine="0"/>
              <w:jc w:val="center"/>
              <w:rPr>
                <w:sz w:val="20"/>
                <w:szCs w:val="20"/>
                <w:lang w:val="id-ID"/>
              </w:rPr>
            </w:pPr>
          </w:p>
          <w:p w14:paraId="089622C9" w14:textId="77777777" w:rsidR="004776D9" w:rsidRPr="00B53138" w:rsidRDefault="004776D9" w:rsidP="00E45138">
            <w:pPr>
              <w:spacing w:after="240"/>
              <w:ind w:firstLine="0"/>
              <w:jc w:val="center"/>
              <w:rPr>
                <w:sz w:val="20"/>
                <w:szCs w:val="20"/>
                <w:lang w:val="id-ID"/>
              </w:rPr>
            </w:pPr>
            <w:r w:rsidRPr="00B53138">
              <w:rPr>
                <w:sz w:val="20"/>
                <w:szCs w:val="20"/>
                <w:lang w:val="id-ID"/>
              </w:rPr>
              <w:t>3</w:t>
            </w:r>
          </w:p>
        </w:tc>
        <w:tc>
          <w:tcPr>
            <w:tcW w:w="2055" w:type="dxa"/>
          </w:tcPr>
          <w:p w14:paraId="02C12994" w14:textId="77777777" w:rsidR="004776D9" w:rsidRPr="00B53138" w:rsidRDefault="004776D9" w:rsidP="00E45138">
            <w:pPr>
              <w:spacing w:after="240"/>
              <w:ind w:firstLine="0"/>
              <w:jc w:val="center"/>
              <w:rPr>
                <w:sz w:val="20"/>
                <w:szCs w:val="20"/>
                <w:lang w:val="id-ID"/>
              </w:rPr>
            </w:pPr>
          </w:p>
          <w:p w14:paraId="4764BADA" w14:textId="77777777" w:rsidR="004776D9" w:rsidRPr="00B53138" w:rsidRDefault="004776D9" w:rsidP="00E45138">
            <w:pPr>
              <w:spacing w:after="240"/>
              <w:ind w:firstLine="0"/>
              <w:jc w:val="center"/>
              <w:rPr>
                <w:sz w:val="20"/>
                <w:szCs w:val="20"/>
                <w:lang w:val="id-ID"/>
              </w:rPr>
            </w:pPr>
            <w:r w:rsidRPr="00B53138">
              <w:rPr>
                <w:sz w:val="20"/>
                <w:szCs w:val="20"/>
                <w:lang w:val="id-ID"/>
              </w:rPr>
              <w:t>6</w:t>
            </w:r>
          </w:p>
        </w:tc>
      </w:tr>
      <w:tr w:rsidR="004776D9" w:rsidRPr="00B53138" w14:paraId="6B3058BE" w14:textId="77777777" w:rsidTr="004776D9">
        <w:tc>
          <w:tcPr>
            <w:tcW w:w="4588" w:type="dxa"/>
            <w:gridSpan w:val="2"/>
            <w:shd w:val="clear" w:color="auto" w:fill="B4C6E7" w:themeFill="accent1" w:themeFillTint="66"/>
          </w:tcPr>
          <w:p w14:paraId="6EC3312C" w14:textId="77777777" w:rsidR="004776D9" w:rsidRPr="00B53138" w:rsidRDefault="004776D9" w:rsidP="00E45138">
            <w:pPr>
              <w:ind w:firstLine="0"/>
              <w:rPr>
                <w:i/>
                <w:iCs/>
                <w:sz w:val="20"/>
                <w:szCs w:val="20"/>
                <w:lang w:val="id-ID"/>
              </w:rPr>
            </w:pPr>
            <w:proofErr w:type="spellStart"/>
            <w:r w:rsidRPr="00B53138">
              <w:rPr>
                <w:i/>
                <w:iCs/>
                <w:sz w:val="20"/>
                <w:szCs w:val="20"/>
                <w:lang w:val="id-ID"/>
              </w:rPr>
              <w:t>Velocity</w:t>
            </w:r>
            <w:proofErr w:type="spellEnd"/>
          </w:p>
        </w:tc>
        <w:tc>
          <w:tcPr>
            <w:tcW w:w="1575" w:type="dxa"/>
            <w:shd w:val="clear" w:color="auto" w:fill="B4C6E7" w:themeFill="accent1" w:themeFillTint="66"/>
          </w:tcPr>
          <w:p w14:paraId="51426449" w14:textId="77777777" w:rsidR="004776D9" w:rsidRPr="00B53138" w:rsidRDefault="004776D9" w:rsidP="00E45138">
            <w:pPr>
              <w:ind w:firstLine="0"/>
              <w:jc w:val="center"/>
              <w:rPr>
                <w:sz w:val="20"/>
                <w:szCs w:val="20"/>
                <w:lang w:val="id-ID"/>
              </w:rPr>
            </w:pPr>
            <w:r w:rsidRPr="00B53138">
              <w:rPr>
                <w:sz w:val="20"/>
                <w:szCs w:val="20"/>
                <w:lang w:val="id-ID"/>
              </w:rPr>
              <w:t>6</w:t>
            </w:r>
          </w:p>
        </w:tc>
        <w:tc>
          <w:tcPr>
            <w:tcW w:w="2055" w:type="dxa"/>
            <w:shd w:val="clear" w:color="auto" w:fill="B4C6E7" w:themeFill="accent1" w:themeFillTint="66"/>
          </w:tcPr>
          <w:p w14:paraId="7B0E35BC" w14:textId="77777777" w:rsidR="004776D9" w:rsidRPr="00B53138" w:rsidRDefault="004776D9" w:rsidP="004776D9">
            <w:pPr>
              <w:keepNext/>
              <w:ind w:firstLine="0"/>
              <w:jc w:val="center"/>
              <w:rPr>
                <w:sz w:val="20"/>
                <w:szCs w:val="20"/>
                <w:lang w:val="id-ID"/>
              </w:rPr>
            </w:pPr>
            <w:r w:rsidRPr="00B53138">
              <w:rPr>
                <w:sz w:val="20"/>
                <w:szCs w:val="20"/>
                <w:lang w:val="id-ID"/>
              </w:rPr>
              <w:t>12</w:t>
            </w:r>
          </w:p>
        </w:tc>
      </w:tr>
    </w:tbl>
    <w:p w14:paraId="306C5FB3" w14:textId="058705F9" w:rsidR="00EB0A76" w:rsidRPr="00B53138" w:rsidRDefault="004776D9" w:rsidP="004776D9">
      <w:pPr>
        <w:pStyle w:val="Caption"/>
        <w:jc w:val="center"/>
        <w:rPr>
          <w:b/>
          <w:bCs/>
          <w:lang w:val="id-ID"/>
        </w:rPr>
      </w:pPr>
      <w:r w:rsidRPr="00B53138">
        <w:rPr>
          <w:b/>
          <w:bCs/>
          <w:i w:val="0"/>
          <w:iCs w:val="0"/>
          <w:color w:val="auto"/>
          <w:sz w:val="24"/>
          <w:szCs w:val="24"/>
          <w:lang w:val="id-ID"/>
        </w:rPr>
        <w:t xml:space="preserve">Tabel </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STYLEREF 1 \s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3</w:t>
      </w:r>
      <w:r w:rsidR="006D7736">
        <w:rPr>
          <w:b/>
          <w:bCs/>
          <w:i w:val="0"/>
          <w:iCs w:val="0"/>
          <w:color w:val="auto"/>
          <w:sz w:val="24"/>
          <w:szCs w:val="24"/>
          <w:lang w:val="id-ID"/>
        </w:rPr>
        <w:fldChar w:fldCharType="end"/>
      </w:r>
      <w:r w:rsidR="006D7736">
        <w:rPr>
          <w:b/>
          <w:bCs/>
          <w:i w:val="0"/>
          <w:iCs w:val="0"/>
          <w:color w:val="auto"/>
          <w:sz w:val="24"/>
          <w:szCs w:val="24"/>
          <w:lang w:val="id-ID"/>
        </w:rPr>
        <w:t>.</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SEQ Tabel \* ARABIC \s 1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7</w:t>
      </w:r>
      <w:r w:rsidR="006D7736">
        <w:rPr>
          <w:b/>
          <w:bCs/>
          <w:i w:val="0"/>
          <w:iCs w:val="0"/>
          <w:color w:val="auto"/>
          <w:sz w:val="24"/>
          <w:szCs w:val="24"/>
          <w:lang w:val="id-ID"/>
        </w:rPr>
        <w:fldChar w:fldCharType="end"/>
      </w:r>
      <w:r w:rsidRPr="00B53138">
        <w:rPr>
          <w:b/>
          <w:bCs/>
          <w:i w:val="0"/>
          <w:iCs w:val="0"/>
          <w:color w:val="auto"/>
          <w:sz w:val="24"/>
          <w:szCs w:val="24"/>
          <w:lang w:val="id-ID"/>
        </w:rPr>
        <w:t xml:space="preserve"> Iterasi</w:t>
      </w:r>
    </w:p>
    <w:p w14:paraId="3AF2114F" w14:textId="5E964BEE" w:rsidR="004E26D7" w:rsidRPr="00B53138" w:rsidRDefault="0095162D" w:rsidP="009D0A65">
      <w:pPr>
        <w:spacing w:after="240"/>
        <w:rPr>
          <w:lang w:val="id-ID"/>
        </w:rPr>
      </w:pPr>
      <w:r w:rsidRPr="00B53138">
        <w:rPr>
          <w:lang w:val="id-ID"/>
        </w:rPr>
        <w:t>Tabel 3.</w:t>
      </w:r>
      <w:r w:rsidR="003F317B">
        <w:rPr>
          <w:lang w:val="id-ID"/>
        </w:rPr>
        <w:t>7</w:t>
      </w:r>
      <w:r w:rsidRPr="00B53138">
        <w:rPr>
          <w:lang w:val="id-ID"/>
        </w:rPr>
        <w:t xml:space="preserve"> menunjukkan ada 4 iterasi yang akan diimplementasikan dalam pengembangan sistem manajemen pengadaan bantuan kelompok tani kelompok tani di Dinas Pertanian Kabupaten Toba. </w:t>
      </w:r>
      <w:proofErr w:type="spellStart"/>
      <w:r w:rsidRPr="00E7636D">
        <w:rPr>
          <w:i/>
          <w:iCs/>
          <w:lang w:val="id-ID"/>
        </w:rPr>
        <w:t>Client</w:t>
      </w:r>
      <w:proofErr w:type="spellEnd"/>
      <w:r w:rsidRPr="00B53138">
        <w:rPr>
          <w:lang w:val="id-ID"/>
        </w:rPr>
        <w:t xml:space="preserve"> dapat mengajukan tambahan kebutuhan dalam bentuk </w:t>
      </w:r>
      <w:r w:rsidRPr="00B53138">
        <w:rPr>
          <w:i/>
          <w:iCs/>
          <w:lang w:val="id-ID"/>
        </w:rPr>
        <w:t xml:space="preserve">user </w:t>
      </w:r>
      <w:proofErr w:type="spellStart"/>
      <w:r w:rsidRPr="00B53138">
        <w:rPr>
          <w:i/>
          <w:iCs/>
          <w:lang w:val="id-ID"/>
        </w:rPr>
        <w:t>stories</w:t>
      </w:r>
      <w:proofErr w:type="spellEnd"/>
      <w:r w:rsidRPr="00B53138">
        <w:rPr>
          <w:lang w:val="id-ID"/>
        </w:rPr>
        <w:t xml:space="preserve"> selama proses pengembangan sistem. </w:t>
      </w:r>
      <w:r w:rsidRPr="00B53138">
        <w:rPr>
          <w:i/>
          <w:iCs/>
          <w:lang w:val="id-ID"/>
        </w:rPr>
        <w:t xml:space="preserve">Implementasi user </w:t>
      </w:r>
      <w:proofErr w:type="spellStart"/>
      <w:r w:rsidRPr="00B53138">
        <w:rPr>
          <w:i/>
          <w:iCs/>
          <w:lang w:val="id-ID"/>
        </w:rPr>
        <w:t>stories</w:t>
      </w:r>
      <w:proofErr w:type="spellEnd"/>
      <w:r w:rsidRPr="00B53138">
        <w:rPr>
          <w:lang w:val="id-ID"/>
        </w:rPr>
        <w:t xml:space="preserve"> sudah dapat dilakukan sesuai dengan daftar iterasi. Tahapan selanjutnya adalah tahap perancangan.</w:t>
      </w:r>
    </w:p>
    <w:p w14:paraId="748F3AAF" w14:textId="5F42629B" w:rsidR="00405864" w:rsidRPr="00B53138" w:rsidRDefault="00405864" w:rsidP="006671FA">
      <w:pPr>
        <w:pStyle w:val="Heading3"/>
        <w:rPr>
          <w:lang w:val="id-ID"/>
        </w:rPr>
      </w:pPr>
      <w:bookmarkStart w:id="56" w:name="_Toc152684769"/>
      <w:r w:rsidRPr="00B53138">
        <w:rPr>
          <w:lang w:val="id-ID"/>
        </w:rPr>
        <w:lastRenderedPageBreak/>
        <w:t>Tahap Perancangan</w:t>
      </w:r>
      <w:bookmarkEnd w:id="56"/>
    </w:p>
    <w:p w14:paraId="1DBABA39" w14:textId="69D2235F" w:rsidR="0095162D" w:rsidRPr="00B53138" w:rsidRDefault="0095162D" w:rsidP="009D0A65">
      <w:pPr>
        <w:spacing w:after="240"/>
        <w:rPr>
          <w:lang w:val="id-ID"/>
        </w:rPr>
      </w:pPr>
      <w:r w:rsidRPr="00B53138">
        <w:rPr>
          <w:lang w:val="id-ID"/>
        </w:rPr>
        <w:t xml:space="preserve">Pengembang membuat desain untuk semua </w:t>
      </w:r>
      <w:r w:rsidRPr="00E7636D">
        <w:rPr>
          <w:i/>
          <w:iCs/>
          <w:lang w:val="id-ID"/>
        </w:rPr>
        <w:t xml:space="preserve">user </w:t>
      </w:r>
      <w:proofErr w:type="spellStart"/>
      <w:r w:rsidRPr="00E7636D">
        <w:rPr>
          <w:i/>
          <w:iCs/>
          <w:lang w:val="id-ID"/>
        </w:rPr>
        <w:t>stories</w:t>
      </w:r>
      <w:proofErr w:type="spellEnd"/>
      <w:r w:rsidRPr="00B53138">
        <w:rPr>
          <w:lang w:val="id-ID"/>
        </w:rPr>
        <w:t xml:space="preserve"> dalam membangun sistem informasi Desa Way </w:t>
      </w:r>
      <w:proofErr w:type="spellStart"/>
      <w:r w:rsidRPr="00B53138">
        <w:rPr>
          <w:lang w:val="id-ID"/>
        </w:rPr>
        <w:t>Huwi</w:t>
      </w:r>
      <w:proofErr w:type="spellEnd"/>
      <w:r w:rsidRPr="00B53138">
        <w:rPr>
          <w:lang w:val="id-ID"/>
        </w:rPr>
        <w:t xml:space="preserve"> dalam tahap ini. Desain dibuat sederhana untuk memodelkan sebuah iterasi yang sedang berlangsung. Pengembang memodelkan dengan membuat </w:t>
      </w:r>
      <w:proofErr w:type="spellStart"/>
      <w:r w:rsidRPr="00B53138">
        <w:rPr>
          <w:i/>
          <w:iCs/>
          <w:lang w:val="id-ID"/>
        </w:rPr>
        <w:t>use</w:t>
      </w:r>
      <w:proofErr w:type="spellEnd"/>
      <w:r w:rsidRPr="00B53138">
        <w:rPr>
          <w:i/>
          <w:iCs/>
          <w:lang w:val="id-ID"/>
        </w:rPr>
        <w:t xml:space="preserve"> </w:t>
      </w:r>
      <w:proofErr w:type="spellStart"/>
      <w:r w:rsidRPr="00B53138">
        <w:rPr>
          <w:i/>
          <w:iCs/>
          <w:lang w:val="id-ID"/>
        </w:rPr>
        <w:t>case</w:t>
      </w:r>
      <w:proofErr w:type="spellEnd"/>
      <w:r w:rsidRPr="00B53138">
        <w:rPr>
          <w:i/>
          <w:iCs/>
          <w:lang w:val="id-ID"/>
        </w:rPr>
        <w:t xml:space="preserve"> diagram</w:t>
      </w:r>
      <w:r w:rsidRPr="00B53138">
        <w:rPr>
          <w:lang w:val="id-ID"/>
        </w:rPr>
        <w:t xml:space="preserve"> untuk setiap iterasi</w:t>
      </w:r>
    </w:p>
    <w:p w14:paraId="0C214BB0" w14:textId="17E87CD9" w:rsidR="00524F94" w:rsidRPr="00B53138" w:rsidRDefault="00524F94" w:rsidP="00F82818">
      <w:pPr>
        <w:pStyle w:val="ListParagraph"/>
        <w:numPr>
          <w:ilvl w:val="0"/>
          <w:numId w:val="22"/>
        </w:numPr>
        <w:spacing w:after="120"/>
        <w:rPr>
          <w:b/>
          <w:bCs/>
          <w:i/>
          <w:iCs/>
          <w:lang w:val="id-ID"/>
        </w:rPr>
      </w:pPr>
      <w:r w:rsidRPr="00B53138">
        <w:rPr>
          <w:b/>
          <w:bCs/>
          <w:i/>
          <w:iCs/>
          <w:lang w:val="id-ID"/>
        </w:rPr>
        <w:t xml:space="preserve">Use </w:t>
      </w:r>
      <w:proofErr w:type="spellStart"/>
      <w:r w:rsidRPr="00B53138">
        <w:rPr>
          <w:b/>
          <w:bCs/>
          <w:i/>
          <w:iCs/>
          <w:lang w:val="id-ID"/>
        </w:rPr>
        <w:t>Case</w:t>
      </w:r>
      <w:proofErr w:type="spellEnd"/>
      <w:r w:rsidRPr="00B53138">
        <w:rPr>
          <w:b/>
          <w:bCs/>
          <w:i/>
          <w:iCs/>
          <w:lang w:val="id-ID"/>
        </w:rPr>
        <w:t xml:space="preserve"> Diagram</w:t>
      </w:r>
    </w:p>
    <w:p w14:paraId="563FA11F" w14:textId="508D6F83" w:rsidR="0095162D" w:rsidRPr="00B53138" w:rsidRDefault="00524F94" w:rsidP="009D0A65">
      <w:pPr>
        <w:spacing w:after="120"/>
        <w:rPr>
          <w:b/>
          <w:bCs/>
          <w:lang w:val="id-ID"/>
        </w:rPr>
      </w:pPr>
      <w:r w:rsidRPr="00B53138">
        <w:rPr>
          <w:i/>
          <w:iCs/>
          <w:lang w:val="id-ID"/>
        </w:rPr>
        <w:t xml:space="preserve">Use </w:t>
      </w:r>
      <w:proofErr w:type="spellStart"/>
      <w:r w:rsidRPr="00B53138">
        <w:rPr>
          <w:i/>
          <w:iCs/>
          <w:lang w:val="id-ID"/>
        </w:rPr>
        <w:t>Case</w:t>
      </w:r>
      <w:proofErr w:type="spellEnd"/>
      <w:r w:rsidRPr="00B53138">
        <w:rPr>
          <w:i/>
          <w:iCs/>
          <w:lang w:val="id-ID"/>
        </w:rPr>
        <w:t xml:space="preserve"> Diagram </w:t>
      </w:r>
      <w:r w:rsidRPr="00B53138">
        <w:rPr>
          <w:lang w:val="id-ID"/>
        </w:rPr>
        <w:t xml:space="preserve">mendeskripsikan interaksi aktor pada sistem manajemen pengadaan bantuan kelompok tani. </w:t>
      </w:r>
      <w:r w:rsidRPr="00B53138">
        <w:rPr>
          <w:i/>
          <w:iCs/>
          <w:lang w:val="id-ID"/>
        </w:rPr>
        <w:t xml:space="preserve">Use </w:t>
      </w:r>
      <w:proofErr w:type="spellStart"/>
      <w:r w:rsidRPr="00B53138">
        <w:rPr>
          <w:i/>
          <w:iCs/>
          <w:lang w:val="id-ID"/>
        </w:rPr>
        <w:t>case</w:t>
      </w:r>
      <w:proofErr w:type="spellEnd"/>
      <w:r w:rsidRPr="00B53138">
        <w:rPr>
          <w:i/>
          <w:iCs/>
          <w:lang w:val="id-ID"/>
        </w:rPr>
        <w:t xml:space="preserve"> diagram</w:t>
      </w:r>
      <w:r w:rsidRPr="00B53138">
        <w:rPr>
          <w:lang w:val="id-ID"/>
        </w:rPr>
        <w:t xml:space="preserve"> akan menjelaskan aktivitas yang dilakukan para aktor kepala dinas, kepala bidang, dan badan penyuluh. Setiap iterasi akan dijelaskan melalui </w:t>
      </w:r>
      <w:proofErr w:type="spellStart"/>
      <w:r w:rsidRPr="00B53138">
        <w:rPr>
          <w:i/>
          <w:iCs/>
          <w:lang w:val="id-ID"/>
        </w:rPr>
        <w:t>use</w:t>
      </w:r>
      <w:proofErr w:type="spellEnd"/>
      <w:r w:rsidRPr="00B53138">
        <w:rPr>
          <w:i/>
          <w:iCs/>
          <w:lang w:val="id-ID"/>
        </w:rPr>
        <w:t xml:space="preserve"> </w:t>
      </w:r>
      <w:proofErr w:type="spellStart"/>
      <w:r w:rsidRPr="00B53138">
        <w:rPr>
          <w:i/>
          <w:iCs/>
          <w:lang w:val="id-ID"/>
        </w:rPr>
        <w:t>case</w:t>
      </w:r>
      <w:proofErr w:type="spellEnd"/>
      <w:r w:rsidRPr="00B53138">
        <w:rPr>
          <w:i/>
          <w:iCs/>
          <w:lang w:val="id-ID"/>
        </w:rPr>
        <w:t xml:space="preserve"> diagram</w:t>
      </w:r>
      <w:r w:rsidRPr="00B53138">
        <w:rPr>
          <w:lang w:val="id-ID"/>
        </w:rPr>
        <w:t xml:space="preserve"> masing-masing.</w:t>
      </w:r>
    </w:p>
    <w:p w14:paraId="5265408B" w14:textId="53931A35" w:rsidR="0095162D" w:rsidRPr="00025347" w:rsidRDefault="00025347" w:rsidP="00025347">
      <w:pPr>
        <w:spacing w:after="240"/>
        <w:ind w:firstLine="0"/>
        <w:rPr>
          <w:lang w:val="id-ID"/>
        </w:rPr>
      </w:pPr>
      <w:r w:rsidRPr="00025347">
        <w:rPr>
          <w:iCs/>
        </w:rPr>
        <w:t>1.</w:t>
      </w:r>
      <w:r>
        <w:rPr>
          <w:i/>
          <w:iCs/>
        </w:rPr>
        <w:t xml:space="preserve"> </w:t>
      </w:r>
      <w:r w:rsidR="0095162D" w:rsidRPr="00025347">
        <w:rPr>
          <w:i/>
          <w:iCs/>
          <w:lang w:val="id-ID"/>
        </w:rPr>
        <w:t xml:space="preserve">Use </w:t>
      </w:r>
      <w:proofErr w:type="spellStart"/>
      <w:r w:rsidR="0095162D" w:rsidRPr="00025347">
        <w:rPr>
          <w:i/>
          <w:iCs/>
          <w:lang w:val="id-ID"/>
        </w:rPr>
        <w:t>Case</w:t>
      </w:r>
      <w:proofErr w:type="spellEnd"/>
      <w:r w:rsidR="0095162D" w:rsidRPr="00025347">
        <w:rPr>
          <w:i/>
          <w:iCs/>
          <w:lang w:val="id-ID"/>
        </w:rPr>
        <w:t xml:space="preserve"> Diagram</w:t>
      </w:r>
      <w:r w:rsidR="0095162D" w:rsidRPr="00025347">
        <w:rPr>
          <w:lang w:val="id-ID"/>
        </w:rPr>
        <w:t xml:space="preserve"> Iterasi 1</w:t>
      </w:r>
    </w:p>
    <w:p w14:paraId="483CE6E1" w14:textId="2E556577" w:rsidR="0095162D" w:rsidRPr="00025347" w:rsidRDefault="0095162D" w:rsidP="00025347">
      <w:pPr>
        <w:spacing w:after="240"/>
        <w:rPr>
          <w:lang w:val="id-ID"/>
        </w:rPr>
      </w:pPr>
      <w:r w:rsidRPr="00025347">
        <w:rPr>
          <w:lang w:val="id-ID"/>
        </w:rPr>
        <w:t xml:space="preserve">Iterasi </w:t>
      </w:r>
      <w:r w:rsidR="00B42DB4" w:rsidRPr="00025347">
        <w:rPr>
          <w:lang w:val="id-ID"/>
        </w:rPr>
        <w:t xml:space="preserve">pertama, pengembang akan memulai dari manajemen </w:t>
      </w:r>
      <w:r w:rsidR="00B42DB4" w:rsidRPr="00025347">
        <w:rPr>
          <w:i/>
          <w:iCs/>
          <w:lang w:val="id-ID"/>
        </w:rPr>
        <w:t>user</w:t>
      </w:r>
      <w:r w:rsidR="00B42DB4" w:rsidRPr="00025347">
        <w:rPr>
          <w:lang w:val="id-ID"/>
        </w:rPr>
        <w:t xml:space="preserve"> dan manajemen kecamatan. Aktor yang ada pada iterasi pertama ini adalah kepala dinas. Kepala dinas ini mampu menambah </w:t>
      </w:r>
      <w:r w:rsidR="00B42DB4" w:rsidRPr="00025347">
        <w:rPr>
          <w:i/>
          <w:iCs/>
          <w:lang w:val="id-ID"/>
        </w:rPr>
        <w:t>user</w:t>
      </w:r>
      <w:r w:rsidR="00B42DB4" w:rsidRPr="00025347">
        <w:rPr>
          <w:lang w:val="id-ID"/>
        </w:rPr>
        <w:t xml:space="preserve">, melihat data </w:t>
      </w:r>
      <w:r w:rsidR="00B42DB4" w:rsidRPr="00025347">
        <w:rPr>
          <w:i/>
          <w:iCs/>
          <w:lang w:val="id-ID"/>
        </w:rPr>
        <w:t>user</w:t>
      </w:r>
      <w:r w:rsidR="00B42DB4" w:rsidRPr="00025347">
        <w:rPr>
          <w:lang w:val="id-ID"/>
        </w:rPr>
        <w:t xml:space="preserve">, mengedit data </w:t>
      </w:r>
      <w:r w:rsidR="00B42DB4" w:rsidRPr="00025347">
        <w:rPr>
          <w:i/>
          <w:iCs/>
          <w:lang w:val="id-ID"/>
        </w:rPr>
        <w:t>user</w:t>
      </w:r>
      <w:r w:rsidR="00B42DB4" w:rsidRPr="00025347">
        <w:rPr>
          <w:lang w:val="id-ID"/>
        </w:rPr>
        <w:t xml:space="preserve">, bahkan untuk menghapus </w:t>
      </w:r>
      <w:r w:rsidR="00B42DB4" w:rsidRPr="00025347">
        <w:rPr>
          <w:i/>
          <w:iCs/>
          <w:lang w:val="id-ID"/>
        </w:rPr>
        <w:t>user</w:t>
      </w:r>
      <w:r w:rsidR="00B42DB4" w:rsidRPr="00025347">
        <w:rPr>
          <w:lang w:val="id-ID"/>
        </w:rPr>
        <w:t>. Selain itu, kepala dinas ini juga mampu dalam memanajemen kecamatan. Fitur manajemen kecamatan, kepala dinas dapat menambah kecamatan, mengedit kecamatan, m</w:t>
      </w:r>
      <w:r w:rsidR="00A576A0" w:rsidRPr="00025347">
        <w:rPr>
          <w:lang w:val="id-ID"/>
        </w:rPr>
        <w:t xml:space="preserve">elihat data kecamatan dan menghapus data kecamatan. </w:t>
      </w:r>
      <w:r w:rsidR="00A576A0" w:rsidRPr="00025347">
        <w:rPr>
          <w:i/>
          <w:iCs/>
          <w:lang w:val="id-ID"/>
        </w:rPr>
        <w:t xml:space="preserve">Use </w:t>
      </w:r>
      <w:proofErr w:type="spellStart"/>
      <w:r w:rsidR="00A576A0" w:rsidRPr="00025347">
        <w:rPr>
          <w:i/>
          <w:iCs/>
          <w:lang w:val="id-ID"/>
        </w:rPr>
        <w:t>case</w:t>
      </w:r>
      <w:proofErr w:type="spellEnd"/>
      <w:r w:rsidR="00A576A0" w:rsidRPr="00025347">
        <w:rPr>
          <w:lang w:val="id-ID"/>
        </w:rPr>
        <w:t xml:space="preserve"> iterasi 1 dapat dilihat pada gambar 3.</w:t>
      </w:r>
      <w:r w:rsidR="00E7636D" w:rsidRPr="00025347">
        <w:rPr>
          <w:lang w:val="id-ID"/>
        </w:rPr>
        <w:t>3</w:t>
      </w:r>
    </w:p>
    <w:p w14:paraId="7786A69D" w14:textId="3A0B3A39" w:rsidR="00A576A0" w:rsidRPr="00B53138" w:rsidRDefault="0095162D" w:rsidP="00A576A0">
      <w:pPr>
        <w:pStyle w:val="ListParagraph"/>
        <w:spacing w:after="240"/>
        <w:ind w:left="1080" w:firstLine="0"/>
        <w:rPr>
          <w:lang w:val="id-ID"/>
        </w:rPr>
      </w:pPr>
      <w:r w:rsidRPr="00B53138">
        <w:rPr>
          <w:b/>
          <w:bCs/>
          <w:lang w:val="id-ID"/>
        </w:rPr>
        <w:t xml:space="preserve"> </w:t>
      </w:r>
    </w:p>
    <w:p w14:paraId="7CAE30CA" w14:textId="77777777" w:rsidR="004776D9" w:rsidRPr="00B53138" w:rsidRDefault="0095162D" w:rsidP="004776D9">
      <w:pPr>
        <w:pStyle w:val="ListParagraph"/>
        <w:keepNext/>
        <w:spacing w:after="120"/>
        <w:ind w:left="1080" w:firstLine="0"/>
        <w:rPr>
          <w:lang w:val="id-ID"/>
        </w:rPr>
      </w:pPr>
      <w:r w:rsidRPr="00B53138">
        <w:rPr>
          <w:b/>
          <w:bCs/>
          <w:noProof/>
        </w:rPr>
        <w:lastRenderedPageBreak/>
        <w:drawing>
          <wp:inline distT="0" distB="0" distL="0" distR="0" wp14:anchorId="716E4189" wp14:editId="2C76F471">
            <wp:extent cx="4457700" cy="47809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2-12-15 at 19.40.11.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7700" cy="4780915"/>
                    </a:xfrm>
                    <a:prstGeom prst="rect">
                      <a:avLst/>
                    </a:prstGeom>
                  </pic:spPr>
                </pic:pic>
              </a:graphicData>
            </a:graphic>
          </wp:inline>
        </w:drawing>
      </w:r>
    </w:p>
    <w:p w14:paraId="082AE1E7" w14:textId="2A06590C" w:rsidR="0088186B" w:rsidRPr="00B53138" w:rsidRDefault="004776D9" w:rsidP="004776D9">
      <w:pPr>
        <w:pStyle w:val="Caption"/>
        <w:jc w:val="center"/>
        <w:rPr>
          <w:i w:val="0"/>
          <w:iCs w:val="0"/>
          <w:color w:val="000000" w:themeColor="text1"/>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Pr="00B53138">
        <w:rPr>
          <w:b/>
          <w:bCs/>
          <w:i w:val="0"/>
          <w:iCs w:val="0"/>
          <w:color w:val="auto"/>
          <w:sz w:val="24"/>
          <w:szCs w:val="24"/>
          <w:lang w:val="id-ID"/>
        </w:rPr>
        <w:t xml:space="preserve"> Use </w:t>
      </w:r>
      <w:proofErr w:type="spellStart"/>
      <w:r w:rsidRPr="00B53138">
        <w:rPr>
          <w:b/>
          <w:bCs/>
          <w:i w:val="0"/>
          <w:iCs w:val="0"/>
          <w:color w:val="auto"/>
          <w:sz w:val="24"/>
          <w:szCs w:val="24"/>
          <w:lang w:val="id-ID"/>
        </w:rPr>
        <w:t>Case</w:t>
      </w:r>
      <w:proofErr w:type="spellEnd"/>
      <w:r w:rsidRPr="00B53138">
        <w:rPr>
          <w:b/>
          <w:bCs/>
          <w:i w:val="0"/>
          <w:iCs w:val="0"/>
          <w:color w:val="auto"/>
          <w:sz w:val="24"/>
          <w:szCs w:val="24"/>
          <w:lang w:val="id-ID"/>
        </w:rPr>
        <w:t xml:space="preserve"> Diagram Iterasi 1</w:t>
      </w:r>
    </w:p>
    <w:p w14:paraId="3BE68FB4" w14:textId="4B143708" w:rsidR="0095162D" w:rsidRPr="00B53138" w:rsidRDefault="0088186B" w:rsidP="0088186B">
      <w:pPr>
        <w:rPr>
          <w:color w:val="000000" w:themeColor="text1"/>
          <w:lang w:val="id-ID"/>
        </w:rPr>
      </w:pPr>
      <w:r w:rsidRPr="00B53138">
        <w:rPr>
          <w:i/>
          <w:iCs/>
          <w:color w:val="000000" w:themeColor="text1"/>
          <w:lang w:val="id-ID"/>
        </w:rPr>
        <w:br w:type="page"/>
      </w:r>
    </w:p>
    <w:p w14:paraId="39B8FF62" w14:textId="07AC960A" w:rsidR="0095162D" w:rsidRPr="00B53138" w:rsidRDefault="0095162D" w:rsidP="00F82818">
      <w:pPr>
        <w:pStyle w:val="ListParagraph"/>
        <w:numPr>
          <w:ilvl w:val="0"/>
          <w:numId w:val="24"/>
        </w:numPr>
        <w:spacing w:after="240"/>
        <w:rPr>
          <w:lang w:val="id-ID"/>
        </w:rPr>
      </w:pPr>
      <w:r w:rsidRPr="00B53138">
        <w:rPr>
          <w:i/>
          <w:iCs/>
          <w:lang w:val="id-ID"/>
        </w:rPr>
        <w:lastRenderedPageBreak/>
        <w:t xml:space="preserve">Use </w:t>
      </w:r>
      <w:proofErr w:type="spellStart"/>
      <w:r w:rsidRPr="00B53138">
        <w:rPr>
          <w:i/>
          <w:iCs/>
          <w:lang w:val="id-ID"/>
        </w:rPr>
        <w:t>Case</w:t>
      </w:r>
      <w:proofErr w:type="spellEnd"/>
      <w:r w:rsidRPr="00B53138">
        <w:rPr>
          <w:i/>
          <w:iCs/>
          <w:lang w:val="id-ID"/>
        </w:rPr>
        <w:t xml:space="preserve"> Diagram</w:t>
      </w:r>
      <w:r w:rsidRPr="00B53138">
        <w:rPr>
          <w:lang w:val="id-ID"/>
        </w:rPr>
        <w:t xml:space="preserve"> Iterasi 2</w:t>
      </w:r>
    </w:p>
    <w:p w14:paraId="0304C2AF" w14:textId="4B0301C1" w:rsidR="00A576A0" w:rsidRPr="00B53138" w:rsidRDefault="00A576A0" w:rsidP="00BD472B">
      <w:pPr>
        <w:pStyle w:val="ListParagraph"/>
        <w:spacing w:after="240"/>
        <w:ind w:left="1080"/>
        <w:rPr>
          <w:lang w:val="id-ID"/>
        </w:rPr>
      </w:pPr>
      <w:r w:rsidRPr="00B53138">
        <w:rPr>
          <w:lang w:val="id-ID"/>
        </w:rPr>
        <w:t xml:space="preserve">Iterasi kedua memiliki aktor kepala dinas dan kepala bidang. Kepala bidang mampu melakukan manajemen bidang pertanian. Kepala dinas mampu untuk menambah bidang, melihat bidang, mengedit bidang, dan menghapus data bidang. Aktor kedua adalah kepala bidang yang memanajemen kamus usulan. Kepala bidang ini mampu untuk menambah kamus usulan, mengedit kamus usulan, menghapus kamus usulan, dan mengedit kamus usulan. </w:t>
      </w:r>
      <w:r w:rsidRPr="00B53138">
        <w:rPr>
          <w:i/>
          <w:iCs/>
          <w:lang w:val="id-ID"/>
        </w:rPr>
        <w:t xml:space="preserve">Use </w:t>
      </w:r>
      <w:proofErr w:type="spellStart"/>
      <w:r w:rsidRPr="00B53138">
        <w:rPr>
          <w:i/>
          <w:iCs/>
          <w:lang w:val="id-ID"/>
        </w:rPr>
        <w:t>case</w:t>
      </w:r>
      <w:proofErr w:type="spellEnd"/>
      <w:r w:rsidRPr="00B53138">
        <w:rPr>
          <w:i/>
          <w:iCs/>
          <w:lang w:val="id-ID"/>
        </w:rPr>
        <w:t xml:space="preserve"> </w:t>
      </w:r>
      <w:r w:rsidRPr="00B53138">
        <w:rPr>
          <w:lang w:val="id-ID"/>
        </w:rPr>
        <w:t>diagram iterasi 2 dapat dilihat pada gambar 3.</w:t>
      </w:r>
      <w:r w:rsidR="00E7636D">
        <w:rPr>
          <w:lang w:val="id-ID"/>
        </w:rPr>
        <w:t>4</w:t>
      </w:r>
      <w:r w:rsidRPr="00B53138">
        <w:rPr>
          <w:lang w:val="id-ID"/>
        </w:rPr>
        <w:t>.</w:t>
      </w:r>
    </w:p>
    <w:p w14:paraId="345AE91D" w14:textId="77777777" w:rsidR="0095162D" w:rsidRPr="00B53138" w:rsidRDefault="0095162D" w:rsidP="0095162D">
      <w:pPr>
        <w:pStyle w:val="ListParagraph"/>
        <w:spacing w:after="240"/>
        <w:ind w:left="1080" w:firstLine="0"/>
        <w:rPr>
          <w:lang w:val="id-ID"/>
        </w:rPr>
      </w:pPr>
    </w:p>
    <w:p w14:paraId="0347E045" w14:textId="77777777" w:rsidR="004776D9" w:rsidRPr="00B53138" w:rsidRDefault="0095162D" w:rsidP="004776D9">
      <w:pPr>
        <w:pStyle w:val="ListParagraph"/>
        <w:keepNext/>
        <w:spacing w:after="120"/>
        <w:ind w:left="1080" w:firstLine="0"/>
        <w:rPr>
          <w:lang w:val="id-ID"/>
        </w:rPr>
      </w:pPr>
      <w:r w:rsidRPr="00B53138">
        <w:rPr>
          <w:noProof/>
        </w:rPr>
        <w:drawing>
          <wp:inline distT="0" distB="0" distL="0" distR="0" wp14:anchorId="778B273F" wp14:editId="710D760E">
            <wp:extent cx="4527550" cy="478091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2-12-15 at 19.40.37.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27550" cy="4780915"/>
                    </a:xfrm>
                    <a:prstGeom prst="rect">
                      <a:avLst/>
                    </a:prstGeom>
                  </pic:spPr>
                </pic:pic>
              </a:graphicData>
            </a:graphic>
          </wp:inline>
        </w:drawing>
      </w:r>
    </w:p>
    <w:p w14:paraId="119BD0EA" w14:textId="71CCC25F" w:rsidR="0088186B" w:rsidRPr="00B53138" w:rsidRDefault="004776D9" w:rsidP="004776D9">
      <w:pPr>
        <w:pStyle w:val="Caption"/>
        <w:jc w:val="center"/>
        <w:rPr>
          <w:i w:val="0"/>
          <w:iCs w:val="0"/>
          <w:color w:val="000000" w:themeColor="text1"/>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4</w:t>
      </w:r>
      <w:r w:rsidR="007C3FF5">
        <w:rPr>
          <w:b/>
          <w:bCs/>
          <w:i w:val="0"/>
          <w:iCs w:val="0"/>
          <w:color w:val="auto"/>
          <w:sz w:val="24"/>
          <w:szCs w:val="24"/>
          <w:lang w:val="id-ID"/>
        </w:rPr>
        <w:fldChar w:fldCharType="end"/>
      </w:r>
      <w:r w:rsidRPr="00B53138">
        <w:rPr>
          <w:b/>
          <w:bCs/>
          <w:i w:val="0"/>
          <w:iCs w:val="0"/>
          <w:color w:val="auto"/>
          <w:sz w:val="24"/>
          <w:szCs w:val="24"/>
          <w:lang w:val="id-ID"/>
        </w:rPr>
        <w:t xml:space="preserve"> Use </w:t>
      </w:r>
      <w:proofErr w:type="spellStart"/>
      <w:r w:rsidRPr="00B53138">
        <w:rPr>
          <w:b/>
          <w:bCs/>
          <w:i w:val="0"/>
          <w:iCs w:val="0"/>
          <w:color w:val="auto"/>
          <w:sz w:val="24"/>
          <w:szCs w:val="24"/>
          <w:lang w:val="id-ID"/>
        </w:rPr>
        <w:t>Case</w:t>
      </w:r>
      <w:proofErr w:type="spellEnd"/>
      <w:r w:rsidRPr="00B53138">
        <w:rPr>
          <w:b/>
          <w:bCs/>
          <w:i w:val="0"/>
          <w:iCs w:val="0"/>
          <w:color w:val="auto"/>
          <w:sz w:val="24"/>
          <w:szCs w:val="24"/>
          <w:lang w:val="id-ID"/>
        </w:rPr>
        <w:t xml:space="preserve"> Diagram Iterasi 2</w:t>
      </w:r>
    </w:p>
    <w:p w14:paraId="6EDEEC89" w14:textId="7CEAF76A" w:rsidR="00A576A0" w:rsidRPr="00B53138" w:rsidRDefault="0088186B" w:rsidP="0088186B">
      <w:pPr>
        <w:rPr>
          <w:color w:val="000000" w:themeColor="text1"/>
          <w:lang w:val="id-ID"/>
        </w:rPr>
      </w:pPr>
      <w:r w:rsidRPr="00B53138">
        <w:rPr>
          <w:i/>
          <w:iCs/>
          <w:color w:val="000000" w:themeColor="text1"/>
          <w:lang w:val="id-ID"/>
        </w:rPr>
        <w:br w:type="page"/>
      </w:r>
    </w:p>
    <w:p w14:paraId="10DE1CBE" w14:textId="2E927B29" w:rsidR="0095162D" w:rsidRPr="00B53138" w:rsidRDefault="0095162D" w:rsidP="00F82818">
      <w:pPr>
        <w:pStyle w:val="ListParagraph"/>
        <w:numPr>
          <w:ilvl w:val="0"/>
          <w:numId w:val="24"/>
        </w:numPr>
        <w:spacing w:after="240"/>
        <w:rPr>
          <w:lang w:val="id-ID"/>
        </w:rPr>
      </w:pPr>
      <w:r w:rsidRPr="00B53138">
        <w:rPr>
          <w:i/>
          <w:iCs/>
          <w:lang w:val="id-ID"/>
        </w:rPr>
        <w:lastRenderedPageBreak/>
        <w:t xml:space="preserve">Use </w:t>
      </w:r>
      <w:proofErr w:type="spellStart"/>
      <w:r w:rsidRPr="00B53138">
        <w:rPr>
          <w:i/>
          <w:iCs/>
          <w:lang w:val="id-ID"/>
        </w:rPr>
        <w:t>Case</w:t>
      </w:r>
      <w:proofErr w:type="spellEnd"/>
      <w:r w:rsidRPr="00B53138">
        <w:rPr>
          <w:i/>
          <w:iCs/>
          <w:lang w:val="id-ID"/>
        </w:rPr>
        <w:t xml:space="preserve"> Diagram</w:t>
      </w:r>
      <w:r w:rsidRPr="00B53138">
        <w:rPr>
          <w:lang w:val="id-ID"/>
        </w:rPr>
        <w:t xml:space="preserve"> Iterasi 3</w:t>
      </w:r>
    </w:p>
    <w:p w14:paraId="570EFBB5" w14:textId="062DF47F" w:rsidR="00BD472B" w:rsidRDefault="00BD472B" w:rsidP="00E7636D">
      <w:pPr>
        <w:pStyle w:val="ListParagraph"/>
        <w:spacing w:after="240"/>
        <w:ind w:left="1080" w:firstLine="0"/>
        <w:rPr>
          <w:lang w:val="id-ID"/>
        </w:rPr>
      </w:pPr>
      <w:r w:rsidRPr="00B53138">
        <w:rPr>
          <w:lang w:val="id-ID"/>
        </w:rPr>
        <w:t xml:space="preserve">Iterasi ketiga memiliki aktor badan penyuluh. Badan penyuluh ini mampu untuk </w:t>
      </w:r>
      <w:r w:rsidR="00E7636D" w:rsidRPr="00B53138">
        <w:rPr>
          <w:lang w:val="id-ID"/>
        </w:rPr>
        <w:t>memanajemen</w:t>
      </w:r>
      <w:r w:rsidRPr="00B53138">
        <w:rPr>
          <w:lang w:val="id-ID"/>
        </w:rPr>
        <w:t xml:space="preserve"> kelompok tani dan mengajukan proposal kelompok tani. Badan penyuluh dalam </w:t>
      </w:r>
      <w:r w:rsidR="00E7636D" w:rsidRPr="00B53138">
        <w:rPr>
          <w:lang w:val="id-ID"/>
        </w:rPr>
        <w:t>memanajemen</w:t>
      </w:r>
      <w:r w:rsidRPr="00B53138">
        <w:rPr>
          <w:lang w:val="id-ID"/>
        </w:rPr>
        <w:t xml:space="preserve"> kelompok tani, mampu untuk menambah kelompok tani, mengedit kelompok tani, menghapus kelompok tani, dan melihat data kelompok tani. Badan penyuluh dan mengajukan proposal kelompok tani mampu menambah proposal, mengedit proposal, menghapus proposal, dan melihat proposal.</w:t>
      </w:r>
      <w:r w:rsidR="00E7636D" w:rsidRPr="00E7636D">
        <w:rPr>
          <w:i/>
          <w:iCs/>
          <w:lang w:val="id-ID"/>
        </w:rPr>
        <w:t xml:space="preserve"> </w:t>
      </w:r>
      <w:r w:rsidR="00E7636D" w:rsidRPr="00B53138">
        <w:rPr>
          <w:i/>
          <w:iCs/>
          <w:lang w:val="id-ID"/>
        </w:rPr>
        <w:t xml:space="preserve">Use </w:t>
      </w:r>
      <w:proofErr w:type="spellStart"/>
      <w:r w:rsidR="00E7636D" w:rsidRPr="00B53138">
        <w:rPr>
          <w:i/>
          <w:iCs/>
          <w:lang w:val="id-ID"/>
        </w:rPr>
        <w:t>case</w:t>
      </w:r>
      <w:proofErr w:type="spellEnd"/>
      <w:r w:rsidR="00E7636D" w:rsidRPr="00B53138">
        <w:rPr>
          <w:i/>
          <w:iCs/>
          <w:lang w:val="id-ID"/>
        </w:rPr>
        <w:t xml:space="preserve"> diagram</w:t>
      </w:r>
      <w:r w:rsidR="00E7636D" w:rsidRPr="00B53138">
        <w:rPr>
          <w:lang w:val="id-ID"/>
        </w:rPr>
        <w:t xml:space="preserve"> iterasi </w:t>
      </w:r>
      <w:r w:rsidR="00E7636D">
        <w:rPr>
          <w:lang w:val="id-ID"/>
        </w:rPr>
        <w:t>3</w:t>
      </w:r>
      <w:r w:rsidR="00E7636D" w:rsidRPr="00B53138">
        <w:rPr>
          <w:lang w:val="id-ID"/>
        </w:rPr>
        <w:t xml:space="preserve"> dapat dilihat pada gambar </w:t>
      </w:r>
      <w:r w:rsidR="00E7636D">
        <w:rPr>
          <w:lang w:val="id-ID"/>
        </w:rPr>
        <w:t>3.5.</w:t>
      </w:r>
    </w:p>
    <w:p w14:paraId="6F5CD5BD" w14:textId="77777777" w:rsidR="00E7636D" w:rsidRPr="00B53138" w:rsidRDefault="00E7636D" w:rsidP="00E7636D">
      <w:pPr>
        <w:pStyle w:val="ListParagraph"/>
        <w:spacing w:after="240"/>
        <w:ind w:left="1080" w:firstLine="0"/>
        <w:rPr>
          <w:lang w:val="id-ID"/>
        </w:rPr>
      </w:pPr>
    </w:p>
    <w:p w14:paraId="6D673D27" w14:textId="77777777" w:rsidR="004776D9" w:rsidRPr="00B53138" w:rsidRDefault="0095162D" w:rsidP="004776D9">
      <w:pPr>
        <w:pStyle w:val="ListParagraph"/>
        <w:keepNext/>
        <w:spacing w:after="120"/>
        <w:ind w:left="1080" w:firstLine="0"/>
        <w:rPr>
          <w:lang w:val="id-ID"/>
        </w:rPr>
      </w:pPr>
      <w:r w:rsidRPr="00B53138">
        <w:rPr>
          <w:noProof/>
        </w:rPr>
        <w:drawing>
          <wp:inline distT="0" distB="0" distL="0" distR="0" wp14:anchorId="24FF30B9" wp14:editId="0B4BABE0">
            <wp:extent cx="4502150" cy="4792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2-12-15 at 19.40.54.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2150" cy="4792980"/>
                    </a:xfrm>
                    <a:prstGeom prst="rect">
                      <a:avLst/>
                    </a:prstGeom>
                  </pic:spPr>
                </pic:pic>
              </a:graphicData>
            </a:graphic>
          </wp:inline>
        </w:drawing>
      </w:r>
    </w:p>
    <w:p w14:paraId="00B97D75" w14:textId="1DFFCC30" w:rsidR="0088186B"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5</w:t>
      </w:r>
      <w:r w:rsidR="007C3FF5">
        <w:rPr>
          <w:b/>
          <w:bCs/>
          <w:i w:val="0"/>
          <w:iCs w:val="0"/>
          <w:color w:val="auto"/>
          <w:sz w:val="24"/>
          <w:szCs w:val="24"/>
          <w:lang w:val="id-ID"/>
        </w:rPr>
        <w:fldChar w:fldCharType="end"/>
      </w:r>
      <w:r w:rsidRPr="00B53138">
        <w:rPr>
          <w:b/>
          <w:bCs/>
          <w:i w:val="0"/>
          <w:iCs w:val="0"/>
          <w:color w:val="auto"/>
          <w:sz w:val="24"/>
          <w:szCs w:val="24"/>
          <w:lang w:val="id-ID"/>
        </w:rPr>
        <w:t xml:space="preserve"> Use </w:t>
      </w:r>
      <w:proofErr w:type="spellStart"/>
      <w:r w:rsidRPr="00B53138">
        <w:rPr>
          <w:b/>
          <w:bCs/>
          <w:i w:val="0"/>
          <w:iCs w:val="0"/>
          <w:color w:val="auto"/>
          <w:sz w:val="24"/>
          <w:szCs w:val="24"/>
          <w:lang w:val="id-ID"/>
        </w:rPr>
        <w:t>Case</w:t>
      </w:r>
      <w:proofErr w:type="spellEnd"/>
      <w:r w:rsidRPr="00B53138">
        <w:rPr>
          <w:b/>
          <w:bCs/>
          <w:i w:val="0"/>
          <w:iCs w:val="0"/>
          <w:color w:val="auto"/>
          <w:sz w:val="24"/>
          <w:szCs w:val="24"/>
          <w:lang w:val="id-ID"/>
        </w:rPr>
        <w:t xml:space="preserve"> Diagram Iterasi 3</w:t>
      </w:r>
    </w:p>
    <w:p w14:paraId="14036120" w14:textId="1267ADA6" w:rsidR="00BD472B" w:rsidRPr="00B53138" w:rsidRDefault="0088186B" w:rsidP="0088186B">
      <w:pPr>
        <w:rPr>
          <w:color w:val="000000" w:themeColor="text1"/>
          <w:lang w:val="id-ID"/>
        </w:rPr>
      </w:pPr>
      <w:r w:rsidRPr="00B53138">
        <w:rPr>
          <w:i/>
          <w:iCs/>
          <w:color w:val="000000" w:themeColor="text1"/>
          <w:lang w:val="id-ID"/>
        </w:rPr>
        <w:br w:type="page"/>
      </w:r>
    </w:p>
    <w:p w14:paraId="4D168265" w14:textId="26974E50" w:rsidR="0095162D" w:rsidRPr="00B53138" w:rsidRDefault="0095162D" w:rsidP="00F82818">
      <w:pPr>
        <w:pStyle w:val="ListParagraph"/>
        <w:numPr>
          <w:ilvl w:val="0"/>
          <w:numId w:val="24"/>
        </w:numPr>
        <w:spacing w:after="240"/>
        <w:rPr>
          <w:lang w:val="id-ID"/>
        </w:rPr>
      </w:pPr>
      <w:r w:rsidRPr="00B53138">
        <w:rPr>
          <w:i/>
          <w:iCs/>
          <w:lang w:val="id-ID"/>
        </w:rPr>
        <w:lastRenderedPageBreak/>
        <w:t xml:space="preserve">Use </w:t>
      </w:r>
      <w:proofErr w:type="spellStart"/>
      <w:r w:rsidRPr="00B53138">
        <w:rPr>
          <w:i/>
          <w:iCs/>
          <w:lang w:val="id-ID"/>
        </w:rPr>
        <w:t>Case</w:t>
      </w:r>
      <w:proofErr w:type="spellEnd"/>
      <w:r w:rsidRPr="00B53138">
        <w:rPr>
          <w:i/>
          <w:iCs/>
          <w:lang w:val="id-ID"/>
        </w:rPr>
        <w:t xml:space="preserve"> Diagram</w:t>
      </w:r>
      <w:r w:rsidRPr="00B53138">
        <w:rPr>
          <w:lang w:val="id-ID"/>
        </w:rPr>
        <w:t xml:space="preserve"> Iterasi 4</w:t>
      </w:r>
    </w:p>
    <w:p w14:paraId="15A408DD" w14:textId="2A1D9127" w:rsidR="00BD472B" w:rsidRPr="00B53138" w:rsidRDefault="00BD472B" w:rsidP="00BD472B">
      <w:pPr>
        <w:pStyle w:val="ListParagraph"/>
        <w:spacing w:after="240"/>
        <w:ind w:left="1080" w:firstLine="0"/>
        <w:rPr>
          <w:lang w:val="id-ID"/>
        </w:rPr>
      </w:pPr>
      <w:r w:rsidRPr="00B53138">
        <w:rPr>
          <w:lang w:val="id-ID"/>
        </w:rPr>
        <w:t>Iterasi Keempat adalah iterasi terakhir dalam pengembangan sistem ini. Aktor dalam iterasi keempat ini adalah kepala bidang dan kepala dinas. Kepala bidang mampu melakukan manajemen proposal kelompok tani. Kepala bidang mampu</w:t>
      </w:r>
      <w:r w:rsidR="00840520" w:rsidRPr="00B53138">
        <w:rPr>
          <w:lang w:val="id-ID"/>
        </w:rPr>
        <w:t xml:space="preserve"> </w:t>
      </w:r>
      <w:r w:rsidR="00E7636D" w:rsidRPr="00B53138">
        <w:rPr>
          <w:lang w:val="id-ID"/>
        </w:rPr>
        <w:t>untuk</w:t>
      </w:r>
      <w:r w:rsidR="00840520" w:rsidRPr="00B53138">
        <w:rPr>
          <w:lang w:val="id-ID"/>
        </w:rPr>
        <w:t xml:space="preserve"> melihat proposal kelompok tani sesuai bidang, menyetujui/menolak proposal kelompok tani, mengubah status </w:t>
      </w:r>
      <w:r w:rsidR="00E7636D" w:rsidRPr="00B53138">
        <w:rPr>
          <w:lang w:val="id-ID"/>
        </w:rPr>
        <w:t>progres</w:t>
      </w:r>
      <w:r w:rsidR="00840520" w:rsidRPr="00B53138">
        <w:rPr>
          <w:lang w:val="id-ID"/>
        </w:rPr>
        <w:t xml:space="preserve"> pengerjaan proposal, mengubah alokasi anggaran, dan membuat laporan untuk setiap proposal. Kepala dinas dalam iterasi ini mampu untuk membuat laporan rekapitulasi proposal dan melihat proposal. </w:t>
      </w:r>
      <w:r w:rsidR="00840520" w:rsidRPr="00B53138">
        <w:rPr>
          <w:i/>
          <w:iCs/>
          <w:lang w:val="id-ID"/>
        </w:rPr>
        <w:t xml:space="preserve">Use </w:t>
      </w:r>
      <w:proofErr w:type="spellStart"/>
      <w:r w:rsidR="00840520" w:rsidRPr="00B53138">
        <w:rPr>
          <w:i/>
          <w:iCs/>
          <w:lang w:val="id-ID"/>
        </w:rPr>
        <w:t>case</w:t>
      </w:r>
      <w:proofErr w:type="spellEnd"/>
      <w:r w:rsidR="00840520" w:rsidRPr="00B53138">
        <w:rPr>
          <w:i/>
          <w:iCs/>
          <w:lang w:val="id-ID"/>
        </w:rPr>
        <w:t xml:space="preserve"> diagram</w:t>
      </w:r>
      <w:r w:rsidR="00840520" w:rsidRPr="00B53138">
        <w:rPr>
          <w:lang w:val="id-ID"/>
        </w:rPr>
        <w:t xml:space="preserve"> iterasi 4 dapat dilihat pada gambar </w:t>
      </w:r>
      <w:r w:rsidR="00E7636D">
        <w:rPr>
          <w:lang w:val="id-ID"/>
        </w:rPr>
        <w:t>3.6.</w:t>
      </w:r>
    </w:p>
    <w:p w14:paraId="3F25234E" w14:textId="77777777" w:rsidR="00BD472B" w:rsidRPr="00B53138" w:rsidRDefault="00BD472B" w:rsidP="00BD472B">
      <w:pPr>
        <w:pStyle w:val="ListParagraph"/>
        <w:spacing w:after="240"/>
        <w:ind w:firstLine="0"/>
        <w:rPr>
          <w:lang w:val="id-ID"/>
        </w:rPr>
      </w:pPr>
    </w:p>
    <w:p w14:paraId="0F4D5B7A" w14:textId="77777777" w:rsidR="004776D9" w:rsidRPr="00B53138" w:rsidRDefault="0095162D" w:rsidP="004776D9">
      <w:pPr>
        <w:pStyle w:val="ListParagraph"/>
        <w:keepNext/>
        <w:spacing w:after="120"/>
        <w:ind w:left="1080" w:firstLine="0"/>
        <w:rPr>
          <w:lang w:val="id-ID"/>
        </w:rPr>
      </w:pPr>
      <w:r w:rsidRPr="00B53138">
        <w:rPr>
          <w:noProof/>
        </w:rPr>
        <w:drawing>
          <wp:inline distT="0" distB="0" distL="0" distR="0" wp14:anchorId="667818CB" wp14:editId="32233241">
            <wp:extent cx="4457700" cy="47605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2-12-15 at 19.41.13.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57700" cy="4760595"/>
                    </a:xfrm>
                    <a:prstGeom prst="rect">
                      <a:avLst/>
                    </a:prstGeom>
                  </pic:spPr>
                </pic:pic>
              </a:graphicData>
            </a:graphic>
          </wp:inline>
        </w:drawing>
      </w:r>
    </w:p>
    <w:p w14:paraId="58219876" w14:textId="628D139B" w:rsidR="0088186B" w:rsidRPr="00B53138" w:rsidRDefault="004776D9" w:rsidP="004776D9">
      <w:pPr>
        <w:pStyle w:val="Caption"/>
        <w:jc w:val="center"/>
        <w:rPr>
          <w:i w:val="0"/>
          <w:iCs w:val="0"/>
          <w:color w:val="000000" w:themeColor="text1"/>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6</w:t>
      </w:r>
      <w:r w:rsidR="007C3FF5">
        <w:rPr>
          <w:b/>
          <w:bCs/>
          <w:i w:val="0"/>
          <w:iCs w:val="0"/>
          <w:color w:val="auto"/>
          <w:sz w:val="24"/>
          <w:szCs w:val="24"/>
          <w:lang w:val="id-ID"/>
        </w:rPr>
        <w:fldChar w:fldCharType="end"/>
      </w:r>
      <w:r w:rsidRPr="00B53138">
        <w:rPr>
          <w:b/>
          <w:bCs/>
          <w:i w:val="0"/>
          <w:iCs w:val="0"/>
          <w:color w:val="auto"/>
          <w:sz w:val="24"/>
          <w:szCs w:val="24"/>
          <w:lang w:val="id-ID"/>
        </w:rPr>
        <w:t xml:space="preserve">  Use </w:t>
      </w:r>
      <w:proofErr w:type="spellStart"/>
      <w:r w:rsidRPr="00B53138">
        <w:rPr>
          <w:b/>
          <w:bCs/>
          <w:i w:val="0"/>
          <w:iCs w:val="0"/>
          <w:color w:val="auto"/>
          <w:sz w:val="24"/>
          <w:szCs w:val="24"/>
          <w:lang w:val="id-ID"/>
        </w:rPr>
        <w:t>Case</w:t>
      </w:r>
      <w:proofErr w:type="spellEnd"/>
      <w:r w:rsidRPr="00B53138">
        <w:rPr>
          <w:b/>
          <w:bCs/>
          <w:i w:val="0"/>
          <w:iCs w:val="0"/>
          <w:color w:val="auto"/>
          <w:sz w:val="24"/>
          <w:szCs w:val="24"/>
          <w:lang w:val="id-ID"/>
        </w:rPr>
        <w:t xml:space="preserve"> Diagram Iterasi 4</w:t>
      </w:r>
    </w:p>
    <w:p w14:paraId="1BA0B364" w14:textId="037C0FCC" w:rsidR="00840520" w:rsidRPr="00B53138" w:rsidRDefault="0088186B" w:rsidP="004776D9">
      <w:pPr>
        <w:rPr>
          <w:color w:val="000000" w:themeColor="text1"/>
          <w:lang w:val="id-ID"/>
        </w:rPr>
      </w:pPr>
      <w:r w:rsidRPr="00B53138">
        <w:rPr>
          <w:i/>
          <w:iCs/>
          <w:color w:val="000000" w:themeColor="text1"/>
          <w:lang w:val="id-ID"/>
        </w:rPr>
        <w:br w:type="page"/>
      </w:r>
    </w:p>
    <w:p w14:paraId="1144A40B" w14:textId="48AA0277" w:rsidR="0095162D" w:rsidRPr="00B53138" w:rsidRDefault="00524F94" w:rsidP="00F82818">
      <w:pPr>
        <w:pStyle w:val="ListParagraph"/>
        <w:numPr>
          <w:ilvl w:val="0"/>
          <w:numId w:val="25"/>
        </w:numPr>
        <w:spacing w:after="120"/>
        <w:rPr>
          <w:b/>
          <w:bCs/>
          <w:i/>
          <w:iCs/>
          <w:lang w:val="id-ID"/>
        </w:rPr>
      </w:pPr>
      <w:proofErr w:type="spellStart"/>
      <w:r w:rsidRPr="00B53138">
        <w:rPr>
          <w:b/>
          <w:bCs/>
          <w:i/>
          <w:iCs/>
          <w:lang w:val="id-ID"/>
        </w:rPr>
        <w:lastRenderedPageBreak/>
        <w:t>Activity</w:t>
      </w:r>
      <w:proofErr w:type="spellEnd"/>
      <w:r w:rsidRPr="00B53138">
        <w:rPr>
          <w:b/>
          <w:bCs/>
          <w:i/>
          <w:iCs/>
          <w:lang w:val="id-ID"/>
        </w:rPr>
        <w:t xml:space="preserve"> Diagram</w:t>
      </w:r>
    </w:p>
    <w:p w14:paraId="3D2D6001" w14:textId="0B4AB1E1" w:rsidR="00524F94" w:rsidRPr="00B53138" w:rsidRDefault="00524F94" w:rsidP="00840520">
      <w:pPr>
        <w:spacing w:after="120"/>
        <w:ind w:left="72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merupakan diagram pemodelan yang digunakan untuk menggambarkan proses yang berjalan dalam manajemen pengadaan bantuan kelompok tani di Kabupaten Toba.  Pemodelan ini akan memperlihatkan urutan proses bisnis. </w:t>
      </w:r>
      <w:proofErr w:type="spellStart"/>
      <w:r w:rsidRPr="00B53138">
        <w:rPr>
          <w:i/>
          <w:iCs/>
          <w:lang w:val="id-ID"/>
        </w:rPr>
        <w:t>Activity</w:t>
      </w:r>
      <w:proofErr w:type="spellEnd"/>
      <w:r w:rsidRPr="00B53138">
        <w:rPr>
          <w:i/>
          <w:iCs/>
          <w:lang w:val="id-ID"/>
        </w:rPr>
        <w:t xml:space="preserve"> diagram</w:t>
      </w:r>
      <w:r w:rsidRPr="00B53138">
        <w:rPr>
          <w:lang w:val="id-ID"/>
        </w:rPr>
        <w:t xml:space="preserve"> dibuat berdasarkan </w:t>
      </w:r>
      <w:proofErr w:type="spellStart"/>
      <w:r w:rsidRPr="00B53138">
        <w:rPr>
          <w:i/>
          <w:iCs/>
          <w:lang w:val="id-ID"/>
        </w:rPr>
        <w:t>use</w:t>
      </w:r>
      <w:proofErr w:type="spellEnd"/>
      <w:r w:rsidRPr="00B53138">
        <w:rPr>
          <w:i/>
          <w:iCs/>
          <w:lang w:val="id-ID"/>
        </w:rPr>
        <w:t xml:space="preserve"> </w:t>
      </w:r>
      <w:proofErr w:type="spellStart"/>
      <w:r w:rsidRPr="00B53138">
        <w:rPr>
          <w:i/>
          <w:iCs/>
          <w:lang w:val="id-ID"/>
        </w:rPr>
        <w:t>case</w:t>
      </w:r>
      <w:proofErr w:type="spellEnd"/>
      <w:r w:rsidRPr="00B53138">
        <w:rPr>
          <w:i/>
          <w:iCs/>
          <w:lang w:val="id-ID"/>
        </w:rPr>
        <w:t xml:space="preserve"> diagram</w:t>
      </w:r>
      <w:r w:rsidRPr="00B53138">
        <w:rPr>
          <w:lang w:val="id-ID"/>
        </w:rPr>
        <w:t xml:space="preserve"> yang sudah dibuat dengan empat iterasi</w:t>
      </w:r>
    </w:p>
    <w:p w14:paraId="4B96C51A" w14:textId="12B82C98" w:rsidR="00524F94" w:rsidRPr="00B53138" w:rsidRDefault="000B54D2" w:rsidP="00F82818">
      <w:pPr>
        <w:pStyle w:val="ListParagraph"/>
        <w:numPr>
          <w:ilvl w:val="0"/>
          <w:numId w:val="23"/>
        </w:numPr>
        <w:spacing w:after="240"/>
        <w:rPr>
          <w:lang w:val="id-ID"/>
        </w:rPr>
      </w:pPr>
      <w:r w:rsidRPr="00B53138">
        <w:rPr>
          <w:lang w:val="id-ID"/>
        </w:rPr>
        <w:t xml:space="preserve">Manajemen </w:t>
      </w:r>
      <w:r w:rsidRPr="00B53138">
        <w:rPr>
          <w:i/>
          <w:iCs/>
          <w:lang w:val="id-ID"/>
        </w:rPr>
        <w:t>User</w:t>
      </w:r>
    </w:p>
    <w:p w14:paraId="3E93877B" w14:textId="54A99F13" w:rsidR="00840520" w:rsidRPr="00B53138" w:rsidRDefault="00464ED5" w:rsidP="00965F02">
      <w:pPr>
        <w:pStyle w:val="ListParagraph"/>
        <w:spacing w:after="240"/>
        <w:ind w:left="144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manajemen </w:t>
      </w:r>
      <w:r w:rsidRPr="00B53138">
        <w:rPr>
          <w:i/>
          <w:iCs/>
          <w:lang w:val="id-ID"/>
        </w:rPr>
        <w:t>user</w:t>
      </w:r>
      <w:r w:rsidRPr="00B53138">
        <w:rPr>
          <w:lang w:val="id-ID"/>
        </w:rPr>
        <w:t xml:space="preserve"> s</w:t>
      </w:r>
      <w:r w:rsidR="008B3717" w:rsidRPr="00B53138">
        <w:rPr>
          <w:lang w:val="id-ID"/>
        </w:rPr>
        <w:t>i</w:t>
      </w:r>
      <w:r w:rsidRPr="00B53138">
        <w:rPr>
          <w:lang w:val="id-ID"/>
        </w:rPr>
        <w:t xml:space="preserve">stem ini dimulai dari kepala dinas </w:t>
      </w:r>
      <w:proofErr w:type="spellStart"/>
      <w:r w:rsidRPr="00B53138">
        <w:rPr>
          <w:i/>
          <w:iCs/>
          <w:lang w:val="id-ID"/>
        </w:rPr>
        <w:t>login</w:t>
      </w:r>
      <w:proofErr w:type="spellEnd"/>
      <w:r w:rsidRPr="00B53138">
        <w:rPr>
          <w:lang w:val="id-ID"/>
        </w:rPr>
        <w:t xml:space="preserve"> ke sistem dan apabila </w:t>
      </w:r>
      <w:proofErr w:type="spellStart"/>
      <w:r w:rsidRPr="00E7636D">
        <w:rPr>
          <w:i/>
          <w:iCs/>
          <w:lang w:val="id-ID"/>
        </w:rPr>
        <w:t>login</w:t>
      </w:r>
      <w:proofErr w:type="spellEnd"/>
      <w:r w:rsidRPr="00B53138">
        <w:rPr>
          <w:lang w:val="id-ID"/>
        </w:rPr>
        <w:t xml:space="preserve"> berhasil maka akan masuk ke halaman </w:t>
      </w:r>
      <w:proofErr w:type="spellStart"/>
      <w:r w:rsidRPr="00B53138">
        <w:rPr>
          <w:i/>
          <w:iCs/>
          <w:lang w:val="id-ID"/>
        </w:rPr>
        <w:t>dashboard</w:t>
      </w:r>
      <w:proofErr w:type="spellEnd"/>
      <w:r w:rsidRPr="00B53138">
        <w:rPr>
          <w:lang w:val="id-ID"/>
        </w:rPr>
        <w:t xml:space="preserve">. Kepala dinas masuk ke </w:t>
      </w:r>
      <w:proofErr w:type="spellStart"/>
      <w:r w:rsidRPr="00B53138">
        <w:rPr>
          <w:i/>
          <w:iCs/>
          <w:lang w:val="id-ID"/>
        </w:rPr>
        <w:t>dashboard</w:t>
      </w:r>
      <w:proofErr w:type="spellEnd"/>
      <w:r w:rsidRPr="00B53138">
        <w:rPr>
          <w:lang w:val="id-ID"/>
        </w:rPr>
        <w:t xml:space="preserve"> dan dapat mengakses menu manajemen </w:t>
      </w:r>
      <w:r w:rsidRPr="00B53138">
        <w:rPr>
          <w:i/>
          <w:iCs/>
          <w:lang w:val="id-ID"/>
        </w:rPr>
        <w:t>user</w:t>
      </w:r>
      <w:r w:rsidRPr="00B53138">
        <w:rPr>
          <w:lang w:val="id-ID"/>
        </w:rPr>
        <w:t xml:space="preserve"> lalu dapat memeriksa data </w:t>
      </w:r>
      <w:r w:rsidRPr="00B53138">
        <w:rPr>
          <w:i/>
          <w:iCs/>
          <w:lang w:val="id-ID"/>
        </w:rPr>
        <w:t>user</w:t>
      </w:r>
      <w:r w:rsidRPr="00B53138">
        <w:rPr>
          <w:lang w:val="id-ID"/>
        </w:rPr>
        <w:t>. Data</w:t>
      </w:r>
      <w:r w:rsidRPr="00B53138">
        <w:rPr>
          <w:i/>
          <w:iCs/>
          <w:lang w:val="id-ID"/>
        </w:rPr>
        <w:t xml:space="preserve"> user</w:t>
      </w:r>
      <w:r w:rsidRPr="00B53138">
        <w:rPr>
          <w:lang w:val="id-ID"/>
        </w:rPr>
        <w:t xml:space="preserve"> telah cukup maka akan ditampilkan disistem. Data </w:t>
      </w:r>
      <w:r w:rsidRPr="00B53138">
        <w:rPr>
          <w:i/>
          <w:iCs/>
          <w:lang w:val="id-ID"/>
        </w:rPr>
        <w:t>user</w:t>
      </w:r>
      <w:r w:rsidRPr="00B53138">
        <w:rPr>
          <w:lang w:val="id-ID"/>
        </w:rPr>
        <w:t xml:space="preserve"> tidak cukup maka dapat dilakukan tambah, edit, atau hapus </w:t>
      </w:r>
      <w:r w:rsidRPr="00B53138">
        <w:rPr>
          <w:i/>
          <w:iCs/>
          <w:lang w:val="id-ID"/>
        </w:rPr>
        <w:t>user.</w:t>
      </w:r>
    </w:p>
    <w:p w14:paraId="15BC5BFE" w14:textId="77777777" w:rsidR="004776D9" w:rsidRPr="00B53138" w:rsidRDefault="000B54D2" w:rsidP="004776D9">
      <w:pPr>
        <w:pStyle w:val="ListParagraph"/>
        <w:keepNext/>
        <w:spacing w:after="120"/>
        <w:ind w:left="1440" w:firstLine="0"/>
        <w:jc w:val="center"/>
        <w:rPr>
          <w:lang w:val="id-ID"/>
        </w:rPr>
      </w:pPr>
      <w:r w:rsidRPr="00B53138">
        <w:rPr>
          <w:noProof/>
        </w:rPr>
        <w:drawing>
          <wp:inline distT="0" distB="0" distL="0" distR="0" wp14:anchorId="181210BF" wp14:editId="3C6AB87F">
            <wp:extent cx="3389749" cy="4174434"/>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2-12-15 at 20.08.56.jpeg"/>
                    <pic:cNvPicPr/>
                  </pic:nvPicPr>
                  <pic:blipFill>
                    <a:blip r:embed="rId33">
                      <a:extLst>
                        <a:ext uri="{28A0092B-C50C-407E-A947-70E740481C1C}">
                          <a14:useLocalDpi xmlns:a14="http://schemas.microsoft.com/office/drawing/2010/main" val="0"/>
                        </a:ext>
                      </a:extLst>
                    </a:blip>
                    <a:stretch>
                      <a:fillRect/>
                    </a:stretch>
                  </pic:blipFill>
                  <pic:spPr>
                    <a:xfrm>
                      <a:off x="0" y="0"/>
                      <a:ext cx="3421582" cy="4213636"/>
                    </a:xfrm>
                    <a:prstGeom prst="rect">
                      <a:avLst/>
                    </a:prstGeom>
                  </pic:spPr>
                </pic:pic>
              </a:graphicData>
            </a:graphic>
          </wp:inline>
        </w:drawing>
      </w:r>
    </w:p>
    <w:p w14:paraId="30EDE923" w14:textId="4D387F60" w:rsidR="00464ED5"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7</w:t>
      </w:r>
      <w:r w:rsidR="007C3FF5">
        <w:rPr>
          <w:b/>
          <w:bCs/>
          <w:i w:val="0"/>
          <w:iCs w:val="0"/>
          <w:color w:val="auto"/>
          <w:sz w:val="24"/>
          <w:szCs w:val="24"/>
          <w:lang w:val="id-ID"/>
        </w:rPr>
        <w:fldChar w:fldCharType="end"/>
      </w:r>
      <w:r w:rsidRPr="00B53138">
        <w:rPr>
          <w:b/>
          <w:bCs/>
          <w:i w:val="0"/>
          <w:iCs w:val="0"/>
          <w:color w:val="auto"/>
          <w:sz w:val="24"/>
          <w:szCs w:val="24"/>
          <w:lang w:val="id-ID"/>
        </w:rPr>
        <w:t>Activity diagram manajemen user</w:t>
      </w:r>
    </w:p>
    <w:p w14:paraId="677A85F1" w14:textId="77777777" w:rsidR="004776D9" w:rsidRPr="00B53138" w:rsidRDefault="004776D9" w:rsidP="004776D9">
      <w:pPr>
        <w:rPr>
          <w:lang w:val="id-ID"/>
        </w:rPr>
      </w:pPr>
    </w:p>
    <w:p w14:paraId="287BDA48" w14:textId="765CDA85" w:rsidR="000B54D2" w:rsidRPr="00B53138" w:rsidRDefault="000B54D2" w:rsidP="00F82818">
      <w:pPr>
        <w:pStyle w:val="ListParagraph"/>
        <w:numPr>
          <w:ilvl w:val="0"/>
          <w:numId w:val="23"/>
        </w:numPr>
        <w:spacing w:after="240"/>
        <w:rPr>
          <w:lang w:val="id-ID"/>
        </w:rPr>
      </w:pPr>
      <w:r w:rsidRPr="00B53138">
        <w:rPr>
          <w:lang w:val="id-ID"/>
        </w:rPr>
        <w:lastRenderedPageBreak/>
        <w:t>Manajemen Kecamatan</w:t>
      </w:r>
    </w:p>
    <w:p w14:paraId="63382683" w14:textId="7A28D3B5" w:rsidR="00965F02" w:rsidRPr="00B53138" w:rsidRDefault="00965F02" w:rsidP="00965F02">
      <w:pPr>
        <w:pStyle w:val="ListParagraph"/>
        <w:spacing w:after="240"/>
        <w:ind w:left="144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w:t>
      </w:r>
      <w:r w:rsidR="00E7636D" w:rsidRPr="00B53138">
        <w:rPr>
          <w:lang w:val="id-ID"/>
        </w:rPr>
        <w:t>manajemen</w:t>
      </w:r>
      <w:r w:rsidRPr="00B53138">
        <w:rPr>
          <w:lang w:val="id-ID"/>
        </w:rPr>
        <w:t xml:space="preserve"> kecamatan dimulai dari </w:t>
      </w:r>
      <w:proofErr w:type="spellStart"/>
      <w:r w:rsidRPr="00B53138">
        <w:rPr>
          <w:i/>
          <w:iCs/>
          <w:lang w:val="id-ID"/>
        </w:rPr>
        <w:t>login</w:t>
      </w:r>
      <w:proofErr w:type="spellEnd"/>
      <w:r w:rsidRPr="00B53138">
        <w:rPr>
          <w:lang w:val="id-ID"/>
        </w:rPr>
        <w:t xml:space="preserve"> </w:t>
      </w:r>
      <w:r w:rsidR="00E7636D" w:rsidRPr="00B53138">
        <w:rPr>
          <w:lang w:val="id-ID"/>
        </w:rPr>
        <w:t>ke dalam</w:t>
      </w:r>
      <w:r w:rsidRPr="00B53138">
        <w:rPr>
          <w:lang w:val="id-ID"/>
        </w:rPr>
        <w:t xml:space="preserve"> </w:t>
      </w:r>
      <w:r w:rsidR="00E7636D" w:rsidRPr="00B53138">
        <w:rPr>
          <w:lang w:val="id-ID"/>
        </w:rPr>
        <w:t>sistem</w:t>
      </w:r>
      <w:r w:rsidRPr="00B53138">
        <w:rPr>
          <w:lang w:val="id-ID"/>
        </w:rPr>
        <w:t xml:space="preserve"> lalu masuk ke </w:t>
      </w:r>
      <w:proofErr w:type="spellStart"/>
      <w:r w:rsidRPr="00B53138">
        <w:rPr>
          <w:i/>
          <w:iCs/>
          <w:lang w:val="id-ID"/>
        </w:rPr>
        <w:t>dashboard</w:t>
      </w:r>
      <w:proofErr w:type="spellEnd"/>
      <w:r w:rsidRPr="00B53138">
        <w:rPr>
          <w:i/>
          <w:iCs/>
          <w:lang w:val="id-ID"/>
        </w:rPr>
        <w:t xml:space="preserve"> </w:t>
      </w:r>
      <w:r w:rsidRPr="00B53138">
        <w:rPr>
          <w:lang w:val="id-ID"/>
        </w:rPr>
        <w:t>dan kepala dinas dapat menjangkau menu manajemen kecamatan. Setelah masuk, kepala dinas dapat memeriksa data di</w:t>
      </w:r>
      <w:r w:rsidR="00E7636D">
        <w:rPr>
          <w:lang w:val="id-ID"/>
        </w:rPr>
        <w:t xml:space="preserve"> </w:t>
      </w:r>
      <w:r w:rsidRPr="00B53138">
        <w:rPr>
          <w:lang w:val="id-ID"/>
        </w:rPr>
        <w:t>man</w:t>
      </w:r>
      <w:r w:rsidR="00E7636D">
        <w:rPr>
          <w:lang w:val="id-ID"/>
        </w:rPr>
        <w:t>a</w:t>
      </w:r>
      <w:r w:rsidRPr="00B53138">
        <w:rPr>
          <w:lang w:val="id-ID"/>
        </w:rPr>
        <w:t xml:space="preserve"> data telah cukup maka data kecamatan akan ditampilkan sistem. Data belum cukup maka kepala dinas dapat melakukan tambah data kecamatan, menghapus, dan mengedit data kecamatan.</w:t>
      </w:r>
    </w:p>
    <w:p w14:paraId="0884A3C3" w14:textId="77777777" w:rsidR="004776D9" w:rsidRPr="00B53138" w:rsidRDefault="000B54D2" w:rsidP="004776D9">
      <w:pPr>
        <w:pStyle w:val="ListParagraph"/>
        <w:keepNext/>
        <w:spacing w:after="120"/>
        <w:ind w:left="1440" w:firstLine="0"/>
        <w:jc w:val="center"/>
        <w:rPr>
          <w:lang w:val="id-ID"/>
        </w:rPr>
      </w:pPr>
      <w:r w:rsidRPr="00B53138">
        <w:rPr>
          <w:noProof/>
        </w:rPr>
        <w:drawing>
          <wp:inline distT="0" distB="0" distL="0" distR="0" wp14:anchorId="7CCEC55E" wp14:editId="7DEBA97B">
            <wp:extent cx="3340100" cy="4980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2-12-15 at 20.09.19.jpeg"/>
                    <pic:cNvPicPr/>
                  </pic:nvPicPr>
                  <pic:blipFill>
                    <a:blip r:embed="rId34">
                      <a:extLst>
                        <a:ext uri="{28A0092B-C50C-407E-A947-70E740481C1C}">
                          <a14:useLocalDpi xmlns:a14="http://schemas.microsoft.com/office/drawing/2010/main" val="0"/>
                        </a:ext>
                      </a:extLst>
                    </a:blip>
                    <a:stretch>
                      <a:fillRect/>
                    </a:stretch>
                  </pic:blipFill>
                  <pic:spPr>
                    <a:xfrm>
                      <a:off x="0" y="0"/>
                      <a:ext cx="3351431" cy="4997190"/>
                    </a:xfrm>
                    <a:prstGeom prst="rect">
                      <a:avLst/>
                    </a:prstGeom>
                  </pic:spPr>
                </pic:pic>
              </a:graphicData>
            </a:graphic>
          </wp:inline>
        </w:drawing>
      </w:r>
    </w:p>
    <w:p w14:paraId="3A7921B9" w14:textId="3BF84C9B" w:rsidR="00965F02"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8</w:t>
      </w:r>
      <w:r w:rsidR="007C3FF5">
        <w:rPr>
          <w:b/>
          <w:bCs/>
          <w:i w:val="0"/>
          <w:iCs w:val="0"/>
          <w:color w:val="auto"/>
          <w:sz w:val="24"/>
          <w:szCs w:val="24"/>
          <w:lang w:val="id-ID"/>
        </w:rPr>
        <w:fldChar w:fldCharType="end"/>
      </w:r>
      <w:r w:rsidRPr="00B53138">
        <w:rPr>
          <w:b/>
          <w:bCs/>
          <w:i w:val="0"/>
          <w:iCs w:val="0"/>
          <w:color w:val="auto"/>
          <w:sz w:val="24"/>
          <w:szCs w:val="24"/>
          <w:lang w:val="id-ID"/>
        </w:rPr>
        <w:t>Activity diagram manajemen kecamatan</w:t>
      </w:r>
    </w:p>
    <w:p w14:paraId="3CAECBDC" w14:textId="77777777" w:rsidR="004776D9" w:rsidRPr="00B53138" w:rsidRDefault="004776D9" w:rsidP="004776D9">
      <w:pPr>
        <w:rPr>
          <w:lang w:val="id-ID"/>
        </w:rPr>
      </w:pPr>
    </w:p>
    <w:p w14:paraId="12192D70" w14:textId="78C301E3" w:rsidR="000B54D2" w:rsidRPr="00B53138" w:rsidRDefault="000B54D2" w:rsidP="00F82818">
      <w:pPr>
        <w:pStyle w:val="ListParagraph"/>
        <w:numPr>
          <w:ilvl w:val="0"/>
          <w:numId w:val="23"/>
        </w:numPr>
        <w:spacing w:after="240"/>
        <w:rPr>
          <w:lang w:val="id-ID"/>
        </w:rPr>
      </w:pPr>
      <w:r w:rsidRPr="00B53138">
        <w:rPr>
          <w:lang w:val="id-ID"/>
        </w:rPr>
        <w:t>Manajemen Bidang Pertanian</w:t>
      </w:r>
    </w:p>
    <w:p w14:paraId="6C2C6603" w14:textId="0A4CF29D" w:rsidR="00965F02" w:rsidRPr="00B53138" w:rsidRDefault="00965F02" w:rsidP="00965F02">
      <w:pPr>
        <w:pStyle w:val="ListParagraph"/>
        <w:spacing w:after="240"/>
        <w:ind w:left="1440"/>
        <w:rPr>
          <w:lang w:val="id-ID"/>
        </w:rPr>
      </w:pPr>
      <w:proofErr w:type="spellStart"/>
      <w:r w:rsidRPr="00B53138">
        <w:rPr>
          <w:i/>
          <w:iCs/>
          <w:lang w:val="id-ID"/>
        </w:rPr>
        <w:t>Activity</w:t>
      </w:r>
      <w:proofErr w:type="spellEnd"/>
      <w:r w:rsidRPr="00B53138">
        <w:rPr>
          <w:i/>
          <w:iCs/>
          <w:lang w:val="id-ID"/>
        </w:rPr>
        <w:t xml:space="preserve"> diagram </w:t>
      </w:r>
      <w:r w:rsidRPr="00B53138">
        <w:rPr>
          <w:lang w:val="id-ID"/>
        </w:rPr>
        <w:t xml:space="preserve">manajemen bidang pertanian dimulai dari </w:t>
      </w:r>
      <w:proofErr w:type="spellStart"/>
      <w:r w:rsidRPr="00B53138">
        <w:rPr>
          <w:i/>
          <w:iCs/>
          <w:lang w:val="id-ID"/>
        </w:rPr>
        <w:t>login</w:t>
      </w:r>
      <w:proofErr w:type="spellEnd"/>
      <w:r w:rsidRPr="00B53138">
        <w:rPr>
          <w:lang w:val="id-ID"/>
        </w:rPr>
        <w:t xml:space="preserve"> terlebih dahulu </w:t>
      </w:r>
      <w:r w:rsidR="00E7636D" w:rsidRPr="00B53138">
        <w:rPr>
          <w:lang w:val="id-ID"/>
        </w:rPr>
        <w:t>ke dalam</w:t>
      </w:r>
      <w:r w:rsidRPr="00B53138">
        <w:rPr>
          <w:lang w:val="id-ID"/>
        </w:rPr>
        <w:t xml:space="preserve"> sistem. Masuk ke </w:t>
      </w:r>
      <w:proofErr w:type="spellStart"/>
      <w:r w:rsidRPr="00B53138">
        <w:rPr>
          <w:i/>
          <w:iCs/>
          <w:lang w:val="id-ID"/>
        </w:rPr>
        <w:t>dashboard</w:t>
      </w:r>
      <w:proofErr w:type="spellEnd"/>
      <w:r w:rsidRPr="00B53138">
        <w:rPr>
          <w:i/>
          <w:iCs/>
          <w:lang w:val="id-ID"/>
        </w:rPr>
        <w:t xml:space="preserve"> </w:t>
      </w:r>
      <w:r w:rsidRPr="00B53138">
        <w:rPr>
          <w:lang w:val="id-ID"/>
        </w:rPr>
        <w:t xml:space="preserve">dan kepala dinas </w:t>
      </w:r>
      <w:r w:rsidRPr="00B53138">
        <w:rPr>
          <w:lang w:val="id-ID"/>
        </w:rPr>
        <w:lastRenderedPageBreak/>
        <w:t>dapat menjangkau menu manajemen bidang pertanian. Setelah masuk, kepala dinas dapat memeriksa data di</w:t>
      </w:r>
      <w:r w:rsidR="00E7636D">
        <w:rPr>
          <w:lang w:val="id-ID"/>
        </w:rPr>
        <w:t xml:space="preserve"> </w:t>
      </w:r>
      <w:r w:rsidRPr="00B53138">
        <w:rPr>
          <w:lang w:val="id-ID"/>
        </w:rPr>
        <w:t>man</w:t>
      </w:r>
      <w:r w:rsidR="00E7636D">
        <w:rPr>
          <w:lang w:val="id-ID"/>
        </w:rPr>
        <w:t>a</w:t>
      </w:r>
      <w:r w:rsidRPr="00B53138">
        <w:rPr>
          <w:lang w:val="id-ID"/>
        </w:rPr>
        <w:t xml:space="preserve"> data telah cukup maka data bidang pertanian akan ditampilkan di sistem. Data belum cukup maka kepala dinas dapat melakukan tambah data bidang pertanian, menghapus, dan mengedit data bidang pertanian.</w:t>
      </w:r>
    </w:p>
    <w:p w14:paraId="0219F4F6" w14:textId="77777777" w:rsidR="004776D9" w:rsidRPr="00B53138" w:rsidRDefault="000B54D2" w:rsidP="004776D9">
      <w:pPr>
        <w:pStyle w:val="ListParagraph"/>
        <w:keepNext/>
        <w:spacing w:after="120"/>
        <w:ind w:left="1440" w:firstLine="0"/>
        <w:jc w:val="center"/>
        <w:rPr>
          <w:lang w:val="id-ID"/>
        </w:rPr>
      </w:pPr>
      <w:r w:rsidRPr="00B53138">
        <w:rPr>
          <w:noProof/>
        </w:rPr>
        <w:drawing>
          <wp:inline distT="0" distB="0" distL="0" distR="0" wp14:anchorId="0A9DEDC2" wp14:editId="5F8CA858">
            <wp:extent cx="3168650" cy="475316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2-12-15 at 20.09.38.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77201" cy="4765995"/>
                    </a:xfrm>
                    <a:prstGeom prst="rect">
                      <a:avLst/>
                    </a:prstGeom>
                  </pic:spPr>
                </pic:pic>
              </a:graphicData>
            </a:graphic>
          </wp:inline>
        </w:drawing>
      </w:r>
    </w:p>
    <w:p w14:paraId="13FF0B4D" w14:textId="150785F3" w:rsidR="00965F02"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9</w:t>
      </w:r>
      <w:r w:rsidR="007C3FF5">
        <w:rPr>
          <w:b/>
          <w:bCs/>
          <w:i w:val="0"/>
          <w:iCs w:val="0"/>
          <w:color w:val="auto"/>
          <w:sz w:val="24"/>
          <w:szCs w:val="24"/>
          <w:lang w:val="id-ID"/>
        </w:rPr>
        <w:fldChar w:fldCharType="end"/>
      </w:r>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Activity</w:t>
      </w:r>
      <w:proofErr w:type="spellEnd"/>
      <w:r w:rsidRPr="00B53138">
        <w:rPr>
          <w:b/>
          <w:bCs/>
          <w:i w:val="0"/>
          <w:iCs w:val="0"/>
          <w:color w:val="auto"/>
          <w:sz w:val="24"/>
          <w:szCs w:val="24"/>
          <w:lang w:val="id-ID"/>
        </w:rPr>
        <w:t xml:space="preserve"> diagram manajemen bidang pertanian</w:t>
      </w:r>
    </w:p>
    <w:p w14:paraId="5906FAC1" w14:textId="2C52A77A" w:rsidR="000B54D2" w:rsidRPr="00B53138" w:rsidRDefault="000B54D2" w:rsidP="00F82818">
      <w:pPr>
        <w:pStyle w:val="ListParagraph"/>
        <w:numPr>
          <w:ilvl w:val="0"/>
          <w:numId w:val="23"/>
        </w:numPr>
        <w:spacing w:after="240"/>
        <w:rPr>
          <w:lang w:val="id-ID"/>
        </w:rPr>
      </w:pPr>
      <w:r w:rsidRPr="00B53138">
        <w:rPr>
          <w:lang w:val="id-ID"/>
        </w:rPr>
        <w:t>Manajemen kamus usulan</w:t>
      </w:r>
    </w:p>
    <w:p w14:paraId="2908348D" w14:textId="4504293B" w:rsidR="008B3717" w:rsidRPr="00B53138" w:rsidRDefault="008B3717" w:rsidP="008B3717">
      <w:pPr>
        <w:pStyle w:val="ListParagraph"/>
        <w:spacing w:after="240"/>
        <w:ind w:left="144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kamus usulan dimulai dari kepala dinas atau kepala bidang masuk ke sistem dan berhasil menuju </w:t>
      </w:r>
      <w:proofErr w:type="spellStart"/>
      <w:r w:rsidRPr="00B53138">
        <w:rPr>
          <w:i/>
          <w:iCs/>
          <w:lang w:val="id-ID"/>
        </w:rPr>
        <w:t>dashoard</w:t>
      </w:r>
      <w:proofErr w:type="spellEnd"/>
      <w:r w:rsidRPr="00B53138">
        <w:rPr>
          <w:lang w:val="id-ID"/>
        </w:rPr>
        <w:t xml:space="preserve">. Masuk ke </w:t>
      </w:r>
      <w:proofErr w:type="spellStart"/>
      <w:r w:rsidRPr="00B53138">
        <w:rPr>
          <w:i/>
          <w:iCs/>
          <w:lang w:val="id-ID"/>
        </w:rPr>
        <w:t>dashboard</w:t>
      </w:r>
      <w:proofErr w:type="spellEnd"/>
      <w:r w:rsidRPr="00B53138">
        <w:rPr>
          <w:i/>
          <w:iCs/>
          <w:lang w:val="id-ID"/>
        </w:rPr>
        <w:t xml:space="preserve"> </w:t>
      </w:r>
      <w:r w:rsidRPr="00B53138">
        <w:rPr>
          <w:lang w:val="id-ID"/>
        </w:rPr>
        <w:t>dan kepala dinas dapat menjangkau menu manajemen kamus usulan. Setelah masuk, kepala dinas dapat memeriksa data di</w:t>
      </w:r>
      <w:r w:rsidR="00E7636D">
        <w:rPr>
          <w:lang w:val="id-ID"/>
        </w:rPr>
        <w:t xml:space="preserve"> </w:t>
      </w:r>
      <w:r w:rsidRPr="00B53138">
        <w:rPr>
          <w:lang w:val="id-ID"/>
        </w:rPr>
        <w:t xml:space="preserve">mana data yang telah cukup di kamus usulan maka akan ditampilkan di </w:t>
      </w:r>
      <w:r w:rsidRPr="00B53138">
        <w:rPr>
          <w:lang w:val="id-ID"/>
        </w:rPr>
        <w:lastRenderedPageBreak/>
        <w:t>sistem. Data belum cukup maka kepala dinas dapat melakukan tambah data kamus usulan, menghapus, dan mengedit data kamus usulan.</w:t>
      </w:r>
    </w:p>
    <w:p w14:paraId="79EFAECF" w14:textId="3AD4D339" w:rsidR="008B3717" w:rsidRPr="00B53138" w:rsidRDefault="008B3717" w:rsidP="008B3717">
      <w:pPr>
        <w:pStyle w:val="ListParagraph"/>
        <w:spacing w:after="240"/>
        <w:ind w:left="1440" w:firstLine="0"/>
        <w:rPr>
          <w:lang w:val="id-ID"/>
        </w:rPr>
      </w:pPr>
    </w:p>
    <w:p w14:paraId="7EA8C740" w14:textId="77777777" w:rsidR="004776D9" w:rsidRPr="00B53138" w:rsidRDefault="000B54D2" w:rsidP="004776D9">
      <w:pPr>
        <w:pStyle w:val="ListParagraph"/>
        <w:keepNext/>
        <w:spacing w:after="120"/>
        <w:ind w:left="1440" w:firstLine="0"/>
        <w:jc w:val="center"/>
        <w:rPr>
          <w:lang w:val="id-ID"/>
        </w:rPr>
      </w:pPr>
      <w:r w:rsidRPr="00B53138">
        <w:rPr>
          <w:noProof/>
        </w:rPr>
        <w:drawing>
          <wp:inline distT="0" distB="0" distL="0" distR="0" wp14:anchorId="37E170F4" wp14:editId="7E1BC52F">
            <wp:extent cx="3514914" cy="5187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2-12-15 at 20.19.57.jpeg"/>
                    <pic:cNvPicPr/>
                  </pic:nvPicPr>
                  <pic:blipFill>
                    <a:blip r:embed="rId36">
                      <a:extLst>
                        <a:ext uri="{28A0092B-C50C-407E-A947-70E740481C1C}">
                          <a14:useLocalDpi xmlns:a14="http://schemas.microsoft.com/office/drawing/2010/main" val="0"/>
                        </a:ext>
                      </a:extLst>
                    </a:blip>
                    <a:stretch>
                      <a:fillRect/>
                    </a:stretch>
                  </pic:blipFill>
                  <pic:spPr>
                    <a:xfrm>
                      <a:off x="0" y="0"/>
                      <a:ext cx="3525982" cy="5204286"/>
                    </a:xfrm>
                    <a:prstGeom prst="rect">
                      <a:avLst/>
                    </a:prstGeom>
                  </pic:spPr>
                </pic:pic>
              </a:graphicData>
            </a:graphic>
          </wp:inline>
        </w:drawing>
      </w:r>
    </w:p>
    <w:p w14:paraId="7B3BB0FC" w14:textId="41EF7B0F" w:rsidR="008B3717"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10</w:t>
      </w:r>
      <w:r w:rsidR="007C3FF5">
        <w:rPr>
          <w:b/>
          <w:bCs/>
          <w:i w:val="0"/>
          <w:iCs w:val="0"/>
          <w:color w:val="auto"/>
          <w:sz w:val="24"/>
          <w:szCs w:val="24"/>
          <w:lang w:val="id-ID"/>
        </w:rPr>
        <w:fldChar w:fldCharType="end"/>
      </w:r>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Activity</w:t>
      </w:r>
      <w:proofErr w:type="spellEnd"/>
      <w:r w:rsidRPr="00B53138">
        <w:rPr>
          <w:b/>
          <w:bCs/>
          <w:i w:val="0"/>
          <w:iCs w:val="0"/>
          <w:color w:val="auto"/>
          <w:sz w:val="24"/>
          <w:szCs w:val="24"/>
          <w:lang w:val="id-ID"/>
        </w:rPr>
        <w:t xml:space="preserve"> diagram manajemen kamus usulan</w:t>
      </w:r>
    </w:p>
    <w:p w14:paraId="6AC17BA5" w14:textId="30F5FB7A" w:rsidR="000B54D2" w:rsidRPr="00B53138" w:rsidRDefault="000B54D2" w:rsidP="00F82818">
      <w:pPr>
        <w:pStyle w:val="ListParagraph"/>
        <w:numPr>
          <w:ilvl w:val="0"/>
          <w:numId w:val="23"/>
        </w:numPr>
        <w:spacing w:after="240"/>
        <w:rPr>
          <w:lang w:val="id-ID"/>
        </w:rPr>
      </w:pPr>
      <w:r w:rsidRPr="00B53138">
        <w:rPr>
          <w:lang w:val="id-ID"/>
        </w:rPr>
        <w:t>Manajemen Kelompok Tani</w:t>
      </w:r>
    </w:p>
    <w:p w14:paraId="67BD5487" w14:textId="7299EE97" w:rsidR="008B3717" w:rsidRPr="00B53138" w:rsidRDefault="008B3717" w:rsidP="008B3717">
      <w:pPr>
        <w:pStyle w:val="ListParagraph"/>
        <w:spacing w:after="240"/>
        <w:ind w:left="144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manajemen kelompok tani dimulai dari </w:t>
      </w:r>
      <w:proofErr w:type="spellStart"/>
      <w:r w:rsidRPr="00B53138">
        <w:rPr>
          <w:i/>
          <w:iCs/>
          <w:lang w:val="id-ID"/>
        </w:rPr>
        <w:t>login</w:t>
      </w:r>
      <w:proofErr w:type="spellEnd"/>
      <w:r w:rsidRPr="00B53138">
        <w:rPr>
          <w:lang w:val="id-ID"/>
        </w:rPr>
        <w:t xml:space="preserve"> ke sistem lalu masuk menuju </w:t>
      </w:r>
      <w:proofErr w:type="spellStart"/>
      <w:r w:rsidRPr="00B53138">
        <w:rPr>
          <w:i/>
          <w:iCs/>
          <w:lang w:val="id-ID"/>
        </w:rPr>
        <w:t>dashboard</w:t>
      </w:r>
      <w:proofErr w:type="spellEnd"/>
      <w:r w:rsidRPr="00B53138">
        <w:rPr>
          <w:lang w:val="id-ID"/>
        </w:rPr>
        <w:t>. Badan penyuluh masuk dan dapat mengakses menu manajemen kelompok tani lalu dapat memeriksa data kelompok tani. Data</w:t>
      </w:r>
      <w:r w:rsidRPr="00B53138">
        <w:rPr>
          <w:i/>
          <w:iCs/>
          <w:lang w:val="id-ID"/>
        </w:rPr>
        <w:t xml:space="preserve"> </w:t>
      </w:r>
      <w:r w:rsidRPr="00B53138">
        <w:rPr>
          <w:lang w:val="id-ID"/>
        </w:rPr>
        <w:t>kelompok tani telah cukup maka akan ditampilkan di sistem. Data kelompok tani tidak cukup maka dapat dilakukan tambah, edit, atau hapus data kelompok tani</w:t>
      </w:r>
      <w:r w:rsidRPr="00B53138">
        <w:rPr>
          <w:i/>
          <w:iCs/>
          <w:lang w:val="id-ID"/>
        </w:rPr>
        <w:t>.</w:t>
      </w:r>
    </w:p>
    <w:p w14:paraId="11C13BC9" w14:textId="77777777" w:rsidR="004776D9" w:rsidRPr="00B53138" w:rsidRDefault="009E1F2C" w:rsidP="004776D9">
      <w:pPr>
        <w:pStyle w:val="ListParagraph"/>
        <w:keepNext/>
        <w:spacing w:after="120"/>
        <w:ind w:left="1440" w:firstLine="0"/>
        <w:jc w:val="center"/>
        <w:rPr>
          <w:lang w:val="id-ID"/>
        </w:rPr>
      </w:pPr>
      <w:r w:rsidRPr="00B53138">
        <w:rPr>
          <w:noProof/>
        </w:rPr>
        <w:lastRenderedPageBreak/>
        <w:drawing>
          <wp:inline distT="0" distB="0" distL="0" distR="0" wp14:anchorId="4A676808" wp14:editId="25546B63">
            <wp:extent cx="3451037" cy="51562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2-12-15 at 20.20.13.jpeg"/>
                    <pic:cNvPicPr/>
                  </pic:nvPicPr>
                  <pic:blipFill>
                    <a:blip r:embed="rId37">
                      <a:extLst>
                        <a:ext uri="{28A0092B-C50C-407E-A947-70E740481C1C}">
                          <a14:useLocalDpi xmlns:a14="http://schemas.microsoft.com/office/drawing/2010/main" val="0"/>
                        </a:ext>
                      </a:extLst>
                    </a:blip>
                    <a:stretch>
                      <a:fillRect/>
                    </a:stretch>
                  </pic:blipFill>
                  <pic:spPr>
                    <a:xfrm>
                      <a:off x="0" y="0"/>
                      <a:ext cx="3463422" cy="5174704"/>
                    </a:xfrm>
                    <a:prstGeom prst="rect">
                      <a:avLst/>
                    </a:prstGeom>
                  </pic:spPr>
                </pic:pic>
              </a:graphicData>
            </a:graphic>
          </wp:inline>
        </w:drawing>
      </w:r>
    </w:p>
    <w:p w14:paraId="256F03A5" w14:textId="6D074660" w:rsidR="008B3717"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11</w:t>
      </w:r>
      <w:r w:rsidR="007C3FF5">
        <w:rPr>
          <w:b/>
          <w:bCs/>
          <w:i w:val="0"/>
          <w:iCs w:val="0"/>
          <w:color w:val="auto"/>
          <w:sz w:val="24"/>
          <w:szCs w:val="24"/>
          <w:lang w:val="id-ID"/>
        </w:rPr>
        <w:fldChar w:fldCharType="end"/>
      </w:r>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Activity</w:t>
      </w:r>
      <w:proofErr w:type="spellEnd"/>
      <w:r w:rsidRPr="00B53138">
        <w:rPr>
          <w:b/>
          <w:bCs/>
          <w:i w:val="0"/>
          <w:iCs w:val="0"/>
          <w:color w:val="auto"/>
          <w:sz w:val="24"/>
          <w:szCs w:val="24"/>
          <w:lang w:val="id-ID"/>
        </w:rPr>
        <w:t xml:space="preserve"> diagram manajemen kelompok tani</w:t>
      </w:r>
    </w:p>
    <w:p w14:paraId="23E4CD78" w14:textId="77777777" w:rsidR="004776D9" w:rsidRPr="00B53138" w:rsidRDefault="004776D9" w:rsidP="004776D9">
      <w:pPr>
        <w:rPr>
          <w:lang w:val="id-ID"/>
        </w:rPr>
      </w:pPr>
    </w:p>
    <w:p w14:paraId="414F5C76" w14:textId="08176910" w:rsidR="009E1F2C" w:rsidRPr="00B53138" w:rsidRDefault="009E1F2C" w:rsidP="00F82818">
      <w:pPr>
        <w:pStyle w:val="ListParagraph"/>
        <w:numPr>
          <w:ilvl w:val="0"/>
          <w:numId w:val="23"/>
        </w:numPr>
        <w:spacing w:after="240"/>
        <w:rPr>
          <w:lang w:val="id-ID"/>
        </w:rPr>
      </w:pPr>
      <w:r w:rsidRPr="00B53138">
        <w:rPr>
          <w:lang w:val="id-ID"/>
        </w:rPr>
        <w:t>Pengajuan Proposal oleh Badan Penyuluh</w:t>
      </w:r>
    </w:p>
    <w:p w14:paraId="05262CDF" w14:textId="7176FDF8" w:rsidR="0039207E" w:rsidRPr="00B53138" w:rsidRDefault="0039207E" w:rsidP="0039207E">
      <w:pPr>
        <w:pStyle w:val="ListParagraph"/>
        <w:spacing w:after="240"/>
        <w:ind w:left="1440" w:firstLine="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pengajuan proposal oleh badan penyuluh dimulai dari </w:t>
      </w:r>
      <w:proofErr w:type="spellStart"/>
      <w:r w:rsidRPr="00B53138">
        <w:rPr>
          <w:i/>
          <w:iCs/>
          <w:lang w:val="id-ID"/>
        </w:rPr>
        <w:t>login</w:t>
      </w:r>
      <w:proofErr w:type="spellEnd"/>
      <w:r w:rsidRPr="00B53138">
        <w:rPr>
          <w:i/>
          <w:iCs/>
          <w:lang w:val="id-ID"/>
        </w:rPr>
        <w:t xml:space="preserve"> </w:t>
      </w:r>
      <w:r w:rsidRPr="00B53138">
        <w:rPr>
          <w:lang w:val="id-ID"/>
        </w:rPr>
        <w:t xml:space="preserve">masuk ke </w:t>
      </w:r>
      <w:proofErr w:type="spellStart"/>
      <w:r w:rsidRPr="00B53138">
        <w:rPr>
          <w:i/>
          <w:iCs/>
          <w:lang w:val="id-ID"/>
        </w:rPr>
        <w:t>dashboard</w:t>
      </w:r>
      <w:proofErr w:type="spellEnd"/>
      <w:r w:rsidRPr="00B53138">
        <w:rPr>
          <w:lang w:val="id-ID"/>
        </w:rPr>
        <w:t>. Badan penyuluh dapat mengakses menu pengajuan proposal tani lalu dapat memeriksa data kelompok tani. Data</w:t>
      </w:r>
      <w:r w:rsidRPr="00B53138">
        <w:rPr>
          <w:i/>
          <w:iCs/>
          <w:lang w:val="id-ID"/>
        </w:rPr>
        <w:t xml:space="preserve"> </w:t>
      </w:r>
      <w:r w:rsidRPr="00B53138">
        <w:rPr>
          <w:lang w:val="id-ID"/>
        </w:rPr>
        <w:t>kelompok tani yang telah cukup akan ditampilkan di sistem. Data kelompok tani yang belum cukup maka dapat dilakukan tambah, edit, atau hapus proposal kelompok tani.</w:t>
      </w:r>
      <w:r w:rsidRPr="00B53138">
        <w:rPr>
          <w:i/>
          <w:iCs/>
          <w:lang w:val="id-ID"/>
        </w:rPr>
        <w:t>.</w:t>
      </w:r>
    </w:p>
    <w:p w14:paraId="08DE6D98" w14:textId="77777777" w:rsidR="004776D9" w:rsidRPr="00B53138" w:rsidRDefault="009E1F2C" w:rsidP="004776D9">
      <w:pPr>
        <w:pStyle w:val="ListParagraph"/>
        <w:keepNext/>
        <w:spacing w:after="240"/>
        <w:ind w:left="1440" w:firstLine="0"/>
        <w:jc w:val="center"/>
        <w:rPr>
          <w:lang w:val="id-ID"/>
        </w:rPr>
      </w:pPr>
      <w:r w:rsidRPr="00B53138">
        <w:rPr>
          <w:noProof/>
        </w:rPr>
        <w:lastRenderedPageBreak/>
        <w:drawing>
          <wp:inline distT="0" distB="0" distL="0" distR="0" wp14:anchorId="7170F734" wp14:editId="28C3186C">
            <wp:extent cx="3159678" cy="46863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2-12-15 at 20.29.59.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67688" cy="4698181"/>
                    </a:xfrm>
                    <a:prstGeom prst="rect">
                      <a:avLst/>
                    </a:prstGeom>
                  </pic:spPr>
                </pic:pic>
              </a:graphicData>
            </a:graphic>
          </wp:inline>
        </w:drawing>
      </w:r>
    </w:p>
    <w:p w14:paraId="046B1600" w14:textId="5C277F49" w:rsidR="0039207E"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12</w:t>
      </w:r>
      <w:r w:rsidR="007C3FF5">
        <w:rPr>
          <w:b/>
          <w:bCs/>
          <w:i w:val="0"/>
          <w:iCs w:val="0"/>
          <w:color w:val="auto"/>
          <w:sz w:val="24"/>
          <w:szCs w:val="24"/>
          <w:lang w:val="id-ID"/>
        </w:rPr>
        <w:fldChar w:fldCharType="end"/>
      </w:r>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Activity</w:t>
      </w:r>
      <w:proofErr w:type="spellEnd"/>
      <w:r w:rsidRPr="00B53138">
        <w:rPr>
          <w:b/>
          <w:bCs/>
          <w:i w:val="0"/>
          <w:iCs w:val="0"/>
          <w:color w:val="auto"/>
          <w:sz w:val="24"/>
          <w:szCs w:val="24"/>
          <w:lang w:val="id-ID"/>
        </w:rPr>
        <w:t xml:space="preserve"> diagram pengajuan proposal</w:t>
      </w:r>
    </w:p>
    <w:p w14:paraId="258A67C2" w14:textId="77777777" w:rsidR="004776D9" w:rsidRPr="00B53138" w:rsidRDefault="004776D9" w:rsidP="004776D9">
      <w:pPr>
        <w:rPr>
          <w:lang w:val="id-ID"/>
        </w:rPr>
      </w:pPr>
    </w:p>
    <w:p w14:paraId="3DF047D9" w14:textId="53480F75" w:rsidR="009E1F2C" w:rsidRPr="00B53138" w:rsidRDefault="009E1F2C" w:rsidP="00F82818">
      <w:pPr>
        <w:pStyle w:val="ListParagraph"/>
        <w:numPr>
          <w:ilvl w:val="0"/>
          <w:numId w:val="26"/>
        </w:numPr>
        <w:spacing w:after="240"/>
        <w:rPr>
          <w:b/>
          <w:bCs/>
          <w:lang w:val="id-ID"/>
        </w:rPr>
      </w:pPr>
      <w:r w:rsidRPr="00B53138">
        <w:rPr>
          <w:b/>
          <w:bCs/>
          <w:lang w:val="id-ID"/>
        </w:rPr>
        <w:t xml:space="preserve">Rancangan </w:t>
      </w:r>
      <w:proofErr w:type="spellStart"/>
      <w:r w:rsidRPr="00B53138">
        <w:rPr>
          <w:b/>
          <w:bCs/>
          <w:i/>
          <w:iCs/>
          <w:lang w:val="id-ID"/>
        </w:rPr>
        <w:t>Database</w:t>
      </w:r>
      <w:proofErr w:type="spellEnd"/>
      <w:r w:rsidRPr="00B53138">
        <w:rPr>
          <w:b/>
          <w:bCs/>
          <w:i/>
          <w:iCs/>
          <w:lang w:val="id-ID"/>
        </w:rPr>
        <w:t xml:space="preserve"> </w:t>
      </w:r>
    </w:p>
    <w:p w14:paraId="0E85D545" w14:textId="663FC5B2" w:rsidR="00FF1D83" w:rsidRPr="00B53138" w:rsidRDefault="00FF1D83" w:rsidP="00FF1D83">
      <w:pPr>
        <w:pStyle w:val="ListParagraph"/>
        <w:spacing w:after="240"/>
        <w:ind w:left="360"/>
        <w:rPr>
          <w:lang w:val="id-ID"/>
        </w:rPr>
      </w:pPr>
      <w:r w:rsidRPr="00B53138">
        <w:rPr>
          <w:lang w:val="id-ID"/>
        </w:rPr>
        <w:t>ERD (</w:t>
      </w:r>
      <w:proofErr w:type="spellStart"/>
      <w:r w:rsidRPr="00B53138">
        <w:rPr>
          <w:i/>
          <w:iCs/>
          <w:lang w:val="id-ID"/>
        </w:rPr>
        <w:t>Entity</w:t>
      </w:r>
      <w:proofErr w:type="spellEnd"/>
      <w:r w:rsidRPr="00B53138">
        <w:rPr>
          <w:i/>
          <w:iCs/>
          <w:lang w:val="id-ID"/>
        </w:rPr>
        <w:t xml:space="preserve"> </w:t>
      </w:r>
      <w:proofErr w:type="spellStart"/>
      <w:r w:rsidRPr="00B53138">
        <w:rPr>
          <w:i/>
          <w:iCs/>
          <w:lang w:val="id-ID"/>
        </w:rPr>
        <w:t>Relation</w:t>
      </w:r>
      <w:proofErr w:type="spellEnd"/>
      <w:r w:rsidRPr="00B53138">
        <w:rPr>
          <w:i/>
          <w:iCs/>
          <w:lang w:val="id-ID"/>
        </w:rPr>
        <w:t xml:space="preserve"> Diagram</w:t>
      </w:r>
      <w:r w:rsidRPr="00B53138">
        <w:rPr>
          <w:lang w:val="id-ID"/>
        </w:rPr>
        <w:t>) merupakan model yang digunakan untuk merancang basis data sehingga relasi data dapat digambarkan. Rancanga</w:t>
      </w:r>
      <w:r w:rsidR="00B5163C" w:rsidRPr="00B53138">
        <w:rPr>
          <w:lang w:val="id-ID"/>
        </w:rPr>
        <w:t>n</w:t>
      </w:r>
      <w:r w:rsidRPr="00B53138">
        <w:rPr>
          <w:lang w:val="id-ID"/>
        </w:rPr>
        <w:t xml:space="preserve"> yang dibuat masih memungkinkan ada perubahan pada struktur diagram. Entitas yang digunakan pada </w:t>
      </w:r>
      <w:proofErr w:type="spellStart"/>
      <w:r w:rsidRPr="00B53138">
        <w:rPr>
          <w:i/>
          <w:iCs/>
          <w:lang w:val="id-ID"/>
        </w:rPr>
        <w:t>database</w:t>
      </w:r>
      <w:proofErr w:type="spellEnd"/>
      <w:r w:rsidRPr="00B53138">
        <w:rPr>
          <w:lang w:val="id-ID"/>
        </w:rPr>
        <w:t xml:space="preserve"> sistem ini adalah </w:t>
      </w:r>
      <w:proofErr w:type="spellStart"/>
      <w:r w:rsidRPr="00B53138">
        <w:rPr>
          <w:i/>
          <w:iCs/>
          <w:lang w:val="id-ID"/>
        </w:rPr>
        <w:t>roles</w:t>
      </w:r>
      <w:proofErr w:type="spellEnd"/>
      <w:r w:rsidRPr="00B53138">
        <w:rPr>
          <w:i/>
          <w:iCs/>
          <w:lang w:val="id-ID"/>
        </w:rPr>
        <w:t xml:space="preserve">, </w:t>
      </w:r>
      <w:proofErr w:type="spellStart"/>
      <w:r w:rsidRPr="00B53138">
        <w:rPr>
          <w:i/>
          <w:iCs/>
          <w:lang w:val="id-ID"/>
        </w:rPr>
        <w:t>roles_has_permission</w:t>
      </w:r>
      <w:proofErr w:type="spellEnd"/>
      <w:r w:rsidRPr="00B53138">
        <w:rPr>
          <w:i/>
          <w:iCs/>
          <w:lang w:val="id-ID"/>
        </w:rPr>
        <w:t xml:space="preserve">, </w:t>
      </w:r>
      <w:proofErr w:type="spellStart"/>
      <w:r w:rsidRPr="00B53138">
        <w:rPr>
          <w:i/>
          <w:iCs/>
          <w:lang w:val="id-ID"/>
        </w:rPr>
        <w:t>permission</w:t>
      </w:r>
      <w:proofErr w:type="spellEnd"/>
      <w:r w:rsidRPr="00B53138">
        <w:rPr>
          <w:i/>
          <w:iCs/>
          <w:lang w:val="id-ID"/>
        </w:rPr>
        <w:t xml:space="preserve">, </w:t>
      </w:r>
      <w:proofErr w:type="spellStart"/>
      <w:r w:rsidRPr="00B53138">
        <w:rPr>
          <w:i/>
          <w:iCs/>
          <w:lang w:val="id-ID"/>
        </w:rPr>
        <w:t>model_has_permission</w:t>
      </w:r>
      <w:proofErr w:type="spellEnd"/>
      <w:r w:rsidRPr="00B53138">
        <w:rPr>
          <w:i/>
          <w:iCs/>
          <w:lang w:val="id-ID"/>
        </w:rPr>
        <w:t xml:space="preserve">, </w:t>
      </w:r>
      <w:proofErr w:type="spellStart"/>
      <w:r w:rsidRPr="00B53138">
        <w:rPr>
          <w:i/>
          <w:iCs/>
          <w:lang w:val="id-ID"/>
        </w:rPr>
        <w:t>models_has_roles</w:t>
      </w:r>
      <w:proofErr w:type="spellEnd"/>
      <w:r w:rsidRPr="00B53138">
        <w:rPr>
          <w:i/>
          <w:iCs/>
          <w:lang w:val="id-ID"/>
        </w:rPr>
        <w:t xml:space="preserve">, </w:t>
      </w:r>
      <w:proofErr w:type="spellStart"/>
      <w:r w:rsidRPr="00B53138">
        <w:rPr>
          <w:i/>
          <w:iCs/>
          <w:lang w:val="id-ID"/>
        </w:rPr>
        <w:t>district_user</w:t>
      </w:r>
      <w:proofErr w:type="spellEnd"/>
      <w:r w:rsidRPr="00B53138">
        <w:rPr>
          <w:i/>
          <w:iCs/>
          <w:lang w:val="id-ID"/>
        </w:rPr>
        <w:t xml:space="preserve">, </w:t>
      </w:r>
      <w:proofErr w:type="spellStart"/>
      <w:r w:rsidRPr="00B53138">
        <w:rPr>
          <w:i/>
          <w:iCs/>
          <w:lang w:val="id-ID"/>
        </w:rPr>
        <w:t>users</w:t>
      </w:r>
      <w:proofErr w:type="spellEnd"/>
      <w:r w:rsidRPr="00B53138">
        <w:rPr>
          <w:i/>
          <w:iCs/>
          <w:lang w:val="id-ID"/>
        </w:rPr>
        <w:t xml:space="preserve">, </w:t>
      </w:r>
      <w:proofErr w:type="spellStart"/>
      <w:r w:rsidRPr="00B53138">
        <w:rPr>
          <w:i/>
          <w:iCs/>
          <w:lang w:val="id-ID"/>
        </w:rPr>
        <w:t>division_users</w:t>
      </w:r>
      <w:proofErr w:type="spellEnd"/>
      <w:r w:rsidRPr="00B53138">
        <w:rPr>
          <w:i/>
          <w:iCs/>
          <w:lang w:val="id-ID"/>
        </w:rPr>
        <w:t xml:space="preserve">, </w:t>
      </w:r>
      <w:proofErr w:type="spellStart"/>
      <w:r w:rsidRPr="00B53138">
        <w:rPr>
          <w:i/>
          <w:iCs/>
          <w:lang w:val="id-ID"/>
        </w:rPr>
        <w:t>districs</w:t>
      </w:r>
      <w:proofErr w:type="spellEnd"/>
      <w:r w:rsidRPr="00B53138">
        <w:rPr>
          <w:i/>
          <w:iCs/>
          <w:lang w:val="id-ID"/>
        </w:rPr>
        <w:t xml:space="preserve">, </w:t>
      </w:r>
      <w:proofErr w:type="spellStart"/>
      <w:r w:rsidRPr="00B53138">
        <w:rPr>
          <w:i/>
          <w:iCs/>
          <w:lang w:val="id-ID"/>
        </w:rPr>
        <w:t>division</w:t>
      </w:r>
      <w:proofErr w:type="spellEnd"/>
      <w:r w:rsidRPr="00B53138">
        <w:rPr>
          <w:i/>
          <w:iCs/>
          <w:lang w:val="id-ID"/>
        </w:rPr>
        <w:t xml:space="preserve">, </w:t>
      </w:r>
      <w:proofErr w:type="spellStart"/>
      <w:r w:rsidRPr="00B53138">
        <w:rPr>
          <w:i/>
          <w:iCs/>
          <w:lang w:val="id-ID"/>
        </w:rPr>
        <w:t>villages</w:t>
      </w:r>
      <w:proofErr w:type="spellEnd"/>
      <w:r w:rsidRPr="00B53138">
        <w:rPr>
          <w:i/>
          <w:iCs/>
          <w:lang w:val="id-ID"/>
        </w:rPr>
        <w:t xml:space="preserve">, </w:t>
      </w:r>
      <w:proofErr w:type="spellStart"/>
      <w:r w:rsidRPr="00B53138">
        <w:rPr>
          <w:i/>
          <w:iCs/>
          <w:lang w:val="id-ID"/>
        </w:rPr>
        <w:t>supports</w:t>
      </w:r>
      <w:proofErr w:type="spellEnd"/>
      <w:r w:rsidRPr="00B53138">
        <w:rPr>
          <w:i/>
          <w:iCs/>
          <w:lang w:val="id-ID"/>
        </w:rPr>
        <w:t xml:space="preserve">, </w:t>
      </w:r>
      <w:proofErr w:type="spellStart"/>
      <w:r w:rsidRPr="00B53138">
        <w:rPr>
          <w:i/>
          <w:iCs/>
          <w:lang w:val="id-ID"/>
        </w:rPr>
        <w:t>farmers</w:t>
      </w:r>
      <w:proofErr w:type="spellEnd"/>
      <w:r w:rsidRPr="00B53138">
        <w:rPr>
          <w:i/>
          <w:iCs/>
          <w:lang w:val="id-ID"/>
        </w:rPr>
        <w:t xml:space="preserve">, </w:t>
      </w:r>
      <w:proofErr w:type="spellStart"/>
      <w:r w:rsidRPr="00B53138">
        <w:rPr>
          <w:i/>
          <w:iCs/>
          <w:lang w:val="id-ID"/>
        </w:rPr>
        <w:t>request</w:t>
      </w:r>
      <w:proofErr w:type="spellEnd"/>
      <w:r w:rsidRPr="00B53138">
        <w:rPr>
          <w:i/>
          <w:iCs/>
          <w:lang w:val="id-ID"/>
        </w:rPr>
        <w:t xml:space="preserve">, </w:t>
      </w:r>
      <w:proofErr w:type="spellStart"/>
      <w:r w:rsidRPr="00B53138">
        <w:rPr>
          <w:i/>
          <w:iCs/>
          <w:lang w:val="id-ID"/>
        </w:rPr>
        <w:t>periods</w:t>
      </w:r>
      <w:proofErr w:type="spellEnd"/>
      <w:r w:rsidRPr="00B53138">
        <w:rPr>
          <w:i/>
          <w:iCs/>
          <w:lang w:val="id-ID"/>
        </w:rPr>
        <w:t xml:space="preserve">. </w:t>
      </w:r>
    </w:p>
    <w:p w14:paraId="5BD550BD" w14:textId="51A99EAB" w:rsidR="00FF1D83" w:rsidRPr="00B53138" w:rsidRDefault="00FF1D83" w:rsidP="00FF1D83">
      <w:pPr>
        <w:pStyle w:val="ListParagraph"/>
        <w:spacing w:after="240"/>
        <w:ind w:left="360" w:firstLine="0"/>
        <w:rPr>
          <w:lang w:val="id-ID"/>
        </w:rPr>
      </w:pPr>
      <w:r w:rsidRPr="00B53138">
        <w:rPr>
          <w:lang w:val="id-ID"/>
        </w:rPr>
        <w:tab/>
      </w:r>
      <w:proofErr w:type="spellStart"/>
      <w:r w:rsidRPr="00B53138">
        <w:rPr>
          <w:i/>
          <w:iCs/>
          <w:lang w:val="id-ID"/>
        </w:rPr>
        <w:t>Roles</w:t>
      </w:r>
      <w:proofErr w:type="spellEnd"/>
      <w:r w:rsidRPr="00B53138">
        <w:rPr>
          <w:lang w:val="id-ID"/>
        </w:rPr>
        <w:t xml:space="preserve"> memiliki relasi </w:t>
      </w:r>
      <w:proofErr w:type="spellStart"/>
      <w:r w:rsidRPr="00B53138">
        <w:rPr>
          <w:i/>
          <w:iCs/>
          <w:lang w:val="id-ID"/>
        </w:rPr>
        <w:t>one</w:t>
      </w:r>
      <w:proofErr w:type="spellEnd"/>
      <w:r w:rsidRPr="00B53138">
        <w:rPr>
          <w:i/>
          <w:iCs/>
          <w:lang w:val="id-ID"/>
        </w:rPr>
        <w:t xml:space="preserve"> </w:t>
      </w:r>
      <w:proofErr w:type="spellStart"/>
      <w:r w:rsidRPr="00B53138">
        <w:rPr>
          <w:i/>
          <w:iCs/>
          <w:lang w:val="id-ID"/>
        </w:rPr>
        <w:t>to</w:t>
      </w:r>
      <w:proofErr w:type="spellEnd"/>
      <w:r w:rsidRPr="00B53138">
        <w:rPr>
          <w:i/>
          <w:iCs/>
          <w:lang w:val="id-ID"/>
        </w:rPr>
        <w:t xml:space="preserve"> </w:t>
      </w:r>
      <w:proofErr w:type="spellStart"/>
      <w:r w:rsidRPr="00B53138">
        <w:rPr>
          <w:i/>
          <w:iCs/>
          <w:lang w:val="id-ID"/>
        </w:rPr>
        <w:t>many</w:t>
      </w:r>
      <w:proofErr w:type="spellEnd"/>
      <w:r w:rsidRPr="00B53138">
        <w:rPr>
          <w:lang w:val="id-ID"/>
        </w:rPr>
        <w:t xml:space="preserve"> terhadap entitas </w:t>
      </w:r>
      <w:proofErr w:type="spellStart"/>
      <w:r w:rsidRPr="00B53138">
        <w:rPr>
          <w:i/>
          <w:iCs/>
          <w:lang w:val="id-ID"/>
        </w:rPr>
        <w:t>roles_has_permission</w:t>
      </w:r>
      <w:proofErr w:type="spellEnd"/>
      <w:r w:rsidRPr="00B53138">
        <w:rPr>
          <w:i/>
          <w:iCs/>
          <w:lang w:val="id-ID"/>
        </w:rPr>
        <w:t xml:space="preserve"> </w:t>
      </w:r>
      <w:r w:rsidRPr="00B53138">
        <w:rPr>
          <w:lang w:val="id-ID"/>
        </w:rPr>
        <w:t xml:space="preserve">dan </w:t>
      </w:r>
      <w:proofErr w:type="spellStart"/>
      <w:r w:rsidRPr="00B53138">
        <w:rPr>
          <w:i/>
          <w:iCs/>
          <w:lang w:val="id-ID"/>
        </w:rPr>
        <w:t>model_has_roles</w:t>
      </w:r>
      <w:proofErr w:type="spellEnd"/>
      <w:r w:rsidRPr="00B53138">
        <w:rPr>
          <w:i/>
          <w:iCs/>
          <w:lang w:val="id-ID"/>
        </w:rPr>
        <w:t xml:space="preserve">. </w:t>
      </w:r>
      <w:r w:rsidRPr="00B53138">
        <w:rPr>
          <w:lang w:val="id-ID"/>
        </w:rPr>
        <w:t xml:space="preserve"> Entitas </w:t>
      </w:r>
      <w:proofErr w:type="spellStart"/>
      <w:r w:rsidRPr="00B53138">
        <w:rPr>
          <w:i/>
          <w:iCs/>
          <w:lang w:val="id-ID"/>
        </w:rPr>
        <w:t>permission</w:t>
      </w:r>
      <w:proofErr w:type="spellEnd"/>
      <w:r w:rsidRPr="00B53138">
        <w:rPr>
          <w:lang w:val="id-ID"/>
        </w:rPr>
        <w:t xml:space="preserve"> memiliki relasi </w:t>
      </w:r>
      <w:proofErr w:type="spellStart"/>
      <w:r w:rsidRPr="00B53138">
        <w:rPr>
          <w:i/>
          <w:iCs/>
          <w:lang w:val="id-ID"/>
        </w:rPr>
        <w:t>one</w:t>
      </w:r>
      <w:proofErr w:type="spellEnd"/>
      <w:r w:rsidRPr="00B53138">
        <w:rPr>
          <w:i/>
          <w:iCs/>
          <w:lang w:val="id-ID"/>
        </w:rPr>
        <w:t xml:space="preserve"> </w:t>
      </w:r>
      <w:proofErr w:type="spellStart"/>
      <w:r w:rsidRPr="00B53138">
        <w:rPr>
          <w:i/>
          <w:iCs/>
          <w:lang w:val="id-ID"/>
        </w:rPr>
        <w:t>to</w:t>
      </w:r>
      <w:proofErr w:type="spellEnd"/>
      <w:r w:rsidRPr="00B53138">
        <w:rPr>
          <w:i/>
          <w:iCs/>
          <w:lang w:val="id-ID"/>
        </w:rPr>
        <w:t xml:space="preserve"> </w:t>
      </w:r>
      <w:proofErr w:type="spellStart"/>
      <w:r w:rsidRPr="00B53138">
        <w:rPr>
          <w:i/>
          <w:iCs/>
          <w:lang w:val="id-ID"/>
        </w:rPr>
        <w:t>many</w:t>
      </w:r>
      <w:proofErr w:type="spellEnd"/>
      <w:r w:rsidRPr="00B53138">
        <w:rPr>
          <w:i/>
          <w:iCs/>
          <w:lang w:val="id-ID"/>
        </w:rPr>
        <w:t xml:space="preserve"> </w:t>
      </w:r>
      <w:r w:rsidRPr="00B53138">
        <w:rPr>
          <w:lang w:val="id-ID"/>
        </w:rPr>
        <w:t xml:space="preserve">terhadap entitas </w:t>
      </w:r>
      <w:proofErr w:type="spellStart"/>
      <w:r w:rsidRPr="00B53138">
        <w:rPr>
          <w:i/>
          <w:iCs/>
          <w:lang w:val="id-ID"/>
        </w:rPr>
        <w:t>roles_has_permission</w:t>
      </w:r>
      <w:proofErr w:type="spellEnd"/>
      <w:r w:rsidRPr="00B53138">
        <w:rPr>
          <w:i/>
          <w:iCs/>
          <w:lang w:val="id-ID"/>
        </w:rPr>
        <w:t xml:space="preserve"> </w:t>
      </w:r>
      <w:r w:rsidRPr="00B53138">
        <w:rPr>
          <w:lang w:val="id-ID"/>
        </w:rPr>
        <w:t xml:space="preserve">dan </w:t>
      </w:r>
      <w:proofErr w:type="spellStart"/>
      <w:r w:rsidRPr="00B53138">
        <w:rPr>
          <w:i/>
          <w:iCs/>
          <w:lang w:val="id-ID"/>
        </w:rPr>
        <w:t>models_has_roles</w:t>
      </w:r>
      <w:proofErr w:type="spellEnd"/>
      <w:r w:rsidRPr="00B53138">
        <w:rPr>
          <w:i/>
          <w:iCs/>
          <w:lang w:val="id-ID"/>
        </w:rPr>
        <w:t xml:space="preserve">. </w:t>
      </w:r>
      <w:r w:rsidRPr="00B53138">
        <w:rPr>
          <w:lang w:val="id-ID"/>
        </w:rPr>
        <w:t xml:space="preserve">Entitas </w:t>
      </w:r>
      <w:proofErr w:type="spellStart"/>
      <w:r w:rsidRPr="00B53138">
        <w:rPr>
          <w:i/>
          <w:iCs/>
          <w:lang w:val="id-ID"/>
        </w:rPr>
        <w:t>users</w:t>
      </w:r>
      <w:proofErr w:type="spellEnd"/>
      <w:r w:rsidRPr="00B53138">
        <w:rPr>
          <w:i/>
          <w:iCs/>
          <w:lang w:val="id-ID"/>
        </w:rPr>
        <w:t xml:space="preserve"> </w:t>
      </w:r>
      <w:r w:rsidRPr="00B53138">
        <w:rPr>
          <w:lang w:val="id-ID"/>
        </w:rPr>
        <w:t xml:space="preserve">memiliki relasi </w:t>
      </w:r>
      <w:proofErr w:type="spellStart"/>
      <w:r w:rsidRPr="00B53138">
        <w:rPr>
          <w:i/>
          <w:iCs/>
          <w:lang w:val="id-ID"/>
        </w:rPr>
        <w:t>one</w:t>
      </w:r>
      <w:proofErr w:type="spellEnd"/>
      <w:r w:rsidRPr="00B53138">
        <w:rPr>
          <w:i/>
          <w:iCs/>
          <w:lang w:val="id-ID"/>
        </w:rPr>
        <w:t xml:space="preserve"> </w:t>
      </w:r>
      <w:proofErr w:type="spellStart"/>
      <w:r w:rsidRPr="00B53138">
        <w:rPr>
          <w:i/>
          <w:iCs/>
          <w:lang w:val="id-ID"/>
        </w:rPr>
        <w:t>to</w:t>
      </w:r>
      <w:proofErr w:type="spellEnd"/>
      <w:r w:rsidRPr="00B53138">
        <w:rPr>
          <w:i/>
          <w:iCs/>
          <w:lang w:val="id-ID"/>
        </w:rPr>
        <w:t xml:space="preserve"> </w:t>
      </w:r>
      <w:proofErr w:type="spellStart"/>
      <w:r w:rsidRPr="00B53138">
        <w:rPr>
          <w:i/>
          <w:iCs/>
          <w:lang w:val="id-ID"/>
        </w:rPr>
        <w:t>many</w:t>
      </w:r>
      <w:proofErr w:type="spellEnd"/>
      <w:r w:rsidRPr="00B53138">
        <w:rPr>
          <w:lang w:val="id-ID"/>
        </w:rPr>
        <w:t xml:space="preserve"> terhadap entitas </w:t>
      </w:r>
      <w:proofErr w:type="spellStart"/>
      <w:r w:rsidR="00B5163C" w:rsidRPr="00B53138">
        <w:rPr>
          <w:i/>
          <w:iCs/>
          <w:lang w:val="id-ID"/>
        </w:rPr>
        <w:t>district_user</w:t>
      </w:r>
      <w:proofErr w:type="spellEnd"/>
      <w:r w:rsidR="00B5163C" w:rsidRPr="00B53138">
        <w:rPr>
          <w:lang w:val="id-ID"/>
        </w:rPr>
        <w:t xml:space="preserve"> dan </w:t>
      </w:r>
      <w:proofErr w:type="spellStart"/>
      <w:r w:rsidR="00B5163C" w:rsidRPr="00B53138">
        <w:rPr>
          <w:i/>
          <w:iCs/>
          <w:lang w:val="id-ID"/>
        </w:rPr>
        <w:t>division_user</w:t>
      </w:r>
      <w:proofErr w:type="spellEnd"/>
      <w:r w:rsidR="00B5163C" w:rsidRPr="00B53138">
        <w:rPr>
          <w:lang w:val="id-ID"/>
        </w:rPr>
        <w:t xml:space="preserve">. Entitas </w:t>
      </w:r>
      <w:proofErr w:type="spellStart"/>
      <w:r w:rsidR="00B5163C" w:rsidRPr="00B53138">
        <w:rPr>
          <w:i/>
          <w:iCs/>
          <w:lang w:val="id-ID"/>
        </w:rPr>
        <w:t>district</w:t>
      </w:r>
      <w:proofErr w:type="spellEnd"/>
      <w:r w:rsidR="00B5163C" w:rsidRPr="00B53138">
        <w:rPr>
          <w:lang w:val="id-ID"/>
        </w:rPr>
        <w:t xml:space="preserve"> memiliki </w:t>
      </w:r>
      <w:r w:rsidR="00B5163C" w:rsidRPr="00B53138">
        <w:rPr>
          <w:lang w:val="id-ID"/>
        </w:rPr>
        <w:lastRenderedPageBreak/>
        <w:t xml:space="preserve">relasi </w:t>
      </w:r>
      <w:proofErr w:type="spellStart"/>
      <w:r w:rsidR="00B5163C" w:rsidRPr="00B53138">
        <w:rPr>
          <w:i/>
          <w:iCs/>
          <w:lang w:val="id-ID"/>
        </w:rPr>
        <w:t>one</w:t>
      </w:r>
      <w:proofErr w:type="spellEnd"/>
      <w:r w:rsidR="00B5163C" w:rsidRPr="00B53138">
        <w:rPr>
          <w:i/>
          <w:iCs/>
          <w:lang w:val="id-ID"/>
        </w:rPr>
        <w:t xml:space="preserve"> </w:t>
      </w:r>
      <w:proofErr w:type="spellStart"/>
      <w:r w:rsidR="00B5163C" w:rsidRPr="00B53138">
        <w:rPr>
          <w:i/>
          <w:iCs/>
          <w:lang w:val="id-ID"/>
        </w:rPr>
        <w:t>to</w:t>
      </w:r>
      <w:proofErr w:type="spellEnd"/>
      <w:r w:rsidR="00B5163C" w:rsidRPr="00B53138">
        <w:rPr>
          <w:i/>
          <w:iCs/>
          <w:lang w:val="id-ID"/>
        </w:rPr>
        <w:t xml:space="preserve"> </w:t>
      </w:r>
      <w:proofErr w:type="spellStart"/>
      <w:r w:rsidR="00B5163C" w:rsidRPr="00B53138">
        <w:rPr>
          <w:i/>
          <w:iCs/>
          <w:lang w:val="id-ID"/>
        </w:rPr>
        <w:t>many</w:t>
      </w:r>
      <w:proofErr w:type="spellEnd"/>
      <w:r w:rsidR="00B5163C" w:rsidRPr="00B53138">
        <w:rPr>
          <w:lang w:val="id-ID"/>
        </w:rPr>
        <w:t xml:space="preserve"> terhadap entitas </w:t>
      </w:r>
      <w:proofErr w:type="spellStart"/>
      <w:r w:rsidR="00B5163C" w:rsidRPr="00B53138">
        <w:rPr>
          <w:i/>
          <w:iCs/>
          <w:lang w:val="id-ID"/>
        </w:rPr>
        <w:t>villages</w:t>
      </w:r>
      <w:proofErr w:type="spellEnd"/>
      <w:r w:rsidR="00B5163C" w:rsidRPr="00B53138">
        <w:rPr>
          <w:i/>
          <w:iCs/>
          <w:lang w:val="id-ID"/>
        </w:rPr>
        <w:t xml:space="preserve"> </w:t>
      </w:r>
      <w:r w:rsidR="00B5163C" w:rsidRPr="00B53138">
        <w:rPr>
          <w:lang w:val="id-ID"/>
        </w:rPr>
        <w:t xml:space="preserve">dan </w:t>
      </w:r>
      <w:proofErr w:type="spellStart"/>
      <w:r w:rsidR="00B5163C" w:rsidRPr="00B53138">
        <w:rPr>
          <w:i/>
          <w:iCs/>
          <w:lang w:val="id-ID"/>
        </w:rPr>
        <w:t>district_user</w:t>
      </w:r>
      <w:proofErr w:type="spellEnd"/>
      <w:r w:rsidR="00B5163C" w:rsidRPr="00B53138">
        <w:rPr>
          <w:i/>
          <w:iCs/>
          <w:lang w:val="id-ID"/>
        </w:rPr>
        <w:t xml:space="preserve">. </w:t>
      </w:r>
      <w:r w:rsidR="00B5163C" w:rsidRPr="00B53138">
        <w:rPr>
          <w:lang w:val="id-ID"/>
        </w:rPr>
        <w:t xml:space="preserve">Entitas </w:t>
      </w:r>
      <w:proofErr w:type="spellStart"/>
      <w:r w:rsidR="00B5163C" w:rsidRPr="00B53138">
        <w:rPr>
          <w:i/>
          <w:iCs/>
          <w:lang w:val="id-ID"/>
        </w:rPr>
        <w:t>division</w:t>
      </w:r>
      <w:proofErr w:type="spellEnd"/>
      <w:r w:rsidR="00B5163C" w:rsidRPr="00B53138">
        <w:rPr>
          <w:i/>
          <w:iCs/>
          <w:lang w:val="id-ID"/>
        </w:rPr>
        <w:t xml:space="preserve"> </w:t>
      </w:r>
      <w:r w:rsidR="00B5163C" w:rsidRPr="00B53138">
        <w:rPr>
          <w:lang w:val="id-ID"/>
        </w:rPr>
        <w:t xml:space="preserve">memiliki relasi </w:t>
      </w:r>
      <w:proofErr w:type="spellStart"/>
      <w:r w:rsidR="00B5163C" w:rsidRPr="00B53138">
        <w:rPr>
          <w:i/>
          <w:iCs/>
          <w:lang w:val="id-ID"/>
        </w:rPr>
        <w:t>one</w:t>
      </w:r>
      <w:proofErr w:type="spellEnd"/>
      <w:r w:rsidR="00B5163C" w:rsidRPr="00B53138">
        <w:rPr>
          <w:i/>
          <w:iCs/>
          <w:lang w:val="id-ID"/>
        </w:rPr>
        <w:t xml:space="preserve"> </w:t>
      </w:r>
      <w:proofErr w:type="spellStart"/>
      <w:r w:rsidR="00B5163C" w:rsidRPr="00B53138">
        <w:rPr>
          <w:i/>
          <w:iCs/>
          <w:lang w:val="id-ID"/>
        </w:rPr>
        <w:t>to</w:t>
      </w:r>
      <w:proofErr w:type="spellEnd"/>
      <w:r w:rsidR="00B5163C" w:rsidRPr="00B53138">
        <w:rPr>
          <w:i/>
          <w:iCs/>
          <w:lang w:val="id-ID"/>
        </w:rPr>
        <w:t xml:space="preserve"> </w:t>
      </w:r>
      <w:proofErr w:type="spellStart"/>
      <w:r w:rsidR="00B5163C" w:rsidRPr="00B53138">
        <w:rPr>
          <w:i/>
          <w:iCs/>
          <w:lang w:val="id-ID"/>
        </w:rPr>
        <w:t>many</w:t>
      </w:r>
      <w:proofErr w:type="spellEnd"/>
      <w:r w:rsidR="00B5163C" w:rsidRPr="00B53138">
        <w:rPr>
          <w:lang w:val="id-ID"/>
        </w:rPr>
        <w:t xml:space="preserve"> terhadap entitas </w:t>
      </w:r>
      <w:proofErr w:type="spellStart"/>
      <w:r w:rsidR="00B5163C" w:rsidRPr="00B53138">
        <w:rPr>
          <w:i/>
          <w:iCs/>
          <w:lang w:val="id-ID"/>
        </w:rPr>
        <w:t>division_user</w:t>
      </w:r>
      <w:proofErr w:type="spellEnd"/>
      <w:r w:rsidR="00B5163C" w:rsidRPr="00B53138">
        <w:rPr>
          <w:lang w:val="id-ID"/>
        </w:rPr>
        <w:t xml:space="preserve"> dan </w:t>
      </w:r>
      <w:proofErr w:type="spellStart"/>
      <w:r w:rsidR="00B5163C" w:rsidRPr="00B53138">
        <w:rPr>
          <w:i/>
          <w:iCs/>
          <w:lang w:val="id-ID"/>
        </w:rPr>
        <w:t>supports</w:t>
      </w:r>
      <w:proofErr w:type="spellEnd"/>
      <w:r w:rsidR="00B5163C" w:rsidRPr="00B53138">
        <w:rPr>
          <w:i/>
          <w:iCs/>
          <w:lang w:val="id-ID"/>
        </w:rPr>
        <w:t>.</w:t>
      </w:r>
      <w:r w:rsidR="00B5163C" w:rsidRPr="00B53138">
        <w:rPr>
          <w:lang w:val="id-ID"/>
        </w:rPr>
        <w:t xml:space="preserve"> Entitas </w:t>
      </w:r>
      <w:proofErr w:type="spellStart"/>
      <w:r w:rsidR="00B5163C" w:rsidRPr="00B53138">
        <w:rPr>
          <w:i/>
          <w:iCs/>
          <w:lang w:val="id-ID"/>
        </w:rPr>
        <w:t>periods</w:t>
      </w:r>
      <w:proofErr w:type="spellEnd"/>
      <w:r w:rsidR="00B5163C" w:rsidRPr="00B53138">
        <w:rPr>
          <w:lang w:val="id-ID"/>
        </w:rPr>
        <w:t xml:space="preserve"> memili relasi </w:t>
      </w:r>
      <w:proofErr w:type="spellStart"/>
      <w:r w:rsidR="00B5163C" w:rsidRPr="00B53138">
        <w:rPr>
          <w:i/>
          <w:iCs/>
          <w:lang w:val="id-ID"/>
        </w:rPr>
        <w:t>one</w:t>
      </w:r>
      <w:proofErr w:type="spellEnd"/>
      <w:r w:rsidR="00B5163C" w:rsidRPr="00B53138">
        <w:rPr>
          <w:i/>
          <w:iCs/>
          <w:lang w:val="id-ID"/>
        </w:rPr>
        <w:t xml:space="preserve"> </w:t>
      </w:r>
      <w:proofErr w:type="spellStart"/>
      <w:r w:rsidR="00B5163C" w:rsidRPr="00B53138">
        <w:rPr>
          <w:i/>
          <w:iCs/>
          <w:lang w:val="id-ID"/>
        </w:rPr>
        <w:t>to</w:t>
      </w:r>
      <w:proofErr w:type="spellEnd"/>
      <w:r w:rsidR="00B5163C" w:rsidRPr="00B53138">
        <w:rPr>
          <w:i/>
          <w:iCs/>
          <w:lang w:val="id-ID"/>
        </w:rPr>
        <w:t xml:space="preserve"> </w:t>
      </w:r>
      <w:proofErr w:type="spellStart"/>
      <w:r w:rsidR="00B5163C" w:rsidRPr="00B53138">
        <w:rPr>
          <w:i/>
          <w:iCs/>
          <w:lang w:val="id-ID"/>
        </w:rPr>
        <w:t>many</w:t>
      </w:r>
      <w:proofErr w:type="spellEnd"/>
      <w:r w:rsidR="00B5163C" w:rsidRPr="00B53138">
        <w:rPr>
          <w:i/>
          <w:iCs/>
          <w:lang w:val="id-ID"/>
        </w:rPr>
        <w:t xml:space="preserve"> </w:t>
      </w:r>
      <w:r w:rsidR="00B5163C" w:rsidRPr="00B53138">
        <w:rPr>
          <w:lang w:val="id-ID"/>
        </w:rPr>
        <w:t xml:space="preserve">terhadap entitas </w:t>
      </w:r>
      <w:proofErr w:type="spellStart"/>
      <w:r w:rsidR="00B5163C" w:rsidRPr="00B53138">
        <w:rPr>
          <w:lang w:val="id-ID"/>
        </w:rPr>
        <w:t>s</w:t>
      </w:r>
      <w:r w:rsidR="00B5163C" w:rsidRPr="00B53138">
        <w:rPr>
          <w:i/>
          <w:iCs/>
          <w:lang w:val="id-ID"/>
        </w:rPr>
        <w:t>upports</w:t>
      </w:r>
      <w:proofErr w:type="spellEnd"/>
      <w:r w:rsidR="00B5163C" w:rsidRPr="00B53138">
        <w:rPr>
          <w:lang w:val="id-ID"/>
        </w:rPr>
        <w:t xml:space="preserve">. Entitas </w:t>
      </w:r>
      <w:proofErr w:type="spellStart"/>
      <w:r w:rsidR="00B5163C" w:rsidRPr="00B53138">
        <w:rPr>
          <w:i/>
          <w:iCs/>
          <w:lang w:val="id-ID"/>
        </w:rPr>
        <w:t>farmers</w:t>
      </w:r>
      <w:proofErr w:type="spellEnd"/>
      <w:r w:rsidR="00B5163C" w:rsidRPr="00B53138">
        <w:rPr>
          <w:lang w:val="id-ID"/>
        </w:rPr>
        <w:t xml:space="preserve"> memiliki relasi </w:t>
      </w:r>
      <w:proofErr w:type="spellStart"/>
      <w:r w:rsidR="00B5163C" w:rsidRPr="00B53138">
        <w:rPr>
          <w:i/>
          <w:iCs/>
          <w:lang w:val="id-ID"/>
        </w:rPr>
        <w:t>one</w:t>
      </w:r>
      <w:proofErr w:type="spellEnd"/>
      <w:r w:rsidR="00B5163C" w:rsidRPr="00B53138">
        <w:rPr>
          <w:i/>
          <w:iCs/>
          <w:lang w:val="id-ID"/>
        </w:rPr>
        <w:t xml:space="preserve"> </w:t>
      </w:r>
      <w:proofErr w:type="spellStart"/>
      <w:r w:rsidR="00B5163C" w:rsidRPr="00B53138">
        <w:rPr>
          <w:i/>
          <w:iCs/>
          <w:lang w:val="id-ID"/>
        </w:rPr>
        <w:t>to</w:t>
      </w:r>
      <w:proofErr w:type="spellEnd"/>
      <w:r w:rsidR="00B5163C" w:rsidRPr="00B53138">
        <w:rPr>
          <w:i/>
          <w:iCs/>
          <w:lang w:val="id-ID"/>
        </w:rPr>
        <w:t xml:space="preserve"> </w:t>
      </w:r>
      <w:proofErr w:type="spellStart"/>
      <w:r w:rsidR="00B5163C" w:rsidRPr="00B53138">
        <w:rPr>
          <w:i/>
          <w:iCs/>
          <w:lang w:val="id-ID"/>
        </w:rPr>
        <w:t>many</w:t>
      </w:r>
      <w:proofErr w:type="spellEnd"/>
      <w:r w:rsidR="00B5163C" w:rsidRPr="00B53138">
        <w:rPr>
          <w:lang w:val="id-ID"/>
        </w:rPr>
        <w:t xml:space="preserve"> terhadap entitas </w:t>
      </w:r>
      <w:proofErr w:type="spellStart"/>
      <w:r w:rsidR="00B5163C" w:rsidRPr="00B53138">
        <w:rPr>
          <w:i/>
          <w:iCs/>
          <w:lang w:val="id-ID"/>
        </w:rPr>
        <w:t>request</w:t>
      </w:r>
      <w:proofErr w:type="spellEnd"/>
      <w:r w:rsidR="00B5163C" w:rsidRPr="00B53138">
        <w:rPr>
          <w:lang w:val="id-ID"/>
        </w:rPr>
        <w:t>.</w:t>
      </w:r>
    </w:p>
    <w:p w14:paraId="0116C636" w14:textId="77777777" w:rsidR="004776D9" w:rsidRPr="00B53138" w:rsidRDefault="0039207E" w:rsidP="004776D9">
      <w:pPr>
        <w:pStyle w:val="ListParagraph"/>
        <w:keepNext/>
        <w:spacing w:after="240"/>
        <w:ind w:left="360" w:firstLine="0"/>
        <w:rPr>
          <w:lang w:val="id-ID"/>
        </w:rPr>
      </w:pPr>
      <w:r w:rsidRPr="00B53138">
        <w:rPr>
          <w:b/>
          <w:bCs/>
          <w:noProof/>
        </w:rPr>
        <w:drawing>
          <wp:inline distT="0" distB="0" distL="0" distR="0" wp14:anchorId="44D99E09" wp14:editId="6830874A">
            <wp:extent cx="5221605" cy="3459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2-12-15 at 23.13.46.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21605" cy="3459480"/>
                    </a:xfrm>
                    <a:prstGeom prst="rect">
                      <a:avLst/>
                    </a:prstGeom>
                  </pic:spPr>
                </pic:pic>
              </a:graphicData>
            </a:graphic>
          </wp:inline>
        </w:drawing>
      </w:r>
    </w:p>
    <w:p w14:paraId="36676F2E" w14:textId="2912529B" w:rsidR="00B5163C"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13</w:t>
      </w:r>
      <w:r w:rsidR="007C3FF5">
        <w:rPr>
          <w:b/>
          <w:bCs/>
          <w:i w:val="0"/>
          <w:iCs w:val="0"/>
          <w:color w:val="auto"/>
          <w:sz w:val="24"/>
          <w:szCs w:val="24"/>
          <w:lang w:val="id-ID"/>
        </w:rPr>
        <w:fldChar w:fldCharType="end"/>
      </w:r>
      <w:r w:rsidRPr="00B53138">
        <w:rPr>
          <w:b/>
          <w:bCs/>
          <w:i w:val="0"/>
          <w:iCs w:val="0"/>
          <w:color w:val="auto"/>
          <w:sz w:val="24"/>
          <w:szCs w:val="24"/>
          <w:lang w:val="id-ID"/>
        </w:rPr>
        <w:t xml:space="preserve"> ER Diagram</w:t>
      </w:r>
    </w:p>
    <w:p w14:paraId="49EB79EF" w14:textId="12863C07" w:rsidR="00B5163C" w:rsidRPr="00B53138" w:rsidRDefault="00B5163C" w:rsidP="00F82818">
      <w:pPr>
        <w:pStyle w:val="ListParagraph"/>
        <w:numPr>
          <w:ilvl w:val="0"/>
          <w:numId w:val="26"/>
        </w:numPr>
        <w:rPr>
          <w:b/>
          <w:bCs/>
          <w:lang w:val="id-ID"/>
        </w:rPr>
      </w:pPr>
      <w:r w:rsidRPr="00B53138">
        <w:rPr>
          <w:b/>
          <w:bCs/>
          <w:lang w:val="id-ID"/>
        </w:rPr>
        <w:t xml:space="preserve">Rancangan </w:t>
      </w:r>
      <w:proofErr w:type="spellStart"/>
      <w:r w:rsidRPr="00B53138">
        <w:rPr>
          <w:b/>
          <w:bCs/>
          <w:lang w:val="id-ID"/>
        </w:rPr>
        <w:t>Interface</w:t>
      </w:r>
      <w:proofErr w:type="spellEnd"/>
    </w:p>
    <w:p w14:paraId="42B98906" w14:textId="60BB56F9" w:rsidR="00B5163C" w:rsidRPr="00B53138" w:rsidRDefault="00B5163C" w:rsidP="005A3E2E">
      <w:pPr>
        <w:pStyle w:val="ListParagraph"/>
        <w:ind w:left="360"/>
        <w:rPr>
          <w:lang w:val="id-ID"/>
        </w:rPr>
      </w:pPr>
      <w:r w:rsidRPr="00B53138">
        <w:rPr>
          <w:lang w:val="id-ID"/>
        </w:rPr>
        <w:t xml:space="preserve">Rancangan </w:t>
      </w:r>
      <w:proofErr w:type="spellStart"/>
      <w:r w:rsidRPr="00B53138">
        <w:rPr>
          <w:i/>
          <w:iCs/>
          <w:lang w:val="id-ID"/>
        </w:rPr>
        <w:t>interface</w:t>
      </w:r>
      <w:proofErr w:type="spellEnd"/>
      <w:r w:rsidRPr="00B53138">
        <w:rPr>
          <w:lang w:val="id-ID"/>
        </w:rPr>
        <w:t xml:space="preserve"> pada pembangunan sistem manajemen pengadaan bantuan ini sangat penting karena </w:t>
      </w:r>
      <w:proofErr w:type="spellStart"/>
      <w:r w:rsidRPr="00B53138">
        <w:rPr>
          <w:i/>
          <w:iCs/>
          <w:lang w:val="id-ID"/>
        </w:rPr>
        <w:t>interface</w:t>
      </w:r>
      <w:proofErr w:type="spellEnd"/>
      <w:r w:rsidRPr="00B53138">
        <w:rPr>
          <w:lang w:val="id-ID"/>
        </w:rPr>
        <w:t xml:space="preserve"> akan menghubungkan pengguna dengan sistem. Interaksi </w:t>
      </w:r>
      <w:r w:rsidR="005A3E2E" w:rsidRPr="00B53138">
        <w:rPr>
          <w:lang w:val="id-ID"/>
        </w:rPr>
        <w:t xml:space="preserve">pengguna dengan sistem akan menciptakan </w:t>
      </w:r>
      <w:r w:rsidR="005A3E2E" w:rsidRPr="00B53138">
        <w:rPr>
          <w:i/>
          <w:iCs/>
          <w:lang w:val="id-ID"/>
        </w:rPr>
        <w:t xml:space="preserve">user </w:t>
      </w:r>
      <w:proofErr w:type="spellStart"/>
      <w:r w:rsidR="005A3E2E" w:rsidRPr="00B53138">
        <w:rPr>
          <w:i/>
          <w:iCs/>
          <w:lang w:val="id-ID"/>
        </w:rPr>
        <w:t>experience</w:t>
      </w:r>
      <w:proofErr w:type="spellEnd"/>
      <w:r w:rsidR="005A3E2E" w:rsidRPr="00B53138">
        <w:rPr>
          <w:lang w:val="id-ID"/>
        </w:rPr>
        <w:t xml:space="preserve"> yang berkaitan erat dengan keberhasilan sistem. Rancangan</w:t>
      </w:r>
      <w:r w:rsidR="005A3E2E" w:rsidRPr="00B53138">
        <w:rPr>
          <w:i/>
          <w:iCs/>
          <w:lang w:val="id-ID"/>
        </w:rPr>
        <w:t xml:space="preserve"> </w:t>
      </w:r>
      <w:proofErr w:type="spellStart"/>
      <w:r w:rsidR="005A3E2E" w:rsidRPr="00B53138">
        <w:rPr>
          <w:i/>
          <w:iCs/>
          <w:lang w:val="id-ID"/>
        </w:rPr>
        <w:t>interface</w:t>
      </w:r>
      <w:proofErr w:type="spellEnd"/>
      <w:r w:rsidR="005A3E2E" w:rsidRPr="00B53138">
        <w:rPr>
          <w:lang w:val="id-ID"/>
        </w:rPr>
        <w:t xml:space="preserve"> </w:t>
      </w:r>
      <w:proofErr w:type="spellStart"/>
      <w:r w:rsidR="005A3E2E" w:rsidRPr="00B53138">
        <w:rPr>
          <w:i/>
          <w:iCs/>
          <w:lang w:val="id-ID"/>
        </w:rPr>
        <w:t>low-fidelity</w:t>
      </w:r>
      <w:proofErr w:type="spellEnd"/>
      <w:r w:rsidR="005A3E2E" w:rsidRPr="00B53138">
        <w:rPr>
          <w:lang w:val="id-ID"/>
        </w:rPr>
        <w:t xml:space="preserve"> pada pengembangan sistem pengadaan bantuan kelompok tani adalah sebagai berikut.</w:t>
      </w:r>
    </w:p>
    <w:p w14:paraId="0E0484B2" w14:textId="3BB5389D" w:rsidR="005A3E2E" w:rsidRPr="00B53138" w:rsidRDefault="005A3E2E" w:rsidP="00F82818">
      <w:pPr>
        <w:pStyle w:val="ListParagraph"/>
        <w:numPr>
          <w:ilvl w:val="2"/>
          <w:numId w:val="26"/>
        </w:numPr>
        <w:rPr>
          <w:lang w:val="id-ID"/>
        </w:rPr>
      </w:pPr>
      <w:r w:rsidRPr="00B53138">
        <w:rPr>
          <w:lang w:val="id-ID"/>
        </w:rPr>
        <w:t xml:space="preserve"> Tampilan </w:t>
      </w:r>
      <w:proofErr w:type="spellStart"/>
      <w:r w:rsidRPr="00B53138">
        <w:rPr>
          <w:i/>
          <w:iCs/>
          <w:lang w:val="id-ID"/>
        </w:rPr>
        <w:t>Home</w:t>
      </w:r>
      <w:proofErr w:type="spellEnd"/>
    </w:p>
    <w:p w14:paraId="3249C144" w14:textId="051AFDD8" w:rsidR="005A3E2E" w:rsidRPr="00B53138" w:rsidRDefault="005A3E2E" w:rsidP="00AA071C">
      <w:pPr>
        <w:pStyle w:val="ListParagraph"/>
        <w:ind w:left="1080"/>
        <w:rPr>
          <w:lang w:val="id-ID"/>
        </w:rPr>
      </w:pPr>
      <w:r w:rsidRPr="00B53138">
        <w:rPr>
          <w:lang w:val="id-ID"/>
        </w:rPr>
        <w:t xml:space="preserve">Tampilan </w:t>
      </w:r>
      <w:proofErr w:type="spellStart"/>
      <w:r w:rsidRPr="00E7636D">
        <w:rPr>
          <w:i/>
          <w:iCs/>
          <w:lang w:val="id-ID"/>
        </w:rPr>
        <w:t>home</w:t>
      </w:r>
      <w:proofErr w:type="spellEnd"/>
      <w:r w:rsidRPr="00B53138">
        <w:rPr>
          <w:lang w:val="id-ID"/>
        </w:rPr>
        <w:t xml:space="preserve"> merupakan halaman utama saat user mengakses sistem informasi pengadaan bantuan kelompok tani. Terdapat beberapa fitur dalam halam</w:t>
      </w:r>
      <w:r w:rsidR="00E7636D">
        <w:rPr>
          <w:lang w:val="id-ID"/>
        </w:rPr>
        <w:t>an</w:t>
      </w:r>
      <w:r w:rsidRPr="00B53138">
        <w:rPr>
          <w:lang w:val="id-ID"/>
        </w:rPr>
        <w:t xml:space="preserve"> ini yaitu logo, </w:t>
      </w:r>
      <w:proofErr w:type="spellStart"/>
      <w:r w:rsidRPr="00B53138">
        <w:rPr>
          <w:i/>
          <w:iCs/>
          <w:lang w:val="id-ID"/>
        </w:rPr>
        <w:t>home</w:t>
      </w:r>
      <w:proofErr w:type="spellEnd"/>
      <w:r w:rsidRPr="00B53138">
        <w:rPr>
          <w:lang w:val="id-ID"/>
        </w:rPr>
        <w:t>, berita, pengumuman, dan Lembaga.</w:t>
      </w:r>
      <w:r w:rsidR="00AA071C" w:rsidRPr="00B53138">
        <w:rPr>
          <w:lang w:val="id-ID"/>
        </w:rPr>
        <w:t xml:space="preserve"> Tampilan </w:t>
      </w:r>
      <w:proofErr w:type="spellStart"/>
      <w:r w:rsidR="00AA071C" w:rsidRPr="00E7636D">
        <w:rPr>
          <w:i/>
          <w:iCs/>
          <w:lang w:val="id-ID"/>
        </w:rPr>
        <w:t>home</w:t>
      </w:r>
      <w:proofErr w:type="spellEnd"/>
      <w:r w:rsidR="00AA071C" w:rsidRPr="00B53138">
        <w:rPr>
          <w:lang w:val="id-ID"/>
        </w:rPr>
        <w:t xml:space="preserve"> dapat dilihat pada gambar 3.15.</w:t>
      </w:r>
    </w:p>
    <w:p w14:paraId="2F603F39" w14:textId="77777777" w:rsidR="004776D9" w:rsidRPr="00B53138" w:rsidRDefault="005A3E2E" w:rsidP="004776D9">
      <w:pPr>
        <w:pStyle w:val="ListParagraph"/>
        <w:keepNext/>
        <w:ind w:left="360" w:firstLine="0"/>
        <w:rPr>
          <w:lang w:val="id-ID"/>
        </w:rPr>
      </w:pPr>
      <w:r w:rsidRPr="00B53138">
        <w:rPr>
          <w:noProof/>
        </w:rPr>
        <w:lastRenderedPageBreak/>
        <w:drawing>
          <wp:inline distT="0" distB="0" distL="0" distR="0" wp14:anchorId="1F6076A9" wp14:editId="6F90130E">
            <wp:extent cx="4845050" cy="36563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5050" cy="3656330"/>
                    </a:xfrm>
                    <a:prstGeom prst="rect">
                      <a:avLst/>
                    </a:prstGeom>
                  </pic:spPr>
                </pic:pic>
              </a:graphicData>
            </a:graphic>
          </wp:inline>
        </w:drawing>
      </w:r>
    </w:p>
    <w:p w14:paraId="7893EE04" w14:textId="1971091C" w:rsidR="00AA071C"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14</w:t>
      </w:r>
      <w:r w:rsidR="007C3FF5">
        <w:rPr>
          <w:b/>
          <w:bCs/>
          <w:i w:val="0"/>
          <w:iCs w:val="0"/>
          <w:color w:val="auto"/>
          <w:sz w:val="24"/>
          <w:szCs w:val="24"/>
          <w:lang w:val="id-ID"/>
        </w:rPr>
        <w:fldChar w:fldCharType="end"/>
      </w:r>
      <w:r w:rsidRPr="00B53138">
        <w:rPr>
          <w:b/>
          <w:bCs/>
          <w:i w:val="0"/>
          <w:iCs w:val="0"/>
          <w:color w:val="auto"/>
          <w:sz w:val="24"/>
          <w:szCs w:val="24"/>
          <w:lang w:val="id-ID"/>
        </w:rPr>
        <w:t xml:space="preserve"> Tampilan </w:t>
      </w:r>
      <w:proofErr w:type="spellStart"/>
      <w:r w:rsidRPr="00B53138">
        <w:rPr>
          <w:b/>
          <w:bCs/>
          <w:i w:val="0"/>
          <w:iCs w:val="0"/>
          <w:color w:val="auto"/>
          <w:sz w:val="24"/>
          <w:szCs w:val="24"/>
          <w:lang w:val="id-ID"/>
        </w:rPr>
        <w:t>home</w:t>
      </w:r>
      <w:proofErr w:type="spellEnd"/>
    </w:p>
    <w:p w14:paraId="250D646D" w14:textId="01937F82" w:rsidR="00AA071C" w:rsidRPr="00B53138" w:rsidRDefault="00AA071C" w:rsidP="00F82818">
      <w:pPr>
        <w:pStyle w:val="ListParagraph"/>
        <w:numPr>
          <w:ilvl w:val="2"/>
          <w:numId w:val="26"/>
        </w:numPr>
        <w:rPr>
          <w:lang w:val="id-ID"/>
        </w:rPr>
      </w:pPr>
      <w:r w:rsidRPr="00B53138">
        <w:rPr>
          <w:lang w:val="id-ID"/>
        </w:rPr>
        <w:t xml:space="preserve">Tampilan </w:t>
      </w:r>
      <w:proofErr w:type="spellStart"/>
      <w:r w:rsidRPr="00B53138">
        <w:rPr>
          <w:i/>
          <w:iCs/>
          <w:lang w:val="id-ID"/>
        </w:rPr>
        <w:t>Dashboard</w:t>
      </w:r>
      <w:proofErr w:type="spellEnd"/>
    </w:p>
    <w:p w14:paraId="0D1C27BF" w14:textId="3E8FA081" w:rsidR="00AA071C" w:rsidRPr="00B53138" w:rsidRDefault="00AA071C" w:rsidP="00AA071C">
      <w:pPr>
        <w:pStyle w:val="ListParagraph"/>
        <w:ind w:left="1080"/>
        <w:rPr>
          <w:lang w:val="id-ID"/>
        </w:rPr>
      </w:pPr>
      <w:r w:rsidRPr="00B53138">
        <w:rPr>
          <w:lang w:val="id-ID"/>
        </w:rPr>
        <w:t xml:space="preserve">Tampilan </w:t>
      </w:r>
      <w:proofErr w:type="spellStart"/>
      <w:r w:rsidRPr="00B53138">
        <w:rPr>
          <w:lang w:val="id-ID"/>
        </w:rPr>
        <w:t>dashboard</w:t>
      </w:r>
      <w:proofErr w:type="spellEnd"/>
      <w:r w:rsidRPr="00B53138">
        <w:rPr>
          <w:lang w:val="id-ID"/>
        </w:rPr>
        <w:t xml:space="preserve"> ini akan ditampilkan apabila</w:t>
      </w:r>
      <w:r w:rsidRPr="00B53138">
        <w:rPr>
          <w:i/>
          <w:iCs/>
          <w:lang w:val="id-ID"/>
        </w:rPr>
        <w:t xml:space="preserve"> user</w:t>
      </w:r>
      <w:r w:rsidRPr="00B53138">
        <w:rPr>
          <w:lang w:val="id-ID"/>
        </w:rPr>
        <w:t xml:space="preserve"> berhasil masuk ke dalam sistem. Fitur dalam sistem ini adalah manajemen </w:t>
      </w:r>
      <w:r w:rsidRPr="00B53138">
        <w:rPr>
          <w:i/>
          <w:iCs/>
          <w:lang w:val="id-ID"/>
        </w:rPr>
        <w:t>user</w:t>
      </w:r>
      <w:r w:rsidRPr="00B53138">
        <w:rPr>
          <w:lang w:val="id-ID"/>
        </w:rPr>
        <w:t xml:space="preserve">, manajemen kecamatan, manajemen bidang pertanian, manajemen kamus usulan, manajemen kelompok tani, manajemen proposal, manajemen proposal, dan manajemen laporan. Gambar 3.16 merupakan gambar tampilan </w:t>
      </w:r>
      <w:proofErr w:type="spellStart"/>
      <w:r w:rsidRPr="00B53138">
        <w:rPr>
          <w:i/>
          <w:iCs/>
          <w:lang w:val="id-ID"/>
        </w:rPr>
        <w:t>dashboard</w:t>
      </w:r>
      <w:proofErr w:type="spellEnd"/>
      <w:r w:rsidRPr="00B53138">
        <w:rPr>
          <w:i/>
          <w:iCs/>
          <w:lang w:val="id-ID"/>
        </w:rPr>
        <w:t>.</w:t>
      </w:r>
    </w:p>
    <w:p w14:paraId="4CBACC60" w14:textId="77777777" w:rsidR="004776D9" w:rsidRPr="00B53138" w:rsidRDefault="00AA071C" w:rsidP="004776D9">
      <w:pPr>
        <w:pStyle w:val="ListParagraph"/>
        <w:keepNext/>
        <w:ind w:left="1080" w:firstLine="0"/>
        <w:jc w:val="left"/>
        <w:rPr>
          <w:lang w:val="id-ID"/>
        </w:rPr>
      </w:pPr>
      <w:r w:rsidRPr="00B53138">
        <w:rPr>
          <w:noProof/>
        </w:rPr>
        <w:lastRenderedPageBreak/>
        <w:drawing>
          <wp:inline distT="0" distB="0" distL="0" distR="0" wp14:anchorId="0B9EAE45" wp14:editId="5D01585A">
            <wp:extent cx="4451350" cy="359791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1350" cy="3597910"/>
                    </a:xfrm>
                    <a:prstGeom prst="rect">
                      <a:avLst/>
                    </a:prstGeom>
                  </pic:spPr>
                </pic:pic>
              </a:graphicData>
            </a:graphic>
          </wp:inline>
        </w:drawing>
      </w:r>
    </w:p>
    <w:p w14:paraId="19EF0A5A" w14:textId="656FAF4C" w:rsidR="00AA071C"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15</w:t>
      </w:r>
      <w:r w:rsidR="007C3FF5">
        <w:rPr>
          <w:b/>
          <w:bCs/>
          <w:i w:val="0"/>
          <w:iCs w:val="0"/>
          <w:color w:val="auto"/>
          <w:sz w:val="24"/>
          <w:szCs w:val="24"/>
          <w:lang w:val="id-ID"/>
        </w:rPr>
        <w:fldChar w:fldCharType="end"/>
      </w:r>
      <w:r w:rsidRPr="00B53138">
        <w:rPr>
          <w:b/>
          <w:bCs/>
          <w:i w:val="0"/>
          <w:iCs w:val="0"/>
          <w:color w:val="auto"/>
          <w:sz w:val="24"/>
          <w:szCs w:val="24"/>
          <w:lang w:val="id-ID"/>
        </w:rPr>
        <w:t xml:space="preserve"> Tampilan beranda</w:t>
      </w:r>
    </w:p>
    <w:p w14:paraId="50D63C63" w14:textId="242CD139" w:rsidR="00AA071C" w:rsidRPr="00B53138" w:rsidRDefault="00AA071C" w:rsidP="00F82818">
      <w:pPr>
        <w:pStyle w:val="ListParagraph"/>
        <w:numPr>
          <w:ilvl w:val="2"/>
          <w:numId w:val="26"/>
        </w:numPr>
        <w:rPr>
          <w:lang w:val="id-ID"/>
        </w:rPr>
      </w:pPr>
      <w:r w:rsidRPr="00B53138">
        <w:rPr>
          <w:lang w:val="id-ID"/>
        </w:rPr>
        <w:t xml:space="preserve">Tampilan </w:t>
      </w:r>
      <w:proofErr w:type="spellStart"/>
      <w:r w:rsidRPr="00B53138">
        <w:rPr>
          <w:i/>
          <w:iCs/>
          <w:lang w:val="id-ID"/>
        </w:rPr>
        <w:t>login</w:t>
      </w:r>
      <w:proofErr w:type="spellEnd"/>
    </w:p>
    <w:p w14:paraId="08DD8627" w14:textId="3A61A51E" w:rsidR="00AA071C" w:rsidRPr="00B53138" w:rsidRDefault="00AA071C" w:rsidP="00AA071C">
      <w:pPr>
        <w:pStyle w:val="ListParagraph"/>
        <w:ind w:left="1080"/>
        <w:rPr>
          <w:lang w:val="id-ID"/>
        </w:rPr>
      </w:pPr>
      <w:r w:rsidRPr="00B53138">
        <w:rPr>
          <w:lang w:val="id-ID"/>
        </w:rPr>
        <w:t xml:space="preserve">Tampilan </w:t>
      </w:r>
      <w:proofErr w:type="spellStart"/>
      <w:r w:rsidRPr="00B53138">
        <w:rPr>
          <w:i/>
          <w:iCs/>
          <w:lang w:val="id-ID"/>
        </w:rPr>
        <w:t>login</w:t>
      </w:r>
      <w:proofErr w:type="spellEnd"/>
      <w:r w:rsidRPr="00B53138">
        <w:rPr>
          <w:lang w:val="id-ID"/>
        </w:rPr>
        <w:t xml:space="preserve"> merupakan tampilan saat </w:t>
      </w:r>
      <w:r w:rsidRPr="00B53138">
        <w:rPr>
          <w:i/>
          <w:iCs/>
          <w:lang w:val="id-ID"/>
        </w:rPr>
        <w:t>user</w:t>
      </w:r>
      <w:r w:rsidRPr="00B53138">
        <w:rPr>
          <w:lang w:val="id-ID"/>
        </w:rPr>
        <w:t xml:space="preserve"> hendak masuk ke sistem.</w:t>
      </w:r>
    </w:p>
    <w:p w14:paraId="4F0844CB" w14:textId="7258DC45" w:rsidR="00AA071C" w:rsidRPr="00B53138" w:rsidRDefault="00AA071C" w:rsidP="00AA071C">
      <w:pPr>
        <w:pStyle w:val="ListParagraph"/>
        <w:ind w:left="1080" w:firstLine="0"/>
        <w:rPr>
          <w:lang w:val="id-ID"/>
        </w:rPr>
      </w:pPr>
      <w:r w:rsidRPr="00B53138">
        <w:rPr>
          <w:lang w:val="id-ID"/>
        </w:rPr>
        <w:t xml:space="preserve">Tampilan </w:t>
      </w:r>
      <w:proofErr w:type="spellStart"/>
      <w:r w:rsidRPr="00B53138">
        <w:rPr>
          <w:i/>
          <w:iCs/>
          <w:lang w:val="id-ID"/>
        </w:rPr>
        <w:t>login</w:t>
      </w:r>
      <w:proofErr w:type="spellEnd"/>
      <w:r w:rsidRPr="00B53138">
        <w:rPr>
          <w:lang w:val="id-ID"/>
        </w:rPr>
        <w:t xml:space="preserve"> ini memiliki fitur</w:t>
      </w:r>
      <w:r w:rsidRPr="00B53138">
        <w:rPr>
          <w:i/>
          <w:iCs/>
          <w:lang w:val="id-ID"/>
        </w:rPr>
        <w:t xml:space="preserve"> email</w:t>
      </w:r>
      <w:r w:rsidRPr="00B53138">
        <w:rPr>
          <w:lang w:val="id-ID"/>
        </w:rPr>
        <w:t xml:space="preserve"> dan </w:t>
      </w:r>
      <w:proofErr w:type="spellStart"/>
      <w:r w:rsidRPr="00B53138">
        <w:rPr>
          <w:i/>
          <w:iCs/>
          <w:lang w:val="id-ID"/>
        </w:rPr>
        <w:t>password</w:t>
      </w:r>
      <w:proofErr w:type="spellEnd"/>
      <w:r w:rsidRPr="00B53138">
        <w:rPr>
          <w:i/>
          <w:iCs/>
          <w:lang w:val="id-ID"/>
        </w:rPr>
        <w:t>.</w:t>
      </w:r>
    </w:p>
    <w:p w14:paraId="53DA2463" w14:textId="77777777" w:rsidR="004776D9" w:rsidRPr="00B53138" w:rsidRDefault="00AA071C" w:rsidP="004776D9">
      <w:pPr>
        <w:pStyle w:val="ListParagraph"/>
        <w:keepNext/>
        <w:ind w:left="1080" w:firstLine="0"/>
        <w:rPr>
          <w:lang w:val="id-ID"/>
        </w:rPr>
      </w:pPr>
      <w:r w:rsidRPr="00B53138">
        <w:rPr>
          <w:noProof/>
        </w:rPr>
        <w:drawing>
          <wp:inline distT="0" distB="0" distL="0" distR="0" wp14:anchorId="00F946BB" wp14:editId="71B63594">
            <wp:extent cx="4451350" cy="297434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1350" cy="2974340"/>
                    </a:xfrm>
                    <a:prstGeom prst="rect">
                      <a:avLst/>
                    </a:prstGeom>
                  </pic:spPr>
                </pic:pic>
              </a:graphicData>
            </a:graphic>
          </wp:inline>
        </w:drawing>
      </w:r>
    </w:p>
    <w:p w14:paraId="52884717" w14:textId="046A8F9F" w:rsidR="00AA071C"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16</w:t>
      </w:r>
      <w:r w:rsidR="007C3FF5">
        <w:rPr>
          <w:b/>
          <w:bCs/>
          <w:i w:val="0"/>
          <w:iCs w:val="0"/>
          <w:color w:val="auto"/>
          <w:sz w:val="24"/>
          <w:szCs w:val="24"/>
          <w:lang w:val="id-ID"/>
        </w:rPr>
        <w:fldChar w:fldCharType="end"/>
      </w:r>
      <w:r w:rsidRPr="00B53138">
        <w:rPr>
          <w:b/>
          <w:bCs/>
          <w:i w:val="0"/>
          <w:iCs w:val="0"/>
          <w:color w:val="auto"/>
          <w:sz w:val="24"/>
          <w:szCs w:val="24"/>
          <w:lang w:val="id-ID"/>
        </w:rPr>
        <w:t xml:space="preserve"> Tampilan </w:t>
      </w:r>
      <w:proofErr w:type="spellStart"/>
      <w:r w:rsidRPr="00B53138">
        <w:rPr>
          <w:b/>
          <w:bCs/>
          <w:i w:val="0"/>
          <w:iCs w:val="0"/>
          <w:color w:val="auto"/>
          <w:sz w:val="24"/>
          <w:szCs w:val="24"/>
          <w:lang w:val="id-ID"/>
        </w:rPr>
        <w:t>login</w:t>
      </w:r>
      <w:proofErr w:type="spellEnd"/>
    </w:p>
    <w:p w14:paraId="50F3175E" w14:textId="3C2B6EF0" w:rsidR="00ED252E" w:rsidRPr="00B53138" w:rsidRDefault="00ED252E" w:rsidP="00ED252E">
      <w:pPr>
        <w:rPr>
          <w:lang w:val="id-ID"/>
        </w:rPr>
      </w:pPr>
    </w:p>
    <w:p w14:paraId="0347B76B" w14:textId="3A105642" w:rsidR="00AA071C" w:rsidRPr="00B53138" w:rsidRDefault="00ED252E" w:rsidP="00F82818">
      <w:pPr>
        <w:pStyle w:val="ListParagraph"/>
        <w:numPr>
          <w:ilvl w:val="2"/>
          <w:numId w:val="26"/>
        </w:numPr>
        <w:rPr>
          <w:lang w:val="id-ID"/>
        </w:rPr>
      </w:pPr>
      <w:r w:rsidRPr="00B53138">
        <w:rPr>
          <w:lang w:val="id-ID"/>
        </w:rPr>
        <w:lastRenderedPageBreak/>
        <w:t xml:space="preserve"> </w:t>
      </w:r>
      <w:r w:rsidR="00AE336B" w:rsidRPr="00B53138">
        <w:rPr>
          <w:lang w:val="id-ID"/>
        </w:rPr>
        <w:t xml:space="preserve">Tampilan manajemen </w:t>
      </w:r>
      <w:r w:rsidR="00AE336B" w:rsidRPr="00B53138">
        <w:rPr>
          <w:i/>
          <w:iCs/>
          <w:lang w:val="id-ID"/>
        </w:rPr>
        <w:t>user</w:t>
      </w:r>
    </w:p>
    <w:p w14:paraId="4EF5AC41" w14:textId="5EDBD2E4" w:rsidR="00AE336B" w:rsidRPr="00B53138" w:rsidRDefault="00AE336B" w:rsidP="00AE336B">
      <w:pPr>
        <w:pStyle w:val="ListParagraph"/>
        <w:ind w:left="1080"/>
        <w:rPr>
          <w:lang w:val="id-ID"/>
        </w:rPr>
      </w:pPr>
      <w:r w:rsidRPr="00B53138">
        <w:rPr>
          <w:lang w:val="id-ID"/>
        </w:rPr>
        <w:t xml:space="preserve">Tampilan manajemen </w:t>
      </w:r>
      <w:r w:rsidRPr="00B53138">
        <w:rPr>
          <w:i/>
          <w:iCs/>
          <w:lang w:val="id-ID"/>
        </w:rPr>
        <w:t>user</w:t>
      </w:r>
      <w:r w:rsidRPr="00B53138">
        <w:rPr>
          <w:lang w:val="id-ID"/>
        </w:rPr>
        <w:t xml:space="preserve"> ini memiliki fitur menambah data kepala </w:t>
      </w:r>
      <w:r w:rsidR="00E7636D" w:rsidRPr="00B53138">
        <w:rPr>
          <w:lang w:val="id-ID"/>
        </w:rPr>
        <w:t>bidang</w:t>
      </w:r>
      <w:r w:rsidRPr="00B53138">
        <w:rPr>
          <w:lang w:val="id-ID"/>
        </w:rPr>
        <w:t>, menambah data badan penyuluh, dan melihat data kepala bidang dan badan penyuluh.</w:t>
      </w:r>
    </w:p>
    <w:p w14:paraId="5CACDF48" w14:textId="77777777" w:rsidR="004776D9" w:rsidRPr="00B53138" w:rsidRDefault="00AE336B" w:rsidP="004776D9">
      <w:pPr>
        <w:pStyle w:val="ListParagraph"/>
        <w:keepNext/>
        <w:ind w:left="1080" w:firstLine="0"/>
        <w:rPr>
          <w:lang w:val="id-ID"/>
        </w:rPr>
      </w:pPr>
      <w:r w:rsidRPr="00B53138">
        <w:rPr>
          <w:noProof/>
        </w:rPr>
        <w:drawing>
          <wp:inline distT="0" distB="0" distL="0" distR="0" wp14:anchorId="52C95C88" wp14:editId="360805B2">
            <wp:extent cx="4508500" cy="3691255"/>
            <wp:effectExtent l="0" t="0" r="635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8500" cy="3691255"/>
                    </a:xfrm>
                    <a:prstGeom prst="rect">
                      <a:avLst/>
                    </a:prstGeom>
                  </pic:spPr>
                </pic:pic>
              </a:graphicData>
            </a:graphic>
          </wp:inline>
        </w:drawing>
      </w:r>
    </w:p>
    <w:p w14:paraId="496FC368" w14:textId="3A5CE2BC" w:rsidR="00AE336B"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17</w:t>
      </w:r>
      <w:r w:rsidR="007C3FF5">
        <w:rPr>
          <w:b/>
          <w:bCs/>
          <w:i w:val="0"/>
          <w:iCs w:val="0"/>
          <w:color w:val="auto"/>
          <w:sz w:val="24"/>
          <w:szCs w:val="24"/>
          <w:lang w:val="id-ID"/>
        </w:rPr>
        <w:fldChar w:fldCharType="end"/>
      </w:r>
      <w:r w:rsidRPr="00B53138">
        <w:rPr>
          <w:b/>
          <w:bCs/>
          <w:i w:val="0"/>
          <w:iCs w:val="0"/>
          <w:color w:val="auto"/>
          <w:sz w:val="24"/>
          <w:szCs w:val="24"/>
          <w:lang w:val="id-ID"/>
        </w:rPr>
        <w:t>Tampilan manajemen user</w:t>
      </w:r>
    </w:p>
    <w:p w14:paraId="29875F8F" w14:textId="58E1169B" w:rsidR="00405864" w:rsidRPr="00B53138" w:rsidRDefault="00405864" w:rsidP="006671FA">
      <w:pPr>
        <w:pStyle w:val="Heading3"/>
        <w:rPr>
          <w:lang w:val="id-ID"/>
        </w:rPr>
      </w:pPr>
      <w:bookmarkStart w:id="57" w:name="_Toc152684770"/>
      <w:r w:rsidRPr="00B53138">
        <w:rPr>
          <w:lang w:val="id-ID"/>
        </w:rPr>
        <w:t>Tahap Implementasi</w:t>
      </w:r>
      <w:bookmarkEnd w:id="57"/>
    </w:p>
    <w:p w14:paraId="6B3B9CC8" w14:textId="5C73FB16" w:rsidR="00405864" w:rsidRPr="00B53138" w:rsidRDefault="00ED252E" w:rsidP="00ED252E">
      <w:pPr>
        <w:ind w:firstLine="720"/>
        <w:rPr>
          <w:lang w:val="id-ID"/>
        </w:rPr>
      </w:pPr>
      <w:r w:rsidRPr="00B53138">
        <w:rPr>
          <w:lang w:val="id-ID"/>
        </w:rPr>
        <w:t xml:space="preserve">Implementasi merupakan proses menuliskan rancangan pada tahap perancangan </w:t>
      </w:r>
      <w:proofErr w:type="spellStart"/>
      <w:r w:rsidRPr="00B53138">
        <w:rPr>
          <w:lang w:val="id-ID"/>
        </w:rPr>
        <w:t>kedalam</w:t>
      </w:r>
      <w:proofErr w:type="spellEnd"/>
      <w:r w:rsidRPr="00B53138">
        <w:rPr>
          <w:lang w:val="id-ID"/>
        </w:rPr>
        <w:t xml:space="preserve"> </w:t>
      </w:r>
      <w:proofErr w:type="spellStart"/>
      <w:r w:rsidRPr="00B53138">
        <w:rPr>
          <w:lang w:val="id-ID"/>
        </w:rPr>
        <w:t>code</w:t>
      </w:r>
      <w:proofErr w:type="spellEnd"/>
      <w:r w:rsidRPr="00B53138">
        <w:rPr>
          <w:lang w:val="id-ID"/>
        </w:rPr>
        <w:t xml:space="preserve"> program. Implementasi dilakukan dengan pendekatan </w:t>
      </w:r>
      <w:proofErr w:type="spellStart"/>
      <w:r w:rsidRPr="00B53138">
        <w:rPr>
          <w:i/>
          <w:iCs/>
          <w:lang w:val="id-ID"/>
        </w:rPr>
        <w:t>Test</w:t>
      </w:r>
      <w:proofErr w:type="spellEnd"/>
      <w:r w:rsidRPr="00B53138">
        <w:rPr>
          <w:i/>
          <w:iCs/>
          <w:lang w:val="id-ID"/>
        </w:rPr>
        <w:t xml:space="preserve"> </w:t>
      </w:r>
      <w:proofErr w:type="spellStart"/>
      <w:r w:rsidRPr="00B53138">
        <w:rPr>
          <w:i/>
          <w:iCs/>
          <w:lang w:val="id-ID"/>
        </w:rPr>
        <w:t>Driven</w:t>
      </w:r>
      <w:proofErr w:type="spellEnd"/>
      <w:r w:rsidRPr="00B53138">
        <w:rPr>
          <w:i/>
          <w:iCs/>
          <w:lang w:val="id-ID"/>
        </w:rPr>
        <w:t xml:space="preserve"> Development</w:t>
      </w:r>
      <w:r w:rsidRPr="00B53138">
        <w:rPr>
          <w:lang w:val="id-ID"/>
        </w:rPr>
        <w:t xml:space="preserve"> (TDD). TDD memiliki tiga tahap </w:t>
      </w:r>
      <w:proofErr w:type="spellStart"/>
      <w:r w:rsidRPr="00B53138">
        <w:rPr>
          <w:lang w:val="id-ID"/>
        </w:rPr>
        <w:t>diantaranya</w:t>
      </w:r>
      <w:proofErr w:type="spellEnd"/>
      <w:r w:rsidRPr="00B53138">
        <w:rPr>
          <w:lang w:val="id-ID"/>
        </w:rPr>
        <w:t xml:space="preserve"> </w:t>
      </w:r>
      <w:r w:rsidRPr="00B53138">
        <w:rPr>
          <w:i/>
          <w:iCs/>
          <w:lang w:val="id-ID"/>
        </w:rPr>
        <w:t xml:space="preserve">unit testing, </w:t>
      </w:r>
      <w:proofErr w:type="spellStart"/>
      <w:r w:rsidRPr="00B53138">
        <w:rPr>
          <w:i/>
          <w:iCs/>
          <w:lang w:val="id-ID"/>
        </w:rPr>
        <w:t>code</w:t>
      </w:r>
      <w:proofErr w:type="spellEnd"/>
      <w:r w:rsidRPr="00B53138">
        <w:rPr>
          <w:i/>
          <w:iCs/>
          <w:lang w:val="id-ID"/>
        </w:rPr>
        <w:t xml:space="preserve"> </w:t>
      </w:r>
      <w:proofErr w:type="spellStart"/>
      <w:r w:rsidRPr="00B53138">
        <w:rPr>
          <w:i/>
          <w:iCs/>
          <w:lang w:val="id-ID"/>
        </w:rPr>
        <w:t>generation</w:t>
      </w:r>
      <w:proofErr w:type="spellEnd"/>
      <w:r w:rsidRPr="00B53138">
        <w:rPr>
          <w:i/>
          <w:iCs/>
          <w:lang w:val="id-ID"/>
        </w:rPr>
        <w:t>,</w:t>
      </w:r>
      <w:r w:rsidRPr="00B53138">
        <w:rPr>
          <w:lang w:val="id-ID"/>
        </w:rPr>
        <w:t xml:space="preserve"> dan </w:t>
      </w:r>
      <w:proofErr w:type="spellStart"/>
      <w:r w:rsidRPr="00B53138">
        <w:rPr>
          <w:i/>
          <w:iCs/>
          <w:lang w:val="id-ID"/>
        </w:rPr>
        <w:t>refactoring</w:t>
      </w:r>
      <w:proofErr w:type="spellEnd"/>
      <w:r w:rsidRPr="00B53138">
        <w:rPr>
          <w:lang w:val="id-ID"/>
        </w:rPr>
        <w:t xml:space="preserve"> yang akan diterapkan secara berulang pada masing-masing </w:t>
      </w:r>
      <w:r w:rsidRPr="00B53138">
        <w:rPr>
          <w:i/>
          <w:iCs/>
          <w:lang w:val="id-ID"/>
        </w:rPr>
        <w:t xml:space="preserve">user </w:t>
      </w:r>
      <w:proofErr w:type="spellStart"/>
      <w:r w:rsidRPr="00B53138">
        <w:rPr>
          <w:i/>
          <w:iCs/>
          <w:lang w:val="id-ID"/>
        </w:rPr>
        <w:t>stories</w:t>
      </w:r>
      <w:proofErr w:type="spellEnd"/>
      <w:r w:rsidRPr="00B53138">
        <w:rPr>
          <w:i/>
          <w:iCs/>
          <w:lang w:val="id-ID"/>
        </w:rPr>
        <w:t>.</w:t>
      </w:r>
      <w:r w:rsidRPr="00B53138">
        <w:rPr>
          <w:lang w:val="id-ID"/>
        </w:rPr>
        <w:t xml:space="preserve"> Tiga tahap TDD dibuat dalam bentuk implementasi kode dan dilakukan pengujian setelahnya. Bagian </w:t>
      </w:r>
      <w:proofErr w:type="spellStart"/>
      <w:r w:rsidRPr="00B53138">
        <w:rPr>
          <w:i/>
          <w:iCs/>
          <w:lang w:val="id-ID"/>
        </w:rPr>
        <w:t>refactoring</w:t>
      </w:r>
      <w:proofErr w:type="spellEnd"/>
      <w:r w:rsidRPr="00B53138">
        <w:rPr>
          <w:lang w:val="id-ID"/>
        </w:rPr>
        <w:t xml:space="preserve"> digunakan untuk optimasi kode sehingga dapat digunakan apabila diperlukan saja</w:t>
      </w:r>
      <w:sdt>
        <w:sdtPr>
          <w:rPr>
            <w:lang w:val="id-ID"/>
          </w:rPr>
          <w:id w:val="-1599706129"/>
          <w:citation/>
        </w:sdtPr>
        <w:sdtContent>
          <w:r w:rsidR="00C04B3A" w:rsidRPr="00B53138">
            <w:rPr>
              <w:lang w:val="id-ID"/>
            </w:rPr>
            <w:fldChar w:fldCharType="begin"/>
          </w:r>
          <w:r w:rsidR="00C04B3A" w:rsidRPr="00B53138">
            <w:rPr>
              <w:lang w:val="id-ID"/>
            </w:rPr>
            <w:instrText xml:space="preserve"> CITATION Dan221 \l 1033 </w:instrText>
          </w:r>
          <w:r w:rsidR="00C04B3A" w:rsidRPr="00B53138">
            <w:rPr>
              <w:lang w:val="id-ID"/>
            </w:rPr>
            <w:fldChar w:fldCharType="separate"/>
          </w:r>
          <w:r w:rsidR="00354C08" w:rsidRPr="00B53138">
            <w:rPr>
              <w:noProof/>
              <w:lang w:val="id-ID"/>
            </w:rPr>
            <w:t xml:space="preserve"> [29]</w:t>
          </w:r>
          <w:r w:rsidR="00C04B3A" w:rsidRPr="00B53138">
            <w:rPr>
              <w:lang w:val="id-ID"/>
            </w:rPr>
            <w:fldChar w:fldCharType="end"/>
          </w:r>
        </w:sdtContent>
      </w:sdt>
      <w:r w:rsidRPr="00B53138">
        <w:rPr>
          <w:lang w:val="id-ID"/>
        </w:rPr>
        <w:t xml:space="preserve">. Tahap implementasi ini digunakan untuk menuangkan semua hasil perancangan dari setiap iterasi </w:t>
      </w:r>
      <w:r w:rsidR="00E7636D" w:rsidRPr="00B53138">
        <w:rPr>
          <w:lang w:val="id-ID"/>
        </w:rPr>
        <w:t>ke dalam</w:t>
      </w:r>
      <w:r w:rsidRPr="00B53138">
        <w:rPr>
          <w:lang w:val="id-ID"/>
        </w:rPr>
        <w:t xml:space="preserve"> kode sehingga sistem dapat digunakan oleh </w:t>
      </w:r>
      <w:proofErr w:type="spellStart"/>
      <w:r w:rsidRPr="00E7636D">
        <w:rPr>
          <w:i/>
          <w:iCs/>
          <w:lang w:val="id-ID"/>
        </w:rPr>
        <w:t>client</w:t>
      </w:r>
      <w:proofErr w:type="spellEnd"/>
      <w:r w:rsidRPr="00B53138">
        <w:rPr>
          <w:lang w:val="id-ID"/>
        </w:rPr>
        <w:t xml:space="preserve"> dan diimplementasikan di Dinas Pertanian Kabupaten Toba.</w:t>
      </w:r>
    </w:p>
    <w:p w14:paraId="7AE4D0DE" w14:textId="77777777" w:rsidR="00405864" w:rsidRPr="00B53138" w:rsidRDefault="00405864">
      <w:pPr>
        <w:rPr>
          <w:lang w:val="id-ID"/>
        </w:rPr>
      </w:pPr>
      <w:r w:rsidRPr="00B53138">
        <w:rPr>
          <w:lang w:val="id-ID"/>
        </w:rPr>
        <w:br w:type="page"/>
      </w:r>
    </w:p>
    <w:p w14:paraId="364552E7" w14:textId="77777777" w:rsidR="00ED252E" w:rsidRPr="00B53138" w:rsidRDefault="00ED252E" w:rsidP="00ED252E">
      <w:pPr>
        <w:ind w:firstLine="720"/>
        <w:rPr>
          <w:lang w:val="id-ID"/>
        </w:rPr>
      </w:pPr>
    </w:p>
    <w:p w14:paraId="18CC7033" w14:textId="09CC6AF9" w:rsidR="00405864" w:rsidRPr="00B53138" w:rsidRDefault="00405864" w:rsidP="006671FA">
      <w:pPr>
        <w:pStyle w:val="Heading3"/>
        <w:rPr>
          <w:lang w:val="id-ID"/>
        </w:rPr>
      </w:pPr>
      <w:bookmarkStart w:id="58" w:name="_Toc152684771"/>
      <w:r w:rsidRPr="00B53138">
        <w:rPr>
          <w:lang w:val="id-ID"/>
        </w:rPr>
        <w:t xml:space="preserve">Tahap </w:t>
      </w:r>
      <w:proofErr w:type="spellStart"/>
      <w:r w:rsidR="003F317B">
        <w:rPr>
          <w:lang w:val="id-ID"/>
        </w:rPr>
        <w:t>Retrospektif</w:t>
      </w:r>
      <w:bookmarkEnd w:id="58"/>
      <w:proofErr w:type="spellEnd"/>
    </w:p>
    <w:p w14:paraId="768975E3" w14:textId="2C2DC2D2" w:rsidR="00ED252E" w:rsidRPr="00B53138" w:rsidRDefault="00ED252E" w:rsidP="00ED252E">
      <w:pPr>
        <w:spacing w:after="240"/>
        <w:ind w:firstLine="720"/>
        <w:rPr>
          <w:lang w:val="id-ID"/>
        </w:rPr>
      </w:pPr>
      <w:r w:rsidRPr="00B53138">
        <w:rPr>
          <w:lang w:val="id-ID"/>
        </w:rPr>
        <w:t xml:space="preserve">Tahapan ini melakukan verifikasi terhadap semua </w:t>
      </w:r>
      <w:r w:rsidRPr="00B53138">
        <w:rPr>
          <w:i/>
          <w:iCs/>
          <w:lang w:val="id-ID"/>
        </w:rPr>
        <w:t xml:space="preserve">user </w:t>
      </w:r>
      <w:proofErr w:type="spellStart"/>
      <w:r w:rsidRPr="00B53138">
        <w:rPr>
          <w:i/>
          <w:iCs/>
          <w:lang w:val="id-ID"/>
        </w:rPr>
        <w:t>stories</w:t>
      </w:r>
      <w:proofErr w:type="spellEnd"/>
      <w:r w:rsidRPr="00B53138">
        <w:rPr>
          <w:lang w:val="id-ID"/>
        </w:rPr>
        <w:t xml:space="preserve"> yang telah diimplementasikan dan dilakukan pengujian. Verifikasi dilakukan untuk perbandingan waktu estimasi dengan waktu realisasi sehingga dapat diketahui kendala-kendala penyebab </w:t>
      </w:r>
      <w:r w:rsidRPr="00B53138">
        <w:rPr>
          <w:i/>
          <w:iCs/>
          <w:lang w:val="id-ID"/>
        </w:rPr>
        <w:t>over</w:t>
      </w:r>
      <w:r w:rsidRPr="00B53138">
        <w:rPr>
          <w:lang w:val="id-ID"/>
        </w:rPr>
        <w:t xml:space="preserve"> atau </w:t>
      </w:r>
      <w:proofErr w:type="spellStart"/>
      <w:r w:rsidRPr="00B53138">
        <w:rPr>
          <w:i/>
          <w:iCs/>
          <w:lang w:val="id-ID"/>
        </w:rPr>
        <w:t>under</w:t>
      </w:r>
      <w:proofErr w:type="spellEnd"/>
      <w:r w:rsidRPr="00B53138">
        <w:rPr>
          <w:lang w:val="id-ID"/>
        </w:rPr>
        <w:t xml:space="preserve"> estimasi pada pelaksanaan penelitian. Verifikasi ini bertujuan untuk mencegah perbedaan waktu estimasi pada penelitian selanjutnya.</w:t>
      </w:r>
    </w:p>
    <w:p w14:paraId="7297C408" w14:textId="5F580DD3" w:rsidR="00C01664" w:rsidRPr="00B53138" w:rsidRDefault="00C01664" w:rsidP="006671FA">
      <w:pPr>
        <w:pStyle w:val="Heading3"/>
        <w:rPr>
          <w:lang w:val="id-ID"/>
        </w:rPr>
      </w:pPr>
      <w:bookmarkStart w:id="59" w:name="_Toc152684772"/>
      <w:r w:rsidRPr="00B53138">
        <w:rPr>
          <w:lang w:val="id-ID"/>
        </w:rPr>
        <w:t>Tahap pengujian sistem</w:t>
      </w:r>
      <w:bookmarkEnd w:id="59"/>
    </w:p>
    <w:p w14:paraId="6249DC20" w14:textId="47068A1F" w:rsidR="00ED252E" w:rsidRPr="00B53138" w:rsidRDefault="00ED252E" w:rsidP="0088186B">
      <w:pPr>
        <w:spacing w:after="240"/>
        <w:ind w:firstLine="720"/>
        <w:rPr>
          <w:lang w:val="id-ID"/>
        </w:rPr>
      </w:pPr>
      <w:r w:rsidRPr="00B53138">
        <w:rPr>
          <w:lang w:val="id-ID"/>
        </w:rPr>
        <w:t>Tahapan ini merupakan pengujian hasil implemen</w:t>
      </w:r>
      <w:r w:rsidR="009021BB" w:rsidRPr="00B53138">
        <w:rPr>
          <w:lang w:val="id-ID"/>
        </w:rPr>
        <w:t>tasi. Pengujian dilakukan oleh Kepala D</w:t>
      </w:r>
      <w:r w:rsidRPr="00B53138">
        <w:rPr>
          <w:lang w:val="id-ID"/>
        </w:rPr>
        <w:t>inas, kepala bidang, badan penyul</w:t>
      </w:r>
      <w:r w:rsidR="00E7636D">
        <w:rPr>
          <w:lang w:val="id-ID"/>
        </w:rPr>
        <w:t>uh</w:t>
      </w:r>
      <w:r w:rsidRPr="00B53138">
        <w:rPr>
          <w:lang w:val="id-ID"/>
        </w:rPr>
        <w:t xml:space="preserve"> Dinas pertanian Kabupaten Toba didampingi oleh pengembang. </w:t>
      </w:r>
      <w:proofErr w:type="spellStart"/>
      <w:r w:rsidRPr="00B53138">
        <w:rPr>
          <w:i/>
          <w:iCs/>
          <w:lang w:val="id-ID"/>
        </w:rPr>
        <w:t>Client</w:t>
      </w:r>
      <w:proofErr w:type="spellEnd"/>
      <w:r w:rsidRPr="00B53138">
        <w:rPr>
          <w:lang w:val="id-ID"/>
        </w:rPr>
        <w:t xml:space="preserve"> menguji fitur apakah sesuai dengan kebutuhan awal pada tahap analisis dan perencanaan. </w:t>
      </w:r>
    </w:p>
    <w:p w14:paraId="75EF18B4" w14:textId="18F75481" w:rsidR="0088186B" w:rsidRPr="00B53138" w:rsidRDefault="0088186B" w:rsidP="006671FA">
      <w:pPr>
        <w:pStyle w:val="Heading4"/>
        <w:rPr>
          <w:lang w:val="id-ID"/>
        </w:rPr>
      </w:pPr>
      <w:r w:rsidRPr="00B53138">
        <w:rPr>
          <w:lang w:val="id-ID"/>
        </w:rPr>
        <w:t xml:space="preserve">Pengujian User </w:t>
      </w:r>
      <w:proofErr w:type="spellStart"/>
      <w:r w:rsidRPr="00B53138">
        <w:rPr>
          <w:lang w:val="id-ID"/>
        </w:rPr>
        <w:t>Acceptance</w:t>
      </w:r>
      <w:proofErr w:type="spellEnd"/>
      <w:r w:rsidRPr="00B53138">
        <w:rPr>
          <w:lang w:val="id-ID"/>
        </w:rPr>
        <w:t xml:space="preserve"> </w:t>
      </w:r>
      <w:proofErr w:type="spellStart"/>
      <w:r w:rsidRPr="00B53138">
        <w:rPr>
          <w:lang w:val="id-ID"/>
        </w:rPr>
        <w:t>Test</w:t>
      </w:r>
      <w:proofErr w:type="spellEnd"/>
      <w:r w:rsidRPr="00B53138">
        <w:rPr>
          <w:lang w:val="id-ID"/>
        </w:rPr>
        <w:t xml:space="preserve"> (UAT)</w:t>
      </w:r>
    </w:p>
    <w:p w14:paraId="27B3C34D" w14:textId="0D8745C4" w:rsidR="00734F45" w:rsidRPr="00B53138" w:rsidRDefault="00E51202" w:rsidP="006671FA">
      <w:pPr>
        <w:ind w:firstLine="432"/>
        <w:rPr>
          <w:lang w:val="id-ID"/>
        </w:rPr>
        <w:sectPr w:rsidR="00734F45" w:rsidRPr="00B53138">
          <w:pgSz w:w="11909" w:h="16834"/>
          <w:pgMar w:top="1701" w:right="1701" w:bottom="1701" w:left="1985" w:header="720" w:footer="720" w:gutter="0"/>
          <w:cols w:space="720"/>
          <w:titlePg/>
        </w:sectPr>
      </w:pPr>
      <w:r w:rsidRPr="00B53138">
        <w:rPr>
          <w:lang w:val="id-ID"/>
        </w:rPr>
        <w:t xml:space="preserve">Pengujian </w:t>
      </w:r>
      <w:r w:rsidRPr="00B53138">
        <w:rPr>
          <w:i/>
          <w:iCs/>
          <w:lang w:val="id-ID"/>
        </w:rPr>
        <w:t xml:space="preserve">User </w:t>
      </w:r>
      <w:proofErr w:type="spellStart"/>
      <w:r w:rsidRPr="00B53138">
        <w:rPr>
          <w:i/>
          <w:iCs/>
          <w:lang w:val="id-ID"/>
        </w:rPr>
        <w:t>Acceptance</w:t>
      </w:r>
      <w:proofErr w:type="spellEnd"/>
      <w:r w:rsidRPr="00B53138">
        <w:rPr>
          <w:i/>
          <w:iCs/>
          <w:lang w:val="id-ID"/>
        </w:rPr>
        <w:t xml:space="preserve"> </w:t>
      </w:r>
      <w:proofErr w:type="spellStart"/>
      <w:r w:rsidRPr="00B53138">
        <w:rPr>
          <w:i/>
          <w:iCs/>
          <w:lang w:val="id-ID"/>
        </w:rPr>
        <w:t>Test</w:t>
      </w:r>
      <w:proofErr w:type="spellEnd"/>
      <w:r w:rsidRPr="00B53138">
        <w:rPr>
          <w:i/>
          <w:iCs/>
          <w:lang w:val="id-ID"/>
        </w:rPr>
        <w:t xml:space="preserve"> </w:t>
      </w:r>
      <w:r w:rsidRPr="00B53138">
        <w:rPr>
          <w:lang w:val="id-ID"/>
        </w:rPr>
        <w:t xml:space="preserve">merupakan pengujian yang berfungsi untuk memverifikasi bahwa fitur yang dibangun sudah sesuai dengan kebutuhan user. Pengujian ini dilakukan ditahap atau fase akhir setelah sistem selesai dalam pengembangan. UAT juga merupakan pengujian final </w:t>
      </w:r>
      <w:proofErr w:type="spellStart"/>
      <w:r w:rsidRPr="00D01EAC">
        <w:rPr>
          <w:i/>
          <w:iCs/>
          <w:lang w:val="id-ID"/>
        </w:rPr>
        <w:t>software</w:t>
      </w:r>
      <w:proofErr w:type="spellEnd"/>
      <w:r w:rsidRPr="00B53138">
        <w:rPr>
          <w:lang w:val="id-ID"/>
        </w:rPr>
        <w:t xml:space="preserve"> yang dikembangkan sebelum </w:t>
      </w:r>
      <w:proofErr w:type="spellStart"/>
      <w:r w:rsidRPr="00D01EAC">
        <w:rPr>
          <w:i/>
          <w:iCs/>
          <w:lang w:val="id-ID"/>
        </w:rPr>
        <w:t>software</w:t>
      </w:r>
      <w:proofErr w:type="spellEnd"/>
      <w:r w:rsidRPr="00B53138">
        <w:rPr>
          <w:lang w:val="id-ID"/>
        </w:rPr>
        <w:t xml:space="preserve"> digunakan</w:t>
      </w:r>
      <w:sdt>
        <w:sdtPr>
          <w:rPr>
            <w:lang w:val="id-ID"/>
          </w:rPr>
          <w:id w:val="305048854"/>
          <w:citation/>
        </w:sdtPr>
        <w:sdtContent>
          <w:r w:rsidRPr="00B53138">
            <w:rPr>
              <w:lang w:val="id-ID"/>
            </w:rPr>
            <w:fldChar w:fldCharType="begin"/>
          </w:r>
          <w:r w:rsidRPr="00B53138">
            <w:rPr>
              <w:lang w:val="id-ID"/>
            </w:rPr>
            <w:instrText xml:space="preserve"> CITATION Cha21 \l 1033 </w:instrText>
          </w:r>
          <w:r w:rsidRPr="00B53138">
            <w:rPr>
              <w:lang w:val="id-ID"/>
            </w:rPr>
            <w:fldChar w:fldCharType="separate"/>
          </w:r>
          <w:r w:rsidR="00354C08" w:rsidRPr="00B53138">
            <w:rPr>
              <w:noProof/>
              <w:lang w:val="id-ID"/>
            </w:rPr>
            <w:t xml:space="preserve"> [30]</w:t>
          </w:r>
          <w:r w:rsidRPr="00B53138">
            <w:rPr>
              <w:lang w:val="id-ID"/>
            </w:rPr>
            <w:fldChar w:fldCharType="end"/>
          </w:r>
        </w:sdtContent>
      </w:sdt>
      <w:r w:rsidR="008E27A1" w:rsidRPr="00B53138">
        <w:rPr>
          <w:lang w:val="id-ID"/>
        </w:rPr>
        <w:t>. Pengujian UAT ini juga dapat menghasilkan dokumen yang dijadikan sebagai bukti bahwa perangkat lunak yang dikembangkan telah diterima oleh user</w:t>
      </w:r>
      <w:sdt>
        <w:sdtPr>
          <w:rPr>
            <w:lang w:val="id-ID"/>
          </w:rPr>
          <w:id w:val="-2125986898"/>
          <w:citation/>
        </w:sdtPr>
        <w:sdtContent>
          <w:r w:rsidR="008E27A1" w:rsidRPr="00B53138">
            <w:rPr>
              <w:lang w:val="id-ID"/>
            </w:rPr>
            <w:fldChar w:fldCharType="begin"/>
          </w:r>
          <w:r w:rsidR="008E27A1" w:rsidRPr="00B53138">
            <w:rPr>
              <w:lang w:val="id-ID"/>
            </w:rPr>
            <w:instrText xml:space="preserve"> CITATION Rud18 \l 1033 </w:instrText>
          </w:r>
          <w:r w:rsidR="008E27A1" w:rsidRPr="00B53138">
            <w:rPr>
              <w:lang w:val="id-ID"/>
            </w:rPr>
            <w:fldChar w:fldCharType="separate"/>
          </w:r>
          <w:r w:rsidR="00354C08" w:rsidRPr="00B53138">
            <w:rPr>
              <w:noProof/>
              <w:lang w:val="id-ID"/>
            </w:rPr>
            <w:t xml:space="preserve"> [31]</w:t>
          </w:r>
          <w:r w:rsidR="008E27A1" w:rsidRPr="00B53138">
            <w:rPr>
              <w:lang w:val="id-ID"/>
            </w:rPr>
            <w:fldChar w:fldCharType="end"/>
          </w:r>
        </w:sdtContent>
      </w:sdt>
      <w:r w:rsidR="008E27A1" w:rsidRPr="00B53138">
        <w:rPr>
          <w:lang w:val="id-ID"/>
        </w:rPr>
        <w:t>.</w:t>
      </w:r>
      <w:r w:rsidRPr="00B53138">
        <w:rPr>
          <w:lang w:val="id-ID"/>
        </w:rPr>
        <w:t xml:space="preserve">  </w:t>
      </w:r>
    </w:p>
    <w:p w14:paraId="3658283B" w14:textId="77777777" w:rsidR="00734F45" w:rsidRPr="0071725A" w:rsidRDefault="0038637B" w:rsidP="0071725A">
      <w:pPr>
        <w:pStyle w:val="Heading1"/>
      </w:pPr>
      <w:bookmarkStart w:id="60" w:name="_Toc152684773"/>
      <w:r w:rsidRPr="0071725A">
        <w:lastRenderedPageBreak/>
        <w:t>BAB IV</w:t>
      </w:r>
      <w:r w:rsidRPr="0071725A">
        <w:br/>
        <w:t>HASIL DAN PEMBAHASAN</w:t>
      </w:r>
      <w:bookmarkEnd w:id="60"/>
    </w:p>
    <w:p w14:paraId="6F0C2F4E" w14:textId="0B7D5496" w:rsidR="00734F45" w:rsidRDefault="00734F45">
      <w:pPr>
        <w:ind w:left="360" w:firstLine="0"/>
        <w:rPr>
          <w:lang w:val="id-ID"/>
        </w:rPr>
      </w:pPr>
    </w:p>
    <w:p w14:paraId="16C31727" w14:textId="14433781" w:rsidR="00823E78" w:rsidRPr="00B53138" w:rsidRDefault="00823E78" w:rsidP="00F82818">
      <w:pPr>
        <w:pStyle w:val="Heading2"/>
        <w:numPr>
          <w:ilvl w:val="1"/>
          <w:numId w:val="33"/>
        </w:numPr>
        <w:rPr>
          <w:lang w:val="id-ID"/>
        </w:rPr>
      </w:pPr>
      <w:proofErr w:type="spellStart"/>
      <w:r>
        <w:t>Lingkungan</w:t>
      </w:r>
      <w:proofErr w:type="spellEnd"/>
      <w:r>
        <w:t xml:space="preserve"> Pembangunan </w:t>
      </w:r>
      <w:proofErr w:type="spellStart"/>
      <w:r>
        <w:t>Sistem</w:t>
      </w:r>
      <w:proofErr w:type="spellEnd"/>
    </w:p>
    <w:p w14:paraId="07BC4CA4" w14:textId="6130ACEE" w:rsidR="009021BB" w:rsidRPr="00823E78" w:rsidRDefault="00823E78" w:rsidP="00823E78">
      <w:pPr>
        <w:spacing w:after="120"/>
      </w:pPr>
      <w:r>
        <w:t xml:space="preserve">Pada </w:t>
      </w:r>
      <w:proofErr w:type="spellStart"/>
      <w:r>
        <w:t>bagian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dijabarkan</w:t>
      </w:r>
      <w:proofErr w:type="spellEnd"/>
      <w:r>
        <w:t xml:space="preserve"> proses </w:t>
      </w:r>
      <w:proofErr w:type="spellStart"/>
      <w:r>
        <w:t>iterasi</w:t>
      </w:r>
      <w:proofErr w:type="spellEnd"/>
      <w:r>
        <w:t xml:space="preserve"> yang </w:t>
      </w:r>
      <w:proofErr w:type="spellStart"/>
      <w:r>
        <w:t>dilakukan</w:t>
      </w:r>
      <w:proofErr w:type="spellEnd"/>
      <w:r>
        <w:t xml:space="preserve"> pada sub </w:t>
      </w:r>
      <w:proofErr w:type="spellStart"/>
      <w:r>
        <w:t>bab</w:t>
      </w:r>
      <w:proofErr w:type="spellEnd"/>
      <w:r>
        <w:t xml:space="preserve"> 3.4.3</w:t>
      </w:r>
    </w:p>
    <w:p w14:paraId="59EFCD6B" w14:textId="5EE27E68" w:rsidR="00356C92" w:rsidRPr="00823E78" w:rsidRDefault="001A3B6B" w:rsidP="00F82818">
      <w:pPr>
        <w:pStyle w:val="Heading2"/>
        <w:numPr>
          <w:ilvl w:val="1"/>
          <w:numId w:val="33"/>
        </w:numPr>
        <w:rPr>
          <w:lang w:val="id-ID"/>
        </w:rPr>
      </w:pPr>
      <w:r>
        <w:t xml:space="preserve">Hasil Analisa </w:t>
      </w:r>
      <w:proofErr w:type="spellStart"/>
      <w:r>
        <w:t>Penelitian</w:t>
      </w:r>
      <w:proofErr w:type="spellEnd"/>
    </w:p>
    <w:p w14:paraId="4B2A5853" w14:textId="6382B937" w:rsidR="00475B62" w:rsidRPr="00475B62" w:rsidRDefault="00823E78" w:rsidP="00475B62">
      <w:pPr>
        <w:ind w:firstLine="142"/>
      </w:pPr>
      <w:r>
        <w:t xml:space="preserve">   </w:t>
      </w:r>
      <w:proofErr w:type="spellStart"/>
      <w:r>
        <w:t>Analisis</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dituangkan</w:t>
      </w:r>
      <w:proofErr w:type="spellEnd"/>
      <w:r>
        <w:t xml:space="preserve"> </w:t>
      </w:r>
      <w:proofErr w:type="spellStart"/>
      <w:r>
        <w:t>berdasarkan</w:t>
      </w:r>
      <w:proofErr w:type="spellEnd"/>
      <w:r>
        <w:t xml:space="preserve"> </w:t>
      </w:r>
      <w:proofErr w:type="spellStart"/>
      <w:r>
        <w:t>iterasi</w:t>
      </w:r>
      <w:proofErr w:type="spellEnd"/>
      <w:r>
        <w:t xml:space="preserve"> yang </w:t>
      </w:r>
      <w:proofErr w:type="spellStart"/>
      <w:r>
        <w:t>sudah</w:t>
      </w:r>
      <w:proofErr w:type="spellEnd"/>
      <w:r>
        <w:t xml:space="preserve"> </w:t>
      </w:r>
      <w:proofErr w:type="spellStart"/>
      <w:r>
        <w:t>dijabarkan</w:t>
      </w:r>
      <w:proofErr w:type="spellEnd"/>
      <w:r>
        <w:t xml:space="preserve"> pada </w:t>
      </w:r>
      <w:proofErr w:type="spellStart"/>
      <w:r>
        <w:t>bab</w:t>
      </w:r>
      <w:proofErr w:type="spellEnd"/>
      <w:r>
        <w:t xml:space="preserve"> 3. </w:t>
      </w:r>
      <w:proofErr w:type="spellStart"/>
      <w:r>
        <w:t>Penelitian</w:t>
      </w:r>
      <w:proofErr w:type="spellEnd"/>
      <w:r>
        <w:t xml:space="preserve"> </w:t>
      </w:r>
      <w:proofErr w:type="spellStart"/>
      <w:r>
        <w:t>ini</w:t>
      </w:r>
      <w:proofErr w:type="spellEnd"/>
      <w:r>
        <w:t xml:space="preserve"> </w:t>
      </w:r>
      <w:proofErr w:type="spellStart"/>
      <w:r>
        <w:t>memiliki</w:t>
      </w:r>
      <w:proofErr w:type="spellEnd"/>
      <w:r>
        <w:t xml:space="preserve"> 4 </w:t>
      </w:r>
      <w:proofErr w:type="spellStart"/>
      <w:r>
        <w:t>iterasi</w:t>
      </w:r>
      <w:proofErr w:type="spellEnd"/>
      <w:r>
        <w:t xml:space="preserve"> yang </w:t>
      </w:r>
      <w:proofErr w:type="spellStart"/>
      <w:r>
        <w:t>telah</w:t>
      </w:r>
      <w:proofErr w:type="spellEnd"/>
      <w:r>
        <w:t xml:space="preserve"> </w:t>
      </w:r>
      <w:proofErr w:type="spellStart"/>
      <w:r>
        <w:t>diimplementasikan</w:t>
      </w:r>
      <w:proofErr w:type="spellEnd"/>
      <w:r>
        <w:t xml:space="preserve"> </w:t>
      </w:r>
      <w:proofErr w:type="spellStart"/>
      <w:r>
        <w:t>sehingga</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rsidR="00475B62">
        <w:t>manajemen</w:t>
      </w:r>
      <w:proofErr w:type="spellEnd"/>
      <w:r w:rsidR="00475B62">
        <w:t xml:space="preserve"> </w:t>
      </w:r>
      <w:proofErr w:type="spellStart"/>
      <w:r w:rsidR="00475B62">
        <w:t>pendataan</w:t>
      </w:r>
      <w:proofErr w:type="spellEnd"/>
      <w:r w:rsidR="00475B62">
        <w:t xml:space="preserve"> </w:t>
      </w:r>
      <w:proofErr w:type="spellStart"/>
      <w:r w:rsidR="00475B62">
        <w:t>pengadaan</w:t>
      </w:r>
      <w:proofErr w:type="spellEnd"/>
      <w:r w:rsidR="00475B62">
        <w:t xml:space="preserve"> </w:t>
      </w:r>
      <w:proofErr w:type="spellStart"/>
      <w:r w:rsidR="00475B62">
        <w:t>bantuan</w:t>
      </w:r>
      <w:proofErr w:type="spellEnd"/>
      <w:r w:rsidR="00475B62">
        <w:t xml:space="preserve"> </w:t>
      </w:r>
      <w:proofErr w:type="spellStart"/>
      <w:r w:rsidR="00475B62">
        <w:t>untuk</w:t>
      </w:r>
      <w:proofErr w:type="spellEnd"/>
      <w:r w:rsidR="00475B62">
        <w:t xml:space="preserve"> </w:t>
      </w:r>
      <w:proofErr w:type="spellStart"/>
      <w:r w:rsidR="00475B62">
        <w:t>kelompok</w:t>
      </w:r>
      <w:proofErr w:type="spellEnd"/>
      <w:r w:rsidR="00475B62">
        <w:t xml:space="preserve"> </w:t>
      </w:r>
      <w:proofErr w:type="spellStart"/>
      <w:r w:rsidR="00475B62">
        <w:t>tani</w:t>
      </w:r>
      <w:proofErr w:type="spellEnd"/>
      <w:r w:rsidR="00475B62">
        <w:t xml:space="preserve"> </w:t>
      </w:r>
      <w:proofErr w:type="spellStart"/>
      <w:r w:rsidR="00475B62">
        <w:t>berbasis</w:t>
      </w:r>
      <w:proofErr w:type="spellEnd"/>
      <w:r w:rsidR="00475B62">
        <w:t xml:space="preserve"> web </w:t>
      </w:r>
      <w:proofErr w:type="spellStart"/>
      <w:r w:rsidR="00475B62">
        <w:t>menggunakan</w:t>
      </w:r>
      <w:proofErr w:type="spellEnd"/>
      <w:r w:rsidR="00475B62">
        <w:t xml:space="preserve"> </w:t>
      </w:r>
      <w:proofErr w:type="spellStart"/>
      <w:r w:rsidR="00475B62">
        <w:t>metode</w:t>
      </w:r>
      <w:proofErr w:type="spellEnd"/>
      <w:r w:rsidR="00475B62">
        <w:t xml:space="preserve"> </w:t>
      </w:r>
      <w:r w:rsidR="00475B62" w:rsidRPr="00475B62">
        <w:rPr>
          <w:i/>
        </w:rPr>
        <w:t>Personal Extreme Programming</w:t>
      </w:r>
      <w:r w:rsidR="00475B62">
        <w:t xml:space="preserve"> (PXP)</w:t>
      </w:r>
      <w:r>
        <w:t xml:space="preserve">. </w:t>
      </w:r>
      <w:proofErr w:type="spellStart"/>
      <w:r>
        <w:t>Iterasi</w:t>
      </w:r>
      <w:proofErr w:type="spellEnd"/>
      <w:r>
        <w:t xml:space="preserve"> </w:t>
      </w:r>
      <w:proofErr w:type="spellStart"/>
      <w:r>
        <w:t>diperoleh</w:t>
      </w:r>
      <w:proofErr w:type="spellEnd"/>
      <w:r>
        <w:t xml:space="preserve"> </w:t>
      </w:r>
      <w:proofErr w:type="spellStart"/>
      <w:r>
        <w:t>dari</w:t>
      </w:r>
      <w:proofErr w:type="spellEnd"/>
      <w:r>
        <w:t xml:space="preserve"> </w:t>
      </w:r>
      <w:r w:rsidRPr="00475B62">
        <w:rPr>
          <w:i/>
        </w:rPr>
        <w:t>user stories</w:t>
      </w:r>
      <w:r>
        <w:t xml:space="preserve"> yang </w:t>
      </w:r>
      <w:proofErr w:type="spellStart"/>
      <w:r>
        <w:t>telah</w:t>
      </w:r>
      <w:proofErr w:type="spellEnd"/>
      <w:r>
        <w:t xml:space="preserve"> </w:t>
      </w:r>
      <w:proofErr w:type="spellStart"/>
      <w:r>
        <w:t>dikelompokkan</w:t>
      </w:r>
      <w:proofErr w:type="spellEnd"/>
      <w:r>
        <w:t xml:space="preserve"> </w:t>
      </w:r>
      <w:proofErr w:type="spellStart"/>
      <w:r>
        <w:t>dari</w:t>
      </w:r>
      <w:proofErr w:type="spellEnd"/>
      <w:r>
        <w:t xml:space="preserve"> </w:t>
      </w:r>
      <w:proofErr w:type="spellStart"/>
      <w:r>
        <w:t>prioritas</w:t>
      </w:r>
      <w:proofErr w:type="spellEnd"/>
      <w:r>
        <w:t xml:space="preserve"> </w:t>
      </w:r>
      <w:r w:rsidRPr="00475B62">
        <w:rPr>
          <w:i/>
        </w:rPr>
        <w:t>user stories</w:t>
      </w:r>
      <w:r>
        <w:t xml:space="preserve">, </w:t>
      </w:r>
      <w:proofErr w:type="spellStart"/>
      <w:r>
        <w:t>estimasi</w:t>
      </w:r>
      <w:proofErr w:type="spellEnd"/>
      <w:r>
        <w:t xml:space="preserve"> </w:t>
      </w:r>
      <w:proofErr w:type="spellStart"/>
      <w:r>
        <w:t>waktu</w:t>
      </w:r>
      <w:proofErr w:type="spellEnd"/>
      <w:r>
        <w:t xml:space="preserve"> </w:t>
      </w:r>
      <w:proofErr w:type="spellStart"/>
      <w:r>
        <w:t>pengerjaan</w:t>
      </w:r>
      <w:proofErr w:type="spellEnd"/>
      <w:r>
        <w:t xml:space="preserve">, dan </w:t>
      </w:r>
      <w:proofErr w:type="spellStart"/>
      <w:r>
        <w:t>perencanaan</w:t>
      </w:r>
      <w:proofErr w:type="spellEnd"/>
      <w:r>
        <w:t xml:space="preserve"> </w:t>
      </w:r>
      <w:proofErr w:type="spellStart"/>
      <w:r>
        <w:t>iterasi</w:t>
      </w:r>
      <w:proofErr w:type="spellEnd"/>
      <w:r>
        <w:t xml:space="preserve"> </w:t>
      </w:r>
      <w:proofErr w:type="spellStart"/>
      <w:r>
        <w:t>berdasarkan</w:t>
      </w:r>
      <w:proofErr w:type="spellEnd"/>
      <w:r>
        <w:t xml:space="preserve"> </w:t>
      </w:r>
      <w:r w:rsidRPr="00475B62">
        <w:rPr>
          <w:i/>
        </w:rPr>
        <w:t>stories point.</w:t>
      </w:r>
    </w:p>
    <w:p w14:paraId="514783ED" w14:textId="75AF2F46" w:rsidR="001665F9" w:rsidRDefault="001665F9" w:rsidP="006671FA">
      <w:pPr>
        <w:pStyle w:val="Heading3"/>
        <w:rPr>
          <w:lang w:val="id-ID"/>
        </w:rPr>
      </w:pPr>
      <w:bookmarkStart w:id="61" w:name="_Toc152684780"/>
      <w:r w:rsidRPr="00B53138">
        <w:rPr>
          <w:lang w:val="id-ID"/>
        </w:rPr>
        <w:t xml:space="preserve">Iterasi ke </w:t>
      </w:r>
      <w:r w:rsidR="00B53138" w:rsidRPr="00B53138">
        <w:rPr>
          <w:lang w:val="id-ID"/>
        </w:rPr>
        <w:t>S</w:t>
      </w:r>
      <w:r w:rsidRPr="00B53138">
        <w:rPr>
          <w:lang w:val="id-ID"/>
        </w:rPr>
        <w:t>atu</w:t>
      </w:r>
      <w:bookmarkEnd w:id="61"/>
    </w:p>
    <w:p w14:paraId="5CB57F3F" w14:textId="563BA68A" w:rsidR="00475B62" w:rsidRPr="001D1F29" w:rsidRDefault="00475B62" w:rsidP="00F82818">
      <w:pPr>
        <w:pStyle w:val="ListParagraph"/>
        <w:numPr>
          <w:ilvl w:val="0"/>
          <w:numId w:val="34"/>
        </w:numPr>
        <w:rPr>
          <w:b/>
        </w:rPr>
      </w:pPr>
      <w:proofErr w:type="spellStart"/>
      <w:r w:rsidRPr="001D1F29">
        <w:rPr>
          <w:b/>
        </w:rPr>
        <w:t>Inisiasi</w:t>
      </w:r>
      <w:proofErr w:type="spellEnd"/>
      <w:r w:rsidRPr="001D1F29">
        <w:rPr>
          <w:b/>
        </w:rPr>
        <w:t xml:space="preserve"> </w:t>
      </w:r>
      <w:proofErr w:type="spellStart"/>
      <w:r w:rsidRPr="001D1F29">
        <w:rPr>
          <w:b/>
        </w:rPr>
        <w:t>Iterasi</w:t>
      </w:r>
      <w:proofErr w:type="spellEnd"/>
    </w:p>
    <w:p w14:paraId="7EF5802F" w14:textId="09D11F2A" w:rsidR="00025347" w:rsidRDefault="00475B62" w:rsidP="00025347">
      <w:proofErr w:type="spellStart"/>
      <w:r>
        <w:t>Iterasi</w:t>
      </w:r>
      <w:proofErr w:type="spellEnd"/>
      <w:r>
        <w:t xml:space="preserve"> </w:t>
      </w:r>
      <w:proofErr w:type="spellStart"/>
      <w:r>
        <w:t>pertama</w:t>
      </w:r>
      <w:proofErr w:type="spellEnd"/>
      <w:r>
        <w:t xml:space="preserve"> </w:t>
      </w:r>
      <w:proofErr w:type="spellStart"/>
      <w:r>
        <w:t>memiliki</w:t>
      </w:r>
      <w:proofErr w:type="spellEnd"/>
      <w:r>
        <w:t xml:space="preserve"> </w:t>
      </w:r>
      <w:proofErr w:type="spellStart"/>
      <w:r>
        <w:t>aktor</w:t>
      </w:r>
      <w:proofErr w:type="spellEnd"/>
      <w:r>
        <w:t xml:space="preserve"> </w:t>
      </w:r>
      <w:proofErr w:type="spellStart"/>
      <w:r w:rsidR="004B4830">
        <w:t>yaitu</w:t>
      </w:r>
      <w:proofErr w:type="spellEnd"/>
      <w:r w:rsidR="004B4830">
        <w:t xml:space="preserve"> </w:t>
      </w:r>
      <w:proofErr w:type="spellStart"/>
      <w:r w:rsidR="004B4830">
        <w:t>Kepala</w:t>
      </w:r>
      <w:proofErr w:type="spellEnd"/>
      <w:r w:rsidR="004B4830">
        <w:t xml:space="preserve"> Dinas</w:t>
      </w:r>
      <w:r>
        <w:t xml:space="preserve">. </w:t>
      </w:r>
      <w:proofErr w:type="spellStart"/>
      <w:r>
        <w:t>Iterasi</w:t>
      </w:r>
      <w:proofErr w:type="spellEnd"/>
      <w:r>
        <w:t xml:space="preserve"> </w:t>
      </w:r>
      <w:proofErr w:type="spellStart"/>
      <w:r>
        <w:t>pertama</w:t>
      </w:r>
      <w:proofErr w:type="spellEnd"/>
      <w:r>
        <w:t xml:space="preserve"> </w:t>
      </w:r>
      <w:proofErr w:type="spellStart"/>
      <w:r>
        <w:t>ini</w:t>
      </w:r>
      <w:proofErr w:type="spellEnd"/>
      <w:r>
        <w:t xml:space="preserve"> </w:t>
      </w:r>
      <w:proofErr w:type="spellStart"/>
      <w:r>
        <w:t>memiliki</w:t>
      </w:r>
      <w:proofErr w:type="spellEnd"/>
      <w:r>
        <w:t xml:space="preserve"> 3 </w:t>
      </w:r>
      <w:r w:rsidRPr="004B4830">
        <w:rPr>
          <w:i/>
        </w:rPr>
        <w:t>user stories</w:t>
      </w:r>
      <w:r>
        <w:t xml:space="preserve"> </w:t>
      </w:r>
      <w:proofErr w:type="spellStart"/>
      <w:r>
        <w:t>dengan</w:t>
      </w:r>
      <w:proofErr w:type="spellEnd"/>
      <w:r>
        <w:t xml:space="preserve"> </w:t>
      </w:r>
      <w:proofErr w:type="spellStart"/>
      <w:r>
        <w:t>estimasi</w:t>
      </w:r>
      <w:proofErr w:type="spellEnd"/>
      <w:r>
        <w:t xml:space="preserve"> </w:t>
      </w:r>
      <w:proofErr w:type="spellStart"/>
      <w:r>
        <w:t>waktu</w:t>
      </w:r>
      <w:proofErr w:type="spellEnd"/>
      <w:r>
        <w:t xml:space="preserve"> </w:t>
      </w:r>
      <w:proofErr w:type="spellStart"/>
      <w:r>
        <w:t>pengerjaan</w:t>
      </w:r>
      <w:proofErr w:type="spellEnd"/>
      <w:r>
        <w:t xml:space="preserve"> </w:t>
      </w:r>
      <w:proofErr w:type="spellStart"/>
      <w:r>
        <w:t>adalah</w:t>
      </w:r>
      <w:proofErr w:type="spellEnd"/>
      <w:r>
        <w:t xml:space="preserve"> 12 </w:t>
      </w:r>
      <w:proofErr w:type="spellStart"/>
      <w:r>
        <w:t>hari</w:t>
      </w:r>
      <w:proofErr w:type="spellEnd"/>
      <w:r>
        <w:t xml:space="preserve">. Menu yang </w:t>
      </w:r>
      <w:proofErr w:type="spellStart"/>
      <w:r>
        <w:t>dihasilkan</w:t>
      </w:r>
      <w:proofErr w:type="spellEnd"/>
      <w:r>
        <w:t xml:space="preserve"> pada </w:t>
      </w:r>
      <w:proofErr w:type="spellStart"/>
      <w:r>
        <w:t>iterasi</w:t>
      </w:r>
      <w:proofErr w:type="spellEnd"/>
      <w:r>
        <w:t xml:space="preserve"> </w:t>
      </w:r>
      <w:proofErr w:type="spellStart"/>
      <w:r>
        <w:t>pertama</w:t>
      </w:r>
      <w:proofErr w:type="spellEnd"/>
      <w:r>
        <w:t xml:space="preserve"> </w:t>
      </w:r>
      <w:proofErr w:type="spellStart"/>
      <w:r>
        <w:t>ini</w:t>
      </w:r>
      <w:proofErr w:type="spellEnd"/>
      <w:r>
        <w:t xml:space="preserve"> </w:t>
      </w:r>
      <w:proofErr w:type="spellStart"/>
      <w:r>
        <w:t>adalah</w:t>
      </w:r>
      <w:proofErr w:type="spellEnd"/>
      <w:r>
        <w:t xml:space="preserve"> menu </w:t>
      </w:r>
      <w:proofErr w:type="spellStart"/>
      <w:r>
        <w:t>pengaturan</w:t>
      </w:r>
      <w:proofErr w:type="spellEnd"/>
      <w:r>
        <w:t xml:space="preserve"> dan </w:t>
      </w:r>
      <w:proofErr w:type="spellStart"/>
      <w:r>
        <w:t>artikel</w:t>
      </w:r>
      <w:proofErr w:type="spellEnd"/>
      <w:r>
        <w:t xml:space="preserve"> </w:t>
      </w:r>
      <w:proofErr w:type="spellStart"/>
      <w:r>
        <w:t>untuk</w:t>
      </w:r>
      <w:proofErr w:type="spellEnd"/>
      <w:r>
        <w:t xml:space="preserve"> admin, </w:t>
      </w:r>
      <w:proofErr w:type="spellStart"/>
      <w:r>
        <w:t>serta</w:t>
      </w:r>
      <w:proofErr w:type="spellEnd"/>
      <w:r>
        <w:t xml:space="preserve"> menu </w:t>
      </w:r>
      <w:proofErr w:type="spellStart"/>
      <w:r>
        <w:t>kependudukan</w:t>
      </w:r>
      <w:proofErr w:type="spellEnd"/>
      <w:r>
        <w:t xml:space="preserve"> </w:t>
      </w:r>
      <w:proofErr w:type="spellStart"/>
      <w:r>
        <w:t>untuk</w:t>
      </w:r>
      <w:proofErr w:type="spellEnd"/>
      <w:r>
        <w:t xml:space="preserve"> kasi </w:t>
      </w:r>
      <w:proofErr w:type="spellStart"/>
      <w:r>
        <w:t>pemerintahan</w:t>
      </w:r>
      <w:proofErr w:type="spellEnd"/>
      <w:r>
        <w:t xml:space="preserve">. Tabel 4.2 </w:t>
      </w:r>
      <w:proofErr w:type="spellStart"/>
      <w:r>
        <w:t>adalah</w:t>
      </w:r>
      <w:proofErr w:type="spellEnd"/>
      <w:r>
        <w:t xml:space="preserve"> daftar </w:t>
      </w:r>
      <w:proofErr w:type="spellStart"/>
      <w:r>
        <w:t>dari</w:t>
      </w:r>
      <w:proofErr w:type="spellEnd"/>
      <w:r>
        <w:t xml:space="preserve"> </w:t>
      </w:r>
      <w:proofErr w:type="spellStart"/>
      <w:r>
        <w:t>inisiasi</w:t>
      </w:r>
      <w:proofErr w:type="spellEnd"/>
      <w:r>
        <w:t xml:space="preserve"> </w:t>
      </w:r>
      <w:proofErr w:type="spellStart"/>
      <w:r>
        <w:t>Iterasi</w:t>
      </w:r>
      <w:proofErr w:type="spellEnd"/>
      <w:r>
        <w:t xml:space="preserve"> 1.</w:t>
      </w:r>
    </w:p>
    <w:p w14:paraId="36A53213" w14:textId="77777777" w:rsidR="008A1CED" w:rsidRPr="00025347" w:rsidRDefault="008A1CED" w:rsidP="008A1CED">
      <w:pPr>
        <w:ind w:firstLine="0"/>
      </w:pPr>
    </w:p>
    <w:p w14:paraId="4C713B48" w14:textId="6A918B1B" w:rsidR="00DB5DD2" w:rsidRPr="00DB5DD2" w:rsidRDefault="00DB5DD2" w:rsidP="00DB5DD2">
      <w:pPr>
        <w:pStyle w:val="Caption"/>
        <w:keepNext/>
        <w:jc w:val="center"/>
        <w:rPr>
          <w:i w:val="0"/>
          <w:iCs w:val="0"/>
          <w:color w:val="auto"/>
          <w:sz w:val="24"/>
          <w:szCs w:val="24"/>
        </w:rPr>
      </w:pPr>
      <w:r w:rsidRPr="00DB5DD2">
        <w:rPr>
          <w:i w:val="0"/>
          <w:iCs w:val="0"/>
          <w:color w:val="auto"/>
          <w:sz w:val="24"/>
          <w:szCs w:val="24"/>
        </w:rPr>
        <w:t xml:space="preserve">Tabel </w:t>
      </w:r>
      <w:r w:rsidR="006D7736">
        <w:rPr>
          <w:i w:val="0"/>
          <w:iCs w:val="0"/>
          <w:color w:val="auto"/>
          <w:sz w:val="24"/>
          <w:szCs w:val="24"/>
        </w:rPr>
        <w:fldChar w:fldCharType="begin"/>
      </w:r>
      <w:r w:rsidR="006D7736">
        <w:rPr>
          <w:i w:val="0"/>
          <w:iCs w:val="0"/>
          <w:color w:val="auto"/>
          <w:sz w:val="24"/>
          <w:szCs w:val="24"/>
        </w:rPr>
        <w:instrText xml:space="preserve"> STYLEREF 1 \s </w:instrText>
      </w:r>
      <w:r w:rsidR="006D7736">
        <w:rPr>
          <w:i w:val="0"/>
          <w:iCs w:val="0"/>
          <w:color w:val="auto"/>
          <w:sz w:val="24"/>
          <w:szCs w:val="24"/>
        </w:rPr>
        <w:fldChar w:fldCharType="separate"/>
      </w:r>
      <w:r w:rsidR="006D7736">
        <w:rPr>
          <w:i w:val="0"/>
          <w:iCs w:val="0"/>
          <w:noProof/>
          <w:color w:val="auto"/>
          <w:sz w:val="24"/>
          <w:szCs w:val="24"/>
        </w:rPr>
        <w:t>4</w:t>
      </w:r>
      <w:r w:rsidR="006D7736">
        <w:rPr>
          <w:i w:val="0"/>
          <w:iCs w:val="0"/>
          <w:color w:val="auto"/>
          <w:sz w:val="24"/>
          <w:szCs w:val="24"/>
        </w:rPr>
        <w:fldChar w:fldCharType="end"/>
      </w:r>
      <w:r w:rsidR="006D7736">
        <w:rPr>
          <w:i w:val="0"/>
          <w:iCs w:val="0"/>
          <w:color w:val="auto"/>
          <w:sz w:val="24"/>
          <w:szCs w:val="24"/>
        </w:rPr>
        <w:t>.</w:t>
      </w:r>
      <w:r w:rsidR="006D7736">
        <w:rPr>
          <w:i w:val="0"/>
          <w:iCs w:val="0"/>
          <w:color w:val="auto"/>
          <w:sz w:val="24"/>
          <w:szCs w:val="24"/>
        </w:rPr>
        <w:fldChar w:fldCharType="begin"/>
      </w:r>
      <w:r w:rsidR="006D7736">
        <w:rPr>
          <w:i w:val="0"/>
          <w:iCs w:val="0"/>
          <w:color w:val="auto"/>
          <w:sz w:val="24"/>
          <w:szCs w:val="24"/>
        </w:rPr>
        <w:instrText xml:space="preserve"> SEQ Tabel \* ARABIC \s 1 </w:instrText>
      </w:r>
      <w:r w:rsidR="006D7736">
        <w:rPr>
          <w:i w:val="0"/>
          <w:iCs w:val="0"/>
          <w:color w:val="auto"/>
          <w:sz w:val="24"/>
          <w:szCs w:val="24"/>
        </w:rPr>
        <w:fldChar w:fldCharType="separate"/>
      </w:r>
      <w:r w:rsidR="006D7736">
        <w:rPr>
          <w:i w:val="0"/>
          <w:iCs w:val="0"/>
          <w:noProof/>
          <w:color w:val="auto"/>
          <w:sz w:val="24"/>
          <w:szCs w:val="24"/>
        </w:rPr>
        <w:t>1</w:t>
      </w:r>
      <w:r w:rsidR="006D7736">
        <w:rPr>
          <w:i w:val="0"/>
          <w:iCs w:val="0"/>
          <w:color w:val="auto"/>
          <w:sz w:val="24"/>
          <w:szCs w:val="24"/>
        </w:rPr>
        <w:fldChar w:fldCharType="end"/>
      </w:r>
      <w:r w:rsidRPr="00DB5DD2">
        <w:rPr>
          <w:i w:val="0"/>
          <w:iCs w:val="0"/>
          <w:color w:val="auto"/>
          <w:sz w:val="24"/>
          <w:szCs w:val="24"/>
          <w:lang w:val="id-ID"/>
        </w:rPr>
        <w:t xml:space="preserve"> User </w:t>
      </w:r>
      <w:proofErr w:type="spellStart"/>
      <w:r w:rsidRPr="00DB5DD2">
        <w:rPr>
          <w:i w:val="0"/>
          <w:iCs w:val="0"/>
          <w:color w:val="auto"/>
          <w:sz w:val="24"/>
          <w:szCs w:val="24"/>
          <w:lang w:val="id-ID"/>
        </w:rPr>
        <w:t>Stories</w:t>
      </w:r>
      <w:proofErr w:type="spellEnd"/>
      <w:r w:rsidRPr="00DB5DD2">
        <w:rPr>
          <w:i w:val="0"/>
          <w:iCs w:val="0"/>
          <w:color w:val="auto"/>
          <w:sz w:val="24"/>
          <w:szCs w:val="24"/>
          <w:lang w:val="id-ID"/>
        </w:rPr>
        <w:t xml:space="preserve"> Iterasi</w:t>
      </w:r>
      <w:r>
        <w:rPr>
          <w:i w:val="0"/>
          <w:iCs w:val="0"/>
          <w:color w:val="auto"/>
          <w:sz w:val="24"/>
          <w:szCs w:val="24"/>
          <w:lang w:val="id-ID"/>
        </w:rPr>
        <w:t xml:space="preserve"> 1</w:t>
      </w:r>
    </w:p>
    <w:tbl>
      <w:tblPr>
        <w:tblStyle w:val="TableGrid"/>
        <w:tblW w:w="8218" w:type="dxa"/>
        <w:jc w:val="center"/>
        <w:tblLook w:val="04A0" w:firstRow="1" w:lastRow="0" w:firstColumn="1" w:lastColumn="0" w:noHBand="0" w:noVBand="1"/>
      </w:tblPr>
      <w:tblGrid>
        <w:gridCol w:w="3057"/>
        <w:gridCol w:w="1531"/>
        <w:gridCol w:w="1575"/>
        <w:gridCol w:w="2055"/>
      </w:tblGrid>
      <w:tr w:rsidR="00025347" w:rsidRPr="00B53138" w14:paraId="56015A0B" w14:textId="77777777" w:rsidTr="001D1F29">
        <w:trPr>
          <w:trHeight w:val="341"/>
          <w:jc w:val="center"/>
        </w:trPr>
        <w:tc>
          <w:tcPr>
            <w:tcW w:w="8218" w:type="dxa"/>
            <w:gridSpan w:val="4"/>
            <w:shd w:val="clear" w:color="auto" w:fill="B4C6E7" w:themeFill="accent1" w:themeFillTint="66"/>
          </w:tcPr>
          <w:p w14:paraId="2B43758D" w14:textId="77777777" w:rsidR="00025347" w:rsidRPr="00B53138" w:rsidRDefault="00025347" w:rsidP="00B71C32">
            <w:pPr>
              <w:tabs>
                <w:tab w:val="left" w:pos="2010"/>
              </w:tabs>
              <w:ind w:firstLine="0"/>
              <w:jc w:val="center"/>
              <w:rPr>
                <w:sz w:val="20"/>
                <w:szCs w:val="20"/>
                <w:lang w:val="id-ID"/>
              </w:rPr>
            </w:pPr>
            <w:r w:rsidRPr="00B53138">
              <w:rPr>
                <w:lang w:val="id-ID"/>
              </w:rPr>
              <w:br w:type="page"/>
            </w:r>
            <w:r w:rsidRPr="00B53138">
              <w:rPr>
                <w:sz w:val="20"/>
                <w:szCs w:val="20"/>
                <w:lang w:val="id-ID"/>
              </w:rPr>
              <w:t>Iterasi 1</w:t>
            </w:r>
          </w:p>
        </w:tc>
      </w:tr>
      <w:tr w:rsidR="00025347" w:rsidRPr="00B53138" w14:paraId="115CE84C" w14:textId="77777777" w:rsidTr="001D1F29">
        <w:trPr>
          <w:jc w:val="center"/>
        </w:trPr>
        <w:tc>
          <w:tcPr>
            <w:tcW w:w="3057" w:type="dxa"/>
          </w:tcPr>
          <w:p w14:paraId="0CE83E34" w14:textId="77777777" w:rsidR="00025347" w:rsidRPr="00B53138" w:rsidRDefault="00025347" w:rsidP="00B71C32">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44A6FB13" w14:textId="77777777" w:rsidR="00025347" w:rsidRPr="00B53138" w:rsidRDefault="00025347" w:rsidP="00B71C32">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54FAEBDB" w14:textId="77777777" w:rsidR="00025347" w:rsidRPr="00B53138" w:rsidRDefault="00025347" w:rsidP="00B71C32">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3937163D" w14:textId="77777777" w:rsidR="00025347" w:rsidRPr="00B53138" w:rsidRDefault="00025347" w:rsidP="00B71C32">
            <w:pPr>
              <w:spacing w:after="240"/>
              <w:ind w:firstLine="0"/>
              <w:jc w:val="center"/>
              <w:rPr>
                <w:sz w:val="20"/>
                <w:szCs w:val="20"/>
                <w:lang w:val="id-ID"/>
              </w:rPr>
            </w:pPr>
            <w:r w:rsidRPr="00B53138">
              <w:rPr>
                <w:sz w:val="20"/>
                <w:szCs w:val="20"/>
                <w:lang w:val="id-ID"/>
              </w:rPr>
              <w:t>Estimasi waktu (Hari)</w:t>
            </w:r>
          </w:p>
        </w:tc>
      </w:tr>
      <w:tr w:rsidR="00025347" w:rsidRPr="00B53138" w14:paraId="693EF4E8" w14:textId="77777777" w:rsidTr="001D1F29">
        <w:trPr>
          <w:jc w:val="center"/>
        </w:trPr>
        <w:tc>
          <w:tcPr>
            <w:tcW w:w="3057" w:type="dxa"/>
          </w:tcPr>
          <w:p w14:paraId="34485FB0" w14:textId="77777777" w:rsidR="00025347" w:rsidRPr="00B53138" w:rsidRDefault="00025347" w:rsidP="00B71C32">
            <w:pPr>
              <w:spacing w:after="240"/>
              <w:ind w:firstLine="0"/>
              <w:rPr>
                <w:sz w:val="20"/>
                <w:szCs w:val="20"/>
                <w:lang w:val="id-ID"/>
              </w:rPr>
            </w:pPr>
            <w:r w:rsidRPr="00B53138">
              <w:rPr>
                <w:sz w:val="20"/>
                <w:szCs w:val="20"/>
                <w:lang w:val="id-ID"/>
              </w:rPr>
              <w:t>Sebagai kepala dinas saya ingin d</w:t>
            </w:r>
            <w:r>
              <w:rPr>
                <w:sz w:val="20"/>
                <w:szCs w:val="20"/>
                <w:lang w:val="id-ID"/>
              </w:rPr>
              <w:t xml:space="preserve">apat menambah user ke dalam </w:t>
            </w:r>
            <w:proofErr w:type="spellStart"/>
            <w:r>
              <w:rPr>
                <w:sz w:val="20"/>
                <w:szCs w:val="20"/>
                <w:lang w:val="id-ID"/>
              </w:rPr>
              <w:t>siste</w:t>
            </w:r>
            <w:proofErr w:type="spellEnd"/>
            <w:r>
              <w:rPr>
                <w:sz w:val="20"/>
                <w:szCs w:val="20"/>
              </w:rPr>
              <w:t>m</w:t>
            </w:r>
            <w:r w:rsidRPr="00B53138">
              <w:rPr>
                <w:sz w:val="20"/>
                <w:szCs w:val="20"/>
                <w:lang w:val="id-ID"/>
              </w:rPr>
              <w:t>, mengedit data user, menghapus user sehingga apabila ada pergantian perangkat di Dinas Pertanian, pengaturan user dapat dilakukan.</w:t>
            </w:r>
          </w:p>
        </w:tc>
        <w:tc>
          <w:tcPr>
            <w:tcW w:w="1531" w:type="dxa"/>
          </w:tcPr>
          <w:p w14:paraId="578B9FA1" w14:textId="77777777" w:rsidR="00025347" w:rsidRPr="00B53138" w:rsidRDefault="00025347" w:rsidP="00B71C32">
            <w:pPr>
              <w:spacing w:after="240"/>
              <w:ind w:firstLine="0"/>
              <w:jc w:val="center"/>
              <w:rPr>
                <w:sz w:val="20"/>
                <w:szCs w:val="20"/>
                <w:lang w:val="id-ID"/>
              </w:rPr>
            </w:pPr>
          </w:p>
          <w:p w14:paraId="2277C246" w14:textId="77777777" w:rsidR="00025347" w:rsidRPr="00B53138" w:rsidRDefault="00025347" w:rsidP="00B71C32">
            <w:pPr>
              <w:spacing w:after="240"/>
              <w:ind w:firstLine="0"/>
              <w:jc w:val="center"/>
              <w:rPr>
                <w:sz w:val="20"/>
                <w:szCs w:val="20"/>
                <w:lang w:val="id-ID"/>
              </w:rPr>
            </w:pPr>
          </w:p>
          <w:p w14:paraId="6764C8A6" w14:textId="77777777" w:rsidR="00025347" w:rsidRPr="00E7636D" w:rsidRDefault="00025347" w:rsidP="00B71C32">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2072849D" w14:textId="77777777" w:rsidR="00025347" w:rsidRPr="00B53138" w:rsidRDefault="00025347" w:rsidP="00B71C32">
            <w:pPr>
              <w:spacing w:after="240"/>
              <w:ind w:firstLine="0"/>
              <w:jc w:val="center"/>
              <w:rPr>
                <w:sz w:val="20"/>
                <w:szCs w:val="20"/>
                <w:lang w:val="id-ID"/>
              </w:rPr>
            </w:pPr>
          </w:p>
          <w:p w14:paraId="64563B9F" w14:textId="77777777" w:rsidR="00025347" w:rsidRPr="00B53138" w:rsidRDefault="00025347" w:rsidP="00B71C32">
            <w:pPr>
              <w:spacing w:after="240"/>
              <w:ind w:firstLine="0"/>
              <w:jc w:val="center"/>
              <w:rPr>
                <w:sz w:val="20"/>
                <w:szCs w:val="20"/>
                <w:lang w:val="id-ID"/>
              </w:rPr>
            </w:pPr>
          </w:p>
          <w:p w14:paraId="5B3A32A1" w14:textId="77777777" w:rsidR="00025347" w:rsidRPr="00B53138" w:rsidRDefault="00025347" w:rsidP="00B71C32">
            <w:pPr>
              <w:spacing w:after="240"/>
              <w:ind w:firstLine="0"/>
              <w:jc w:val="center"/>
              <w:rPr>
                <w:sz w:val="20"/>
                <w:szCs w:val="20"/>
                <w:lang w:val="id-ID"/>
              </w:rPr>
            </w:pPr>
            <w:r w:rsidRPr="00B53138">
              <w:rPr>
                <w:sz w:val="20"/>
                <w:szCs w:val="20"/>
                <w:lang w:val="id-ID"/>
              </w:rPr>
              <w:t>3</w:t>
            </w:r>
          </w:p>
        </w:tc>
        <w:tc>
          <w:tcPr>
            <w:tcW w:w="2055" w:type="dxa"/>
          </w:tcPr>
          <w:p w14:paraId="62B52B98" w14:textId="77777777" w:rsidR="00025347" w:rsidRPr="00B53138" w:rsidRDefault="00025347" w:rsidP="00B71C32">
            <w:pPr>
              <w:spacing w:after="240"/>
              <w:ind w:firstLine="0"/>
              <w:jc w:val="center"/>
              <w:rPr>
                <w:sz w:val="20"/>
                <w:szCs w:val="20"/>
                <w:lang w:val="id-ID"/>
              </w:rPr>
            </w:pPr>
          </w:p>
          <w:p w14:paraId="5B564FA4" w14:textId="77777777" w:rsidR="00025347" w:rsidRPr="00B53138" w:rsidRDefault="00025347" w:rsidP="00B71C32">
            <w:pPr>
              <w:spacing w:after="240"/>
              <w:ind w:firstLine="0"/>
              <w:jc w:val="center"/>
              <w:rPr>
                <w:sz w:val="20"/>
                <w:szCs w:val="20"/>
                <w:lang w:val="id-ID"/>
              </w:rPr>
            </w:pPr>
          </w:p>
          <w:p w14:paraId="193A3639" w14:textId="77777777" w:rsidR="00025347" w:rsidRPr="00B53138" w:rsidRDefault="00025347" w:rsidP="00B71C32">
            <w:pPr>
              <w:spacing w:after="240"/>
              <w:ind w:firstLine="0"/>
              <w:jc w:val="center"/>
              <w:rPr>
                <w:sz w:val="20"/>
                <w:szCs w:val="20"/>
                <w:lang w:val="id-ID"/>
              </w:rPr>
            </w:pPr>
            <w:r w:rsidRPr="00B53138">
              <w:rPr>
                <w:sz w:val="20"/>
                <w:szCs w:val="20"/>
                <w:lang w:val="id-ID"/>
              </w:rPr>
              <w:t>6</w:t>
            </w:r>
          </w:p>
        </w:tc>
      </w:tr>
      <w:tr w:rsidR="00025347" w:rsidRPr="00B53138" w14:paraId="57EB360C" w14:textId="77777777" w:rsidTr="001D1F29">
        <w:trPr>
          <w:jc w:val="center"/>
        </w:trPr>
        <w:tc>
          <w:tcPr>
            <w:tcW w:w="3057" w:type="dxa"/>
          </w:tcPr>
          <w:p w14:paraId="2F465E12" w14:textId="77777777" w:rsidR="00025347" w:rsidRPr="00B53138" w:rsidRDefault="00025347" w:rsidP="00B71C32">
            <w:pPr>
              <w:spacing w:after="240"/>
              <w:ind w:firstLine="0"/>
              <w:rPr>
                <w:sz w:val="20"/>
                <w:szCs w:val="20"/>
                <w:lang w:val="id-ID"/>
              </w:rPr>
            </w:pPr>
            <w:r w:rsidRPr="00B53138">
              <w:rPr>
                <w:sz w:val="20"/>
                <w:szCs w:val="20"/>
                <w:lang w:val="id-ID"/>
              </w:rPr>
              <w:t>Sebagai kepala dinas saya ingin dapat menambah kecamatan sehingga apabila ada pemekaran dan penambahan kecamatan maka dapat ditambahkan ke dalam sistem.</w:t>
            </w:r>
          </w:p>
        </w:tc>
        <w:tc>
          <w:tcPr>
            <w:tcW w:w="1531" w:type="dxa"/>
          </w:tcPr>
          <w:p w14:paraId="3993A0B2" w14:textId="77777777" w:rsidR="00025347" w:rsidRPr="00B53138" w:rsidRDefault="00025347" w:rsidP="00B71C32">
            <w:pPr>
              <w:spacing w:after="240"/>
              <w:ind w:firstLine="0"/>
              <w:jc w:val="center"/>
              <w:rPr>
                <w:sz w:val="20"/>
                <w:szCs w:val="20"/>
                <w:lang w:val="id-ID"/>
              </w:rPr>
            </w:pPr>
          </w:p>
          <w:p w14:paraId="6F88A36E" w14:textId="77777777" w:rsidR="00025347" w:rsidRPr="00E7636D" w:rsidRDefault="00025347" w:rsidP="00B71C32">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67F299D6" w14:textId="77777777" w:rsidR="00025347" w:rsidRPr="00B53138" w:rsidRDefault="00025347" w:rsidP="00B71C32">
            <w:pPr>
              <w:spacing w:after="240"/>
              <w:ind w:firstLine="0"/>
              <w:jc w:val="center"/>
              <w:rPr>
                <w:sz w:val="20"/>
                <w:szCs w:val="20"/>
                <w:lang w:val="id-ID"/>
              </w:rPr>
            </w:pPr>
          </w:p>
          <w:p w14:paraId="61048FB7" w14:textId="77777777" w:rsidR="00025347" w:rsidRPr="00B53138" w:rsidRDefault="00025347" w:rsidP="00B71C32">
            <w:pPr>
              <w:spacing w:after="240"/>
              <w:ind w:firstLine="0"/>
              <w:jc w:val="center"/>
              <w:rPr>
                <w:sz w:val="20"/>
                <w:szCs w:val="20"/>
                <w:lang w:val="id-ID"/>
              </w:rPr>
            </w:pPr>
            <w:r w:rsidRPr="00B53138">
              <w:rPr>
                <w:sz w:val="20"/>
                <w:szCs w:val="20"/>
                <w:lang w:val="id-ID"/>
              </w:rPr>
              <w:t>3</w:t>
            </w:r>
          </w:p>
        </w:tc>
        <w:tc>
          <w:tcPr>
            <w:tcW w:w="2055" w:type="dxa"/>
          </w:tcPr>
          <w:p w14:paraId="070A4BAE" w14:textId="77777777" w:rsidR="00025347" w:rsidRPr="00B53138" w:rsidRDefault="00025347" w:rsidP="00B71C32">
            <w:pPr>
              <w:spacing w:after="240"/>
              <w:ind w:firstLine="0"/>
              <w:jc w:val="center"/>
              <w:rPr>
                <w:sz w:val="20"/>
                <w:szCs w:val="20"/>
                <w:lang w:val="id-ID"/>
              </w:rPr>
            </w:pPr>
          </w:p>
          <w:p w14:paraId="310610C7" w14:textId="77777777" w:rsidR="00025347" w:rsidRDefault="00025347" w:rsidP="00B71C32">
            <w:pPr>
              <w:spacing w:after="240"/>
              <w:ind w:firstLine="0"/>
              <w:jc w:val="center"/>
              <w:rPr>
                <w:sz w:val="20"/>
                <w:szCs w:val="20"/>
                <w:lang w:val="id-ID"/>
              </w:rPr>
            </w:pPr>
            <w:r w:rsidRPr="00B53138">
              <w:rPr>
                <w:sz w:val="20"/>
                <w:szCs w:val="20"/>
                <w:lang w:val="id-ID"/>
              </w:rPr>
              <w:t>6</w:t>
            </w:r>
          </w:p>
          <w:p w14:paraId="50BE6F78" w14:textId="77777777" w:rsidR="00025347" w:rsidRDefault="00025347" w:rsidP="00B71C32">
            <w:pPr>
              <w:spacing w:after="240"/>
              <w:ind w:firstLine="0"/>
              <w:jc w:val="center"/>
              <w:rPr>
                <w:sz w:val="20"/>
                <w:szCs w:val="20"/>
                <w:lang w:val="id-ID"/>
              </w:rPr>
            </w:pPr>
          </w:p>
          <w:p w14:paraId="34C72BE1" w14:textId="77777777" w:rsidR="00025347" w:rsidRPr="00B53138" w:rsidRDefault="00025347" w:rsidP="00B71C32">
            <w:pPr>
              <w:spacing w:after="240"/>
              <w:ind w:firstLine="0"/>
              <w:rPr>
                <w:sz w:val="20"/>
                <w:szCs w:val="20"/>
                <w:lang w:val="id-ID"/>
              </w:rPr>
            </w:pPr>
          </w:p>
        </w:tc>
      </w:tr>
      <w:tr w:rsidR="00025347" w:rsidRPr="00B53138" w14:paraId="2845AD35" w14:textId="77777777" w:rsidTr="001D1F29">
        <w:trPr>
          <w:jc w:val="center"/>
        </w:trPr>
        <w:tc>
          <w:tcPr>
            <w:tcW w:w="4588" w:type="dxa"/>
            <w:gridSpan w:val="2"/>
            <w:shd w:val="clear" w:color="auto" w:fill="B4C6E7" w:themeFill="accent1" w:themeFillTint="66"/>
          </w:tcPr>
          <w:p w14:paraId="758545FE" w14:textId="77777777" w:rsidR="00025347" w:rsidRPr="00B53138" w:rsidRDefault="00025347" w:rsidP="00B71C32">
            <w:pPr>
              <w:ind w:firstLine="0"/>
              <w:rPr>
                <w:i/>
                <w:iCs/>
                <w:sz w:val="20"/>
                <w:szCs w:val="20"/>
                <w:lang w:val="id-ID"/>
              </w:rPr>
            </w:pPr>
            <w:proofErr w:type="spellStart"/>
            <w:r w:rsidRPr="00B53138">
              <w:rPr>
                <w:i/>
                <w:iCs/>
                <w:sz w:val="20"/>
                <w:szCs w:val="20"/>
                <w:lang w:val="id-ID"/>
              </w:rPr>
              <w:t>velocity</w:t>
            </w:r>
            <w:proofErr w:type="spellEnd"/>
          </w:p>
        </w:tc>
        <w:tc>
          <w:tcPr>
            <w:tcW w:w="1575" w:type="dxa"/>
            <w:shd w:val="clear" w:color="auto" w:fill="B4C6E7" w:themeFill="accent1" w:themeFillTint="66"/>
          </w:tcPr>
          <w:p w14:paraId="14DB2719" w14:textId="77777777" w:rsidR="00025347" w:rsidRPr="00B53138" w:rsidRDefault="00025347" w:rsidP="00B71C32">
            <w:pPr>
              <w:ind w:firstLine="0"/>
              <w:jc w:val="center"/>
              <w:rPr>
                <w:sz w:val="20"/>
                <w:szCs w:val="20"/>
                <w:lang w:val="id-ID"/>
              </w:rPr>
            </w:pPr>
            <w:r w:rsidRPr="00B53138">
              <w:rPr>
                <w:sz w:val="20"/>
                <w:szCs w:val="20"/>
                <w:lang w:val="id-ID"/>
              </w:rPr>
              <w:t>6</w:t>
            </w:r>
          </w:p>
        </w:tc>
        <w:tc>
          <w:tcPr>
            <w:tcW w:w="2055" w:type="dxa"/>
            <w:shd w:val="clear" w:color="auto" w:fill="B4C6E7" w:themeFill="accent1" w:themeFillTint="66"/>
          </w:tcPr>
          <w:p w14:paraId="3677AD72" w14:textId="77777777" w:rsidR="00025347" w:rsidRPr="00B53138" w:rsidRDefault="00025347" w:rsidP="00B71C32">
            <w:pPr>
              <w:ind w:firstLine="0"/>
              <w:jc w:val="center"/>
              <w:rPr>
                <w:sz w:val="20"/>
                <w:szCs w:val="20"/>
                <w:lang w:val="id-ID"/>
              </w:rPr>
            </w:pPr>
            <w:r w:rsidRPr="00B53138">
              <w:rPr>
                <w:sz w:val="20"/>
                <w:szCs w:val="20"/>
                <w:lang w:val="id-ID"/>
              </w:rPr>
              <w:t>12</w:t>
            </w:r>
          </w:p>
        </w:tc>
      </w:tr>
    </w:tbl>
    <w:p w14:paraId="5BA97965" w14:textId="77777777" w:rsidR="00025347" w:rsidRDefault="00025347" w:rsidP="00025347">
      <w:pPr>
        <w:ind w:firstLine="0"/>
      </w:pPr>
    </w:p>
    <w:p w14:paraId="6B360D65" w14:textId="5813A7F9" w:rsidR="008A1CED" w:rsidRDefault="008A1CED" w:rsidP="00025347">
      <w:pPr>
        <w:ind w:firstLine="0"/>
        <w:rPr>
          <w:lang w:val="id-ID"/>
        </w:rPr>
      </w:pPr>
    </w:p>
    <w:p w14:paraId="4887DA60" w14:textId="53C7752A" w:rsidR="00025347" w:rsidRDefault="008A1CED" w:rsidP="008A1CED">
      <w:pPr>
        <w:rPr>
          <w:lang w:val="id-ID"/>
        </w:rPr>
      </w:pPr>
      <w:r>
        <w:rPr>
          <w:lang w:val="id-ID"/>
        </w:rPr>
        <w:br w:type="page"/>
      </w:r>
    </w:p>
    <w:p w14:paraId="1271779C" w14:textId="43893600" w:rsidR="008A1CED" w:rsidRPr="001D1F29" w:rsidRDefault="008A1CED" w:rsidP="00F82818">
      <w:pPr>
        <w:pStyle w:val="ListParagraph"/>
        <w:numPr>
          <w:ilvl w:val="0"/>
          <w:numId w:val="34"/>
        </w:numPr>
        <w:rPr>
          <w:b/>
        </w:rPr>
      </w:pPr>
      <w:r w:rsidRPr="001D1F29">
        <w:rPr>
          <w:b/>
        </w:rPr>
        <w:lastRenderedPageBreak/>
        <w:t>Desain</w:t>
      </w:r>
    </w:p>
    <w:p w14:paraId="1EE03350" w14:textId="62273B6F" w:rsidR="008A1CED" w:rsidRPr="008A1CED" w:rsidRDefault="008A1CED" w:rsidP="008A1CED">
      <w:pPr>
        <w:pStyle w:val="BodyText"/>
        <w:spacing w:after="120"/>
        <w:ind w:left="360"/>
        <w:rPr>
          <w:spacing w:val="-2"/>
          <w:lang w:val="id-ID"/>
        </w:rPr>
      </w:pPr>
      <w:r w:rsidRPr="00B53138">
        <w:rPr>
          <w:lang w:val="id-ID"/>
        </w:rPr>
        <w:t>Tampilan</w:t>
      </w:r>
      <w:r w:rsidRPr="00B53138">
        <w:rPr>
          <w:spacing w:val="-3"/>
          <w:lang w:val="id-ID"/>
        </w:rPr>
        <w:t xml:space="preserve"> </w:t>
      </w:r>
      <w:r w:rsidRPr="00B53138">
        <w:rPr>
          <w:lang w:val="id-ID"/>
        </w:rPr>
        <w:t>sistem</w:t>
      </w:r>
      <w:r w:rsidRPr="00B53138">
        <w:rPr>
          <w:spacing w:val="-3"/>
          <w:lang w:val="id-ID"/>
        </w:rPr>
        <w:t xml:space="preserve"> </w:t>
      </w:r>
      <w:r w:rsidRPr="00B53138">
        <w:rPr>
          <w:lang w:val="id-ID"/>
        </w:rPr>
        <w:t>yang</w:t>
      </w:r>
      <w:r w:rsidRPr="00B53138">
        <w:rPr>
          <w:spacing w:val="-3"/>
          <w:lang w:val="id-ID"/>
        </w:rPr>
        <w:t xml:space="preserve"> </w:t>
      </w:r>
      <w:r w:rsidRPr="00B53138">
        <w:rPr>
          <w:lang w:val="id-ID"/>
        </w:rPr>
        <w:t>dibangun</w:t>
      </w:r>
      <w:r w:rsidRPr="00B53138">
        <w:rPr>
          <w:spacing w:val="-3"/>
          <w:lang w:val="id-ID"/>
        </w:rPr>
        <w:t xml:space="preserve"> </w:t>
      </w:r>
      <w:r w:rsidRPr="00B53138">
        <w:rPr>
          <w:lang w:val="id-ID"/>
        </w:rPr>
        <w:t>pada</w:t>
      </w:r>
      <w:r w:rsidRPr="00B53138">
        <w:rPr>
          <w:spacing w:val="-2"/>
          <w:lang w:val="id-ID"/>
        </w:rPr>
        <w:t xml:space="preserve"> </w:t>
      </w:r>
      <w:r w:rsidRPr="00B53138">
        <w:rPr>
          <w:lang w:val="id-ID"/>
        </w:rPr>
        <w:t>iterasi</w:t>
      </w:r>
      <w:r w:rsidR="000260A4">
        <w:rPr>
          <w:lang w:val="en-US"/>
        </w:rPr>
        <w:t xml:space="preserve"> 1</w:t>
      </w:r>
      <w:r w:rsidRPr="00B53138">
        <w:rPr>
          <w:spacing w:val="-3"/>
          <w:lang w:val="id-ID"/>
        </w:rPr>
        <w:t xml:space="preserve"> </w:t>
      </w:r>
      <w:r w:rsidRPr="00B53138">
        <w:rPr>
          <w:lang w:val="id-ID"/>
        </w:rPr>
        <w:t>ini</w:t>
      </w:r>
      <w:r w:rsidRPr="00B53138">
        <w:rPr>
          <w:spacing w:val="-3"/>
          <w:lang w:val="id-ID"/>
        </w:rPr>
        <w:t xml:space="preserve"> </w:t>
      </w:r>
      <w:r w:rsidRPr="00B53138">
        <w:rPr>
          <w:lang w:val="id-ID"/>
        </w:rPr>
        <w:t>adalah</w:t>
      </w:r>
      <w:r w:rsidRPr="00B53138">
        <w:rPr>
          <w:spacing w:val="-3"/>
          <w:lang w:val="id-ID"/>
        </w:rPr>
        <w:t xml:space="preserve"> </w:t>
      </w:r>
      <w:r w:rsidRPr="00B53138">
        <w:rPr>
          <w:lang w:val="id-ID"/>
        </w:rPr>
        <w:t>sebagai</w:t>
      </w:r>
      <w:r w:rsidRPr="00B53138">
        <w:rPr>
          <w:spacing w:val="-2"/>
          <w:lang w:val="id-ID"/>
        </w:rPr>
        <w:t xml:space="preserve"> berikut.</w:t>
      </w:r>
    </w:p>
    <w:p w14:paraId="76216C86" w14:textId="7169153E" w:rsidR="00DB5DD2" w:rsidRDefault="0088522E" w:rsidP="0088522E">
      <w:pPr>
        <w:keepNext/>
        <w:ind w:left="360" w:firstLine="0"/>
        <w:jc w:val="center"/>
      </w:pPr>
      <w:r>
        <w:rPr>
          <w:noProof/>
        </w:rPr>
        <w:drawing>
          <wp:inline distT="0" distB="0" distL="0" distR="0" wp14:anchorId="6760E97A" wp14:editId="20DE2A0B">
            <wp:extent cx="4648639" cy="2937348"/>
            <wp:effectExtent l="0" t="0" r="0" b="0"/>
            <wp:docPr id="4" name="Image 75"/>
            <wp:cNvGraphicFramePr/>
            <a:graphic xmlns:a="http://schemas.openxmlformats.org/drawingml/2006/main">
              <a:graphicData uri="http://schemas.openxmlformats.org/drawingml/2006/picture">
                <pic:pic xmlns:pic="http://schemas.openxmlformats.org/drawingml/2006/picture">
                  <pic:nvPicPr>
                    <pic:cNvPr id="4" name="Image 75"/>
                    <pic:cNvPicPr/>
                  </pic:nvPicPr>
                  <pic:blipFill>
                    <a:blip r:embed="rId44" cstate="print">
                      <a:extLst>
                        <a:ext uri="{28A0092B-C50C-407E-A947-70E740481C1C}">
                          <a14:useLocalDpi xmlns:a14="http://schemas.microsoft.com/office/drawing/2010/main" val="0"/>
                        </a:ext>
                      </a:extLst>
                    </a:blip>
                    <a:srcRect/>
                    <a:stretch/>
                  </pic:blipFill>
                  <pic:spPr>
                    <a:xfrm>
                      <a:off x="0" y="0"/>
                      <a:ext cx="4648639" cy="2937348"/>
                    </a:xfrm>
                    <a:prstGeom prst="rect">
                      <a:avLst/>
                    </a:prstGeom>
                  </pic:spPr>
                </pic:pic>
              </a:graphicData>
            </a:graphic>
          </wp:inline>
        </w:drawing>
      </w:r>
    </w:p>
    <w:p w14:paraId="1C4DBBF9" w14:textId="6C8D1286" w:rsidR="008A1CED" w:rsidRPr="008A1CED" w:rsidRDefault="00DB5DD2" w:rsidP="00DB5DD2">
      <w:pPr>
        <w:pStyle w:val="Caption"/>
        <w:jc w:val="center"/>
        <w:rPr>
          <w:i w:val="0"/>
          <w:color w:val="auto"/>
          <w:sz w:val="24"/>
          <w:szCs w:val="24"/>
        </w:rPr>
      </w:pPr>
      <w:r w:rsidRPr="00DB5DD2">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w:t>
      </w:r>
      <w:r w:rsidR="007C3FF5">
        <w:rPr>
          <w:i w:val="0"/>
          <w:iCs w:val="0"/>
          <w:color w:val="auto"/>
          <w:sz w:val="24"/>
          <w:szCs w:val="24"/>
        </w:rPr>
        <w:fldChar w:fldCharType="end"/>
      </w:r>
      <w:r w:rsidRPr="00DB5DD2">
        <w:rPr>
          <w:i w:val="0"/>
          <w:iCs w:val="0"/>
          <w:color w:val="auto"/>
          <w:sz w:val="24"/>
          <w:szCs w:val="24"/>
        </w:rPr>
        <w:t>Tampilan List User</w:t>
      </w:r>
    </w:p>
    <w:p w14:paraId="7D05EA02" w14:textId="4C80028D" w:rsidR="008A1CED" w:rsidRPr="00B53138" w:rsidRDefault="00000000" w:rsidP="0088522E">
      <w:pPr>
        <w:pStyle w:val="BodyText"/>
        <w:spacing w:line="362" w:lineRule="auto"/>
        <w:ind w:right="424" w:firstLine="360"/>
        <w:jc w:val="both"/>
        <w:rPr>
          <w:lang w:val="id-ID"/>
        </w:rPr>
      </w:pPr>
      <w:hyperlink w:anchor="_bookmark118" w:history="1">
        <w:r w:rsidR="008A1CED" w:rsidRPr="00B53138">
          <w:rPr>
            <w:lang w:val="id-ID"/>
          </w:rPr>
          <w:t>Gambar 4. 1</w:t>
        </w:r>
      </w:hyperlink>
      <w:r w:rsidR="008A1CED" w:rsidRPr="00B53138">
        <w:rPr>
          <w:lang w:val="id-ID"/>
        </w:rPr>
        <w:t xml:space="preserve"> merupakan tampilan yang menunjukkan tabel yang berisi seluruh user yang terdaftar di dalam sistem. Pada bagian ini kepala dinas dapat menghapus dan melihat detail pengguna secara langsung. Kepala dinas dapat menambah pengguna baru dengan menekan tombol tambah di pojok kanan atas. Tombol tambah akan mengarahkan pengguna ke halaman tambah pengguna.</w:t>
      </w:r>
    </w:p>
    <w:p w14:paraId="0977595E" w14:textId="33D77F28" w:rsidR="00A1380A" w:rsidRDefault="0088522E" w:rsidP="0088522E">
      <w:pPr>
        <w:ind w:left="360" w:firstLine="0"/>
        <w:jc w:val="center"/>
      </w:pPr>
      <w:r>
        <w:rPr>
          <w:noProof/>
          <w:lang w:val="id-ID"/>
        </w:rPr>
        <w:drawing>
          <wp:inline distT="0" distB="0" distL="0" distR="0" wp14:anchorId="6A9AD85A" wp14:editId="5A1E03AE">
            <wp:extent cx="4752907" cy="2675030"/>
            <wp:effectExtent l="0" t="0" r="0" b="0"/>
            <wp:docPr id="19" name="Image 75"/>
            <wp:cNvGraphicFramePr/>
            <a:graphic xmlns:a="http://schemas.openxmlformats.org/drawingml/2006/main">
              <a:graphicData uri="http://schemas.openxmlformats.org/drawingml/2006/picture">
                <pic:pic xmlns:pic="http://schemas.openxmlformats.org/drawingml/2006/picture">
                  <pic:nvPicPr>
                    <pic:cNvPr id="19" name="Image 75"/>
                    <pic:cNvPicPr/>
                  </pic:nvPicPr>
                  <pic:blipFill>
                    <a:blip r:embed="rId45" cstate="print">
                      <a:extLst>
                        <a:ext uri="{28A0092B-C50C-407E-A947-70E740481C1C}">
                          <a14:useLocalDpi xmlns:a14="http://schemas.microsoft.com/office/drawing/2010/main" val="0"/>
                        </a:ext>
                      </a:extLst>
                    </a:blip>
                    <a:srcRect/>
                    <a:stretch/>
                  </pic:blipFill>
                  <pic:spPr>
                    <a:xfrm>
                      <a:off x="0" y="0"/>
                      <a:ext cx="4752907" cy="2675030"/>
                    </a:xfrm>
                    <a:prstGeom prst="rect">
                      <a:avLst/>
                    </a:prstGeom>
                  </pic:spPr>
                </pic:pic>
              </a:graphicData>
            </a:graphic>
          </wp:inline>
        </w:drawing>
      </w:r>
    </w:p>
    <w:p w14:paraId="63D8262C" w14:textId="38661A1B" w:rsidR="0088522E" w:rsidRPr="0088522E" w:rsidRDefault="00DB5DD2" w:rsidP="0088522E">
      <w:pPr>
        <w:pStyle w:val="Caption"/>
        <w:jc w:val="center"/>
        <w:rPr>
          <w:i w:val="0"/>
          <w:iCs w:val="0"/>
          <w:noProof/>
          <w:color w:val="auto"/>
          <w:sz w:val="24"/>
          <w:szCs w:val="24"/>
        </w:rPr>
      </w:pPr>
      <w:r w:rsidRPr="00DB5DD2">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w:t>
      </w:r>
      <w:r w:rsidR="007C3FF5">
        <w:rPr>
          <w:i w:val="0"/>
          <w:iCs w:val="0"/>
          <w:color w:val="auto"/>
          <w:sz w:val="24"/>
          <w:szCs w:val="24"/>
        </w:rPr>
        <w:fldChar w:fldCharType="end"/>
      </w:r>
      <w:r w:rsidRPr="00DB5DD2">
        <w:rPr>
          <w:i w:val="0"/>
          <w:iCs w:val="0"/>
          <w:color w:val="auto"/>
          <w:sz w:val="24"/>
          <w:szCs w:val="24"/>
        </w:rPr>
        <w:t xml:space="preserve">Tampilan </w:t>
      </w:r>
      <w:proofErr w:type="spellStart"/>
      <w:r w:rsidRPr="00DB5DD2">
        <w:rPr>
          <w:i w:val="0"/>
          <w:iCs w:val="0"/>
          <w:color w:val="auto"/>
          <w:sz w:val="24"/>
          <w:szCs w:val="24"/>
        </w:rPr>
        <w:t>Tambah</w:t>
      </w:r>
      <w:proofErr w:type="spellEnd"/>
      <w:r w:rsidRPr="00DB5DD2">
        <w:rPr>
          <w:i w:val="0"/>
          <w:iCs w:val="0"/>
          <w:color w:val="auto"/>
          <w:sz w:val="24"/>
          <w:szCs w:val="24"/>
        </w:rPr>
        <w:t xml:space="preserve"> </w:t>
      </w:r>
      <w:proofErr w:type="spellStart"/>
      <w:r w:rsidRPr="00DB5DD2">
        <w:rPr>
          <w:i w:val="0"/>
          <w:iCs w:val="0"/>
          <w:color w:val="auto"/>
          <w:sz w:val="24"/>
          <w:szCs w:val="24"/>
        </w:rPr>
        <w:t>Pengguna</w:t>
      </w:r>
      <w:proofErr w:type="spellEnd"/>
    </w:p>
    <w:p w14:paraId="696CE8DB" w14:textId="77777777" w:rsidR="0088522E" w:rsidRDefault="0088522E">
      <w:pPr>
        <w:rPr>
          <w:lang w:val="id"/>
        </w:rPr>
      </w:pPr>
      <w:r>
        <w:br w:type="page"/>
      </w:r>
    </w:p>
    <w:p w14:paraId="3FF45777" w14:textId="293ECDE1" w:rsidR="00A1380A" w:rsidRPr="00B53138" w:rsidRDefault="00000000" w:rsidP="00A1380A">
      <w:pPr>
        <w:pStyle w:val="BodyText"/>
        <w:spacing w:line="362" w:lineRule="auto"/>
        <w:ind w:right="424" w:firstLine="360"/>
        <w:jc w:val="both"/>
        <w:rPr>
          <w:lang w:val="id-ID"/>
        </w:rPr>
      </w:pPr>
      <w:hyperlink w:anchor="_bookmark118" w:history="1">
        <w:r w:rsidR="00A1380A" w:rsidRPr="00B53138">
          <w:rPr>
            <w:lang w:val="id-ID"/>
          </w:rPr>
          <w:t xml:space="preserve">Gambar 4. </w:t>
        </w:r>
      </w:hyperlink>
      <w:r w:rsidR="00A1380A" w:rsidRPr="00B53138">
        <w:rPr>
          <w:lang w:val="id-ID"/>
        </w:rPr>
        <w:t xml:space="preserve">2 merupakan tampilan yang menunjukkan </w:t>
      </w:r>
      <w:proofErr w:type="spellStart"/>
      <w:r w:rsidR="00A1380A" w:rsidRPr="003F317B">
        <w:rPr>
          <w:i/>
          <w:iCs/>
          <w:lang w:val="id-ID"/>
        </w:rPr>
        <w:t>form</w:t>
      </w:r>
      <w:proofErr w:type="spellEnd"/>
      <w:r w:rsidR="00A1380A" w:rsidRPr="00B53138">
        <w:rPr>
          <w:lang w:val="id-ID"/>
        </w:rPr>
        <w:t xml:space="preserve"> untuk menambah pengguna baru. Pengguna baru diharuskan memiliki atribut berupa nama, email, dan </w:t>
      </w:r>
      <w:proofErr w:type="spellStart"/>
      <w:r w:rsidR="00A1380A" w:rsidRPr="00B53138">
        <w:rPr>
          <w:lang w:val="id-ID"/>
        </w:rPr>
        <w:t>password</w:t>
      </w:r>
      <w:proofErr w:type="spellEnd"/>
      <w:r w:rsidR="00A1380A" w:rsidRPr="00B53138">
        <w:rPr>
          <w:lang w:val="id-ID"/>
        </w:rPr>
        <w:t xml:space="preserve">. Ketika ingin menambahkan pengguna baru, pengguna baru tidak boleh tidak memiliki </w:t>
      </w:r>
      <w:proofErr w:type="spellStart"/>
      <w:r w:rsidR="00A1380A" w:rsidRPr="00B53138">
        <w:rPr>
          <w:i/>
          <w:iCs/>
          <w:lang w:val="id-ID"/>
        </w:rPr>
        <w:t>role</w:t>
      </w:r>
      <w:proofErr w:type="spellEnd"/>
      <w:r w:rsidR="00A1380A" w:rsidRPr="00B53138">
        <w:rPr>
          <w:lang w:val="id-ID"/>
        </w:rPr>
        <w:t xml:space="preserve">, dan </w:t>
      </w:r>
      <w:proofErr w:type="spellStart"/>
      <w:r w:rsidR="00A1380A" w:rsidRPr="00B53138">
        <w:rPr>
          <w:i/>
          <w:iCs/>
          <w:lang w:val="id-ID"/>
        </w:rPr>
        <w:t>role</w:t>
      </w:r>
      <w:proofErr w:type="spellEnd"/>
      <w:r w:rsidR="00A1380A" w:rsidRPr="00B53138">
        <w:rPr>
          <w:lang w:val="id-ID"/>
        </w:rPr>
        <w:t xml:space="preserve"> tertentu memiliki beberapa bidang tanggung jawab. Jika </w:t>
      </w:r>
      <w:proofErr w:type="spellStart"/>
      <w:r w:rsidR="00A1380A" w:rsidRPr="00B53138">
        <w:rPr>
          <w:i/>
          <w:iCs/>
          <w:lang w:val="id-ID"/>
        </w:rPr>
        <w:t>role</w:t>
      </w:r>
      <w:proofErr w:type="spellEnd"/>
      <w:r w:rsidR="00A1380A" w:rsidRPr="00B53138">
        <w:rPr>
          <w:i/>
          <w:iCs/>
          <w:lang w:val="id-ID"/>
        </w:rPr>
        <w:t xml:space="preserve"> </w:t>
      </w:r>
      <w:r w:rsidR="00A1380A" w:rsidRPr="00B53138">
        <w:rPr>
          <w:lang w:val="id-ID"/>
        </w:rPr>
        <w:t xml:space="preserve">pengguna baru adalah kepala bidang, maka </w:t>
      </w:r>
      <w:proofErr w:type="spellStart"/>
      <w:r w:rsidR="00A1380A" w:rsidRPr="003F317B">
        <w:rPr>
          <w:i/>
          <w:iCs/>
          <w:lang w:val="id-ID"/>
        </w:rPr>
        <w:t>form</w:t>
      </w:r>
      <w:proofErr w:type="spellEnd"/>
      <w:r w:rsidR="00A1380A" w:rsidRPr="00B53138">
        <w:rPr>
          <w:lang w:val="id-ID"/>
        </w:rPr>
        <w:t xml:space="preserve"> akan menampilkan </w:t>
      </w:r>
      <w:proofErr w:type="spellStart"/>
      <w:r w:rsidR="00A1380A" w:rsidRPr="003F317B">
        <w:rPr>
          <w:i/>
          <w:iCs/>
          <w:lang w:val="id-ID"/>
        </w:rPr>
        <w:t>form</w:t>
      </w:r>
      <w:proofErr w:type="spellEnd"/>
      <w:r w:rsidR="00A1380A" w:rsidRPr="00B53138">
        <w:rPr>
          <w:lang w:val="id-ID"/>
        </w:rPr>
        <w:t xml:space="preserve"> baru yang berupa </w:t>
      </w:r>
      <w:proofErr w:type="spellStart"/>
      <w:r w:rsidR="00A1380A" w:rsidRPr="00B53138">
        <w:rPr>
          <w:i/>
          <w:iCs/>
          <w:lang w:val="id-ID"/>
        </w:rPr>
        <w:t>checkbox</w:t>
      </w:r>
      <w:proofErr w:type="spellEnd"/>
      <w:r w:rsidR="00A1380A" w:rsidRPr="00B53138">
        <w:rPr>
          <w:lang w:val="id-ID"/>
        </w:rPr>
        <w:t xml:space="preserve"> untuk menentukan divisi si pengguna baru. Jika </w:t>
      </w:r>
      <w:proofErr w:type="spellStart"/>
      <w:r w:rsidR="00A1380A" w:rsidRPr="00B53138">
        <w:rPr>
          <w:i/>
          <w:iCs/>
          <w:lang w:val="id-ID"/>
        </w:rPr>
        <w:t>role</w:t>
      </w:r>
      <w:proofErr w:type="spellEnd"/>
      <w:r w:rsidR="00A1380A" w:rsidRPr="00B53138">
        <w:rPr>
          <w:i/>
          <w:iCs/>
          <w:lang w:val="id-ID"/>
        </w:rPr>
        <w:t xml:space="preserve"> </w:t>
      </w:r>
      <w:r w:rsidR="00A1380A" w:rsidRPr="00B53138">
        <w:rPr>
          <w:lang w:val="id-ID"/>
        </w:rPr>
        <w:t xml:space="preserve">pengguna baru adalah badan penyuluh, maka </w:t>
      </w:r>
      <w:proofErr w:type="spellStart"/>
      <w:r w:rsidR="00A1380A" w:rsidRPr="003F317B">
        <w:rPr>
          <w:i/>
          <w:iCs/>
          <w:lang w:val="id-ID"/>
        </w:rPr>
        <w:t>form</w:t>
      </w:r>
      <w:proofErr w:type="spellEnd"/>
      <w:r w:rsidR="00A1380A" w:rsidRPr="00B53138">
        <w:rPr>
          <w:lang w:val="id-ID"/>
        </w:rPr>
        <w:t xml:space="preserve"> akan menampilkan </w:t>
      </w:r>
      <w:proofErr w:type="spellStart"/>
      <w:r w:rsidR="00A1380A" w:rsidRPr="003F317B">
        <w:rPr>
          <w:i/>
          <w:iCs/>
          <w:lang w:val="id-ID"/>
        </w:rPr>
        <w:t>form</w:t>
      </w:r>
      <w:proofErr w:type="spellEnd"/>
      <w:r w:rsidR="00A1380A" w:rsidRPr="00B53138">
        <w:rPr>
          <w:lang w:val="id-ID"/>
        </w:rPr>
        <w:t xml:space="preserve"> baru yang berupa </w:t>
      </w:r>
      <w:proofErr w:type="spellStart"/>
      <w:r w:rsidR="00A1380A" w:rsidRPr="00B53138">
        <w:rPr>
          <w:i/>
          <w:iCs/>
          <w:lang w:val="id-ID"/>
        </w:rPr>
        <w:t>checkbox</w:t>
      </w:r>
      <w:proofErr w:type="spellEnd"/>
      <w:r w:rsidR="00A1380A" w:rsidRPr="00B53138">
        <w:rPr>
          <w:lang w:val="id-ID"/>
        </w:rPr>
        <w:t xml:space="preserve"> untuk menentukan kecamatan si pengguna baru. Pengguna baru dapat dibuat dengan mengisi semua </w:t>
      </w:r>
      <w:proofErr w:type="spellStart"/>
      <w:r w:rsidR="00A1380A" w:rsidRPr="003F317B">
        <w:rPr>
          <w:i/>
          <w:iCs/>
          <w:lang w:val="id-ID"/>
        </w:rPr>
        <w:t>form</w:t>
      </w:r>
      <w:proofErr w:type="spellEnd"/>
      <w:r w:rsidR="00A1380A" w:rsidRPr="00B53138">
        <w:rPr>
          <w:lang w:val="id-ID"/>
        </w:rPr>
        <w:t xml:space="preserve"> yang ada dan menekan tombol simpan di kanan bawah.</w:t>
      </w:r>
    </w:p>
    <w:p w14:paraId="5BF41AE3" w14:textId="004D7274" w:rsidR="00A1380A" w:rsidRDefault="0088522E" w:rsidP="0088522E">
      <w:pPr>
        <w:pStyle w:val="Caption"/>
        <w:ind w:firstLine="0"/>
        <w:jc w:val="center"/>
        <w:rPr>
          <w:lang w:val="id-ID"/>
        </w:rPr>
      </w:pPr>
      <w:r>
        <w:rPr>
          <w:noProof/>
          <w:lang w:val="id-ID"/>
        </w:rPr>
        <w:drawing>
          <wp:inline distT="0" distB="0" distL="0" distR="0" wp14:anchorId="362C6AA3" wp14:editId="570D1B68">
            <wp:extent cx="4761595" cy="2274161"/>
            <wp:effectExtent l="0" t="0" r="1270" b="0"/>
            <wp:docPr id="24" name="Image 75"/>
            <wp:cNvGraphicFramePr/>
            <a:graphic xmlns:a="http://schemas.openxmlformats.org/drawingml/2006/main">
              <a:graphicData uri="http://schemas.openxmlformats.org/drawingml/2006/picture">
                <pic:pic xmlns:pic="http://schemas.openxmlformats.org/drawingml/2006/picture">
                  <pic:nvPicPr>
                    <pic:cNvPr id="24" name="Image 75"/>
                    <pic:cNvPicPr/>
                  </pic:nvPicPr>
                  <pic:blipFill>
                    <a:blip r:embed="rId46" cstate="print">
                      <a:extLst>
                        <a:ext uri="{28A0092B-C50C-407E-A947-70E740481C1C}">
                          <a14:useLocalDpi xmlns:a14="http://schemas.microsoft.com/office/drawing/2010/main" val="0"/>
                        </a:ext>
                      </a:extLst>
                    </a:blip>
                    <a:srcRect/>
                    <a:stretch/>
                  </pic:blipFill>
                  <pic:spPr>
                    <a:xfrm>
                      <a:off x="0" y="0"/>
                      <a:ext cx="4761595" cy="2274161"/>
                    </a:xfrm>
                    <a:prstGeom prst="rect">
                      <a:avLst/>
                    </a:prstGeom>
                  </pic:spPr>
                </pic:pic>
              </a:graphicData>
            </a:graphic>
          </wp:inline>
        </w:drawing>
      </w:r>
    </w:p>
    <w:p w14:paraId="3EB86343" w14:textId="0B7EACE3" w:rsidR="00A1380A" w:rsidRPr="00DB5DD2" w:rsidRDefault="00DB5DD2" w:rsidP="00DB5DD2">
      <w:pPr>
        <w:pStyle w:val="Caption"/>
        <w:jc w:val="center"/>
        <w:rPr>
          <w:i w:val="0"/>
          <w:iCs w:val="0"/>
          <w:color w:val="auto"/>
          <w:sz w:val="24"/>
          <w:szCs w:val="24"/>
          <w:lang w:val="id"/>
        </w:rPr>
      </w:pPr>
      <w:r w:rsidRPr="00DB5DD2">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3</w:t>
      </w:r>
      <w:r w:rsidR="007C3FF5">
        <w:rPr>
          <w:i w:val="0"/>
          <w:iCs w:val="0"/>
          <w:color w:val="auto"/>
          <w:sz w:val="24"/>
          <w:szCs w:val="24"/>
        </w:rPr>
        <w:fldChar w:fldCharType="end"/>
      </w:r>
      <w:r w:rsidRPr="00DB5DD2">
        <w:rPr>
          <w:i w:val="0"/>
          <w:iCs w:val="0"/>
          <w:color w:val="auto"/>
          <w:sz w:val="24"/>
          <w:szCs w:val="24"/>
        </w:rPr>
        <w:t xml:space="preserve">Tampilan Detail dan Ubah </w:t>
      </w:r>
      <w:proofErr w:type="spellStart"/>
      <w:r w:rsidRPr="00DB5DD2">
        <w:rPr>
          <w:i w:val="0"/>
          <w:iCs w:val="0"/>
          <w:color w:val="auto"/>
          <w:sz w:val="24"/>
          <w:szCs w:val="24"/>
        </w:rPr>
        <w:t>Pengguna</w:t>
      </w:r>
      <w:proofErr w:type="spellEnd"/>
    </w:p>
    <w:p w14:paraId="6A72A41E" w14:textId="77777777" w:rsidR="00DB5DD2" w:rsidRPr="00B53138" w:rsidRDefault="00DB5DD2" w:rsidP="00A1380A">
      <w:pPr>
        <w:pStyle w:val="BodyText"/>
        <w:spacing w:before="134"/>
        <w:ind w:left="553" w:right="376"/>
        <w:jc w:val="center"/>
        <w:rPr>
          <w:lang w:val="id-ID"/>
        </w:rPr>
      </w:pPr>
    </w:p>
    <w:p w14:paraId="42C4D14A" w14:textId="7B938681" w:rsidR="00A1380A" w:rsidRPr="00B53138" w:rsidRDefault="00000000" w:rsidP="00A1380A">
      <w:pPr>
        <w:pStyle w:val="BodyText"/>
        <w:spacing w:line="362" w:lineRule="auto"/>
        <w:ind w:right="424" w:firstLine="360"/>
        <w:jc w:val="both"/>
        <w:rPr>
          <w:lang w:val="id-ID"/>
        </w:rPr>
      </w:pPr>
      <w:hyperlink w:anchor="_bookmark118" w:history="1">
        <w:r w:rsidR="00A1380A" w:rsidRPr="00B53138">
          <w:rPr>
            <w:lang w:val="id-ID"/>
          </w:rPr>
          <w:t xml:space="preserve">Gambar 4. </w:t>
        </w:r>
      </w:hyperlink>
      <w:r w:rsidR="00A1380A" w:rsidRPr="00B53138">
        <w:rPr>
          <w:lang w:val="id-ID"/>
        </w:rPr>
        <w:t xml:space="preserve">3 merupakan tampilan halaman detail pengguna yang dapat diakses dengan cara menekan tombol lihat pada tabel pengguna di halaman </w:t>
      </w:r>
      <w:proofErr w:type="spellStart"/>
      <w:r w:rsidR="00A1380A" w:rsidRPr="003F317B">
        <w:rPr>
          <w:i/>
          <w:iCs/>
          <w:lang w:val="id-ID"/>
        </w:rPr>
        <w:t>list</w:t>
      </w:r>
      <w:proofErr w:type="spellEnd"/>
      <w:r w:rsidR="00A1380A" w:rsidRPr="00B53138">
        <w:rPr>
          <w:lang w:val="id-ID"/>
        </w:rPr>
        <w:t xml:space="preserve"> pengguna. Pada halaman ini ditampilkan atribut pengguna beserta </w:t>
      </w:r>
      <w:proofErr w:type="spellStart"/>
      <w:r w:rsidR="00A1380A" w:rsidRPr="00B53138">
        <w:rPr>
          <w:i/>
          <w:iCs/>
          <w:lang w:val="id-ID"/>
        </w:rPr>
        <w:t>role</w:t>
      </w:r>
      <w:proofErr w:type="spellEnd"/>
      <w:r w:rsidR="00A1380A" w:rsidRPr="00B53138">
        <w:rPr>
          <w:lang w:val="id-ID"/>
        </w:rPr>
        <w:t xml:space="preserve"> dan divisi atau kecamatan yang terkait. Kepala dinas dapat memperbarui informasi pengguna melalui halaman ini dengan mengubah data yang sudah ada di dalam </w:t>
      </w:r>
      <w:proofErr w:type="spellStart"/>
      <w:r w:rsidR="00A1380A" w:rsidRPr="00B53138">
        <w:rPr>
          <w:i/>
          <w:iCs/>
          <w:lang w:val="id-ID"/>
        </w:rPr>
        <w:t>form</w:t>
      </w:r>
      <w:proofErr w:type="spellEnd"/>
      <w:r w:rsidR="00A1380A" w:rsidRPr="00B53138">
        <w:rPr>
          <w:lang w:val="id-ID"/>
        </w:rPr>
        <w:t xml:space="preserve"> pada halaman dan menekan tombol simpan yang ada di bagian kanan bawah.</w:t>
      </w:r>
    </w:p>
    <w:p w14:paraId="390BB48C" w14:textId="099D1DEA" w:rsidR="00A1380A" w:rsidRPr="00B53138" w:rsidRDefault="0088522E" w:rsidP="0088522E">
      <w:pPr>
        <w:pStyle w:val="BodyText"/>
        <w:keepNext/>
        <w:jc w:val="center"/>
        <w:rPr>
          <w:lang w:val="id-ID"/>
        </w:rPr>
      </w:pPr>
      <w:r>
        <w:rPr>
          <w:noProof/>
          <w:lang w:val="id-ID"/>
        </w:rPr>
        <w:lastRenderedPageBreak/>
        <w:drawing>
          <wp:inline distT="0" distB="0" distL="0" distR="0" wp14:anchorId="6B914A69" wp14:editId="0D4F3E69">
            <wp:extent cx="4735529" cy="2847381"/>
            <wp:effectExtent l="0" t="0" r="8255" b="0"/>
            <wp:docPr id="34" name="Image 75"/>
            <wp:cNvGraphicFramePr/>
            <a:graphic xmlns:a="http://schemas.openxmlformats.org/drawingml/2006/main">
              <a:graphicData uri="http://schemas.openxmlformats.org/drawingml/2006/picture">
                <pic:pic xmlns:pic="http://schemas.openxmlformats.org/drawingml/2006/picture">
                  <pic:nvPicPr>
                    <pic:cNvPr id="34" name="Image 75"/>
                    <pic:cNvPicPr/>
                  </pic:nvPicPr>
                  <pic:blipFill>
                    <a:blip r:embed="rId47" cstate="print">
                      <a:extLst>
                        <a:ext uri="{28A0092B-C50C-407E-A947-70E740481C1C}">
                          <a14:useLocalDpi xmlns:a14="http://schemas.microsoft.com/office/drawing/2010/main" val="0"/>
                        </a:ext>
                      </a:extLst>
                    </a:blip>
                    <a:srcRect/>
                    <a:stretch/>
                  </pic:blipFill>
                  <pic:spPr>
                    <a:xfrm>
                      <a:off x="0" y="0"/>
                      <a:ext cx="4735529" cy="2847381"/>
                    </a:xfrm>
                    <a:prstGeom prst="rect">
                      <a:avLst/>
                    </a:prstGeom>
                  </pic:spPr>
                </pic:pic>
              </a:graphicData>
            </a:graphic>
          </wp:inline>
        </w:drawing>
      </w:r>
    </w:p>
    <w:p w14:paraId="56BC60C6" w14:textId="63923ACC" w:rsidR="00DB5DD2" w:rsidRPr="00DB5DD2" w:rsidRDefault="00DB5DD2" w:rsidP="00DB5DD2">
      <w:pPr>
        <w:pStyle w:val="Caption"/>
        <w:jc w:val="center"/>
        <w:rPr>
          <w:i w:val="0"/>
          <w:iCs w:val="0"/>
          <w:noProof/>
          <w:color w:val="auto"/>
          <w:sz w:val="24"/>
          <w:szCs w:val="24"/>
        </w:rPr>
      </w:pPr>
      <w:r w:rsidRPr="00DB5DD2">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Pr>
          <w:i w:val="0"/>
          <w:iCs w:val="0"/>
          <w:color w:val="auto"/>
          <w:sz w:val="24"/>
          <w:szCs w:val="24"/>
          <w:lang w:val="id-ID"/>
        </w:rPr>
        <w:t xml:space="preserve"> </w:t>
      </w:r>
      <w:proofErr w:type="spellStart"/>
      <w:r w:rsidRPr="00DB5DD2">
        <w:rPr>
          <w:i w:val="0"/>
          <w:iCs w:val="0"/>
          <w:color w:val="auto"/>
          <w:sz w:val="24"/>
          <w:szCs w:val="24"/>
        </w:rPr>
        <w:t>Tampilan</w:t>
      </w:r>
      <w:proofErr w:type="spellEnd"/>
      <w:r w:rsidRPr="00DB5DD2">
        <w:rPr>
          <w:i w:val="0"/>
          <w:iCs w:val="0"/>
          <w:color w:val="auto"/>
          <w:sz w:val="24"/>
          <w:szCs w:val="24"/>
        </w:rPr>
        <w:t xml:space="preserve"> List </w:t>
      </w:r>
      <w:proofErr w:type="spellStart"/>
      <w:r w:rsidRPr="00DB5DD2">
        <w:rPr>
          <w:i w:val="0"/>
          <w:iCs w:val="0"/>
          <w:color w:val="auto"/>
          <w:sz w:val="24"/>
          <w:szCs w:val="24"/>
        </w:rPr>
        <w:t>Kecamatan</w:t>
      </w:r>
      <w:proofErr w:type="spellEnd"/>
    </w:p>
    <w:p w14:paraId="111A26F2" w14:textId="0462A0B8" w:rsidR="00A1380A" w:rsidRPr="00B53138" w:rsidRDefault="00000000" w:rsidP="0021266D">
      <w:pPr>
        <w:pStyle w:val="BodyText"/>
        <w:spacing w:line="362" w:lineRule="auto"/>
        <w:ind w:right="424" w:firstLine="360"/>
        <w:jc w:val="both"/>
        <w:rPr>
          <w:lang w:val="id-ID"/>
        </w:rPr>
      </w:pPr>
      <w:hyperlink w:anchor="_bookmark118" w:history="1">
        <w:r w:rsidR="00A1380A" w:rsidRPr="00B53138">
          <w:rPr>
            <w:lang w:val="id-ID"/>
          </w:rPr>
          <w:t xml:space="preserve">Gambar 4. </w:t>
        </w:r>
      </w:hyperlink>
      <w:r w:rsidR="00A1380A" w:rsidRPr="00B53138">
        <w:rPr>
          <w:lang w:val="id-ID"/>
        </w:rPr>
        <w:t xml:space="preserve">4 merupakan tampilan yang menunjukkan tabel yang berisi seluruh Kecamatan yang terdaftar di dalam sistem. Pada bagian ini kepala dinas dapat menghapus dan melihat detail kecamatan secara langsung. Kepala dinas dapat menambah pengguna baru dengan menekan tombol tambah di pojok kanan atas. Tombol tambah akan membuka sebuah </w:t>
      </w:r>
      <w:r w:rsidR="00A1380A" w:rsidRPr="00B53138">
        <w:rPr>
          <w:i/>
          <w:iCs/>
          <w:lang w:val="id-ID"/>
        </w:rPr>
        <w:t>modal</w:t>
      </w:r>
      <w:r w:rsidR="00A1380A" w:rsidRPr="00B53138">
        <w:rPr>
          <w:lang w:val="id-ID"/>
        </w:rPr>
        <w:t xml:space="preserve"> yang berisi </w:t>
      </w:r>
      <w:proofErr w:type="spellStart"/>
      <w:r w:rsidR="00A1380A" w:rsidRPr="003F317B">
        <w:rPr>
          <w:i/>
          <w:iCs/>
          <w:lang w:val="id-ID"/>
        </w:rPr>
        <w:t>form</w:t>
      </w:r>
      <w:proofErr w:type="spellEnd"/>
      <w:r w:rsidR="00A1380A" w:rsidRPr="00B53138">
        <w:rPr>
          <w:lang w:val="id-ID"/>
        </w:rPr>
        <w:t xml:space="preserve"> untuk menambahkan data kecamatan baru.</w:t>
      </w:r>
    </w:p>
    <w:p w14:paraId="3354BB5A" w14:textId="68CA5636" w:rsidR="00A1380A" w:rsidRPr="00B53138" w:rsidRDefault="0088522E" w:rsidP="0088522E">
      <w:pPr>
        <w:pStyle w:val="BodyText"/>
        <w:spacing w:line="362" w:lineRule="auto"/>
        <w:ind w:left="596" w:right="424" w:firstLine="396"/>
        <w:jc w:val="center"/>
        <w:rPr>
          <w:lang w:val="id-ID"/>
        </w:rPr>
      </w:pPr>
      <w:r>
        <w:rPr>
          <w:noProof/>
          <w:lang w:val="id-ID"/>
        </w:rPr>
        <w:drawing>
          <wp:inline distT="0" distB="0" distL="0" distR="0" wp14:anchorId="355A4C01" wp14:editId="69D65373">
            <wp:extent cx="4217587" cy="2805631"/>
            <wp:effectExtent l="0" t="0" r="0" b="0"/>
            <wp:docPr id="47" name="Image 75"/>
            <wp:cNvGraphicFramePr/>
            <a:graphic xmlns:a="http://schemas.openxmlformats.org/drawingml/2006/main">
              <a:graphicData uri="http://schemas.openxmlformats.org/drawingml/2006/picture">
                <pic:pic xmlns:pic="http://schemas.openxmlformats.org/drawingml/2006/picture">
                  <pic:nvPicPr>
                    <pic:cNvPr id="47" name="Image 75"/>
                    <pic:cNvPicPr/>
                  </pic:nvPicPr>
                  <pic:blipFill>
                    <a:blip r:embed="rId48" cstate="print">
                      <a:extLst>
                        <a:ext uri="{28A0092B-C50C-407E-A947-70E740481C1C}">
                          <a14:useLocalDpi xmlns:a14="http://schemas.microsoft.com/office/drawing/2010/main" val="0"/>
                        </a:ext>
                      </a:extLst>
                    </a:blip>
                    <a:srcRect/>
                    <a:stretch/>
                  </pic:blipFill>
                  <pic:spPr>
                    <a:xfrm>
                      <a:off x="0" y="0"/>
                      <a:ext cx="4217587" cy="2805631"/>
                    </a:xfrm>
                    <a:prstGeom prst="rect">
                      <a:avLst/>
                    </a:prstGeom>
                  </pic:spPr>
                </pic:pic>
              </a:graphicData>
            </a:graphic>
          </wp:inline>
        </w:drawing>
      </w:r>
    </w:p>
    <w:p w14:paraId="54A43054" w14:textId="51F39428" w:rsidR="00A1380A" w:rsidRPr="00B53138" w:rsidRDefault="00A1380A" w:rsidP="00A1380A">
      <w:pPr>
        <w:pStyle w:val="BodyText"/>
        <w:keepNext/>
        <w:ind w:left="2155"/>
        <w:rPr>
          <w:lang w:val="id-ID"/>
        </w:rPr>
      </w:pPr>
    </w:p>
    <w:p w14:paraId="4903C2E5" w14:textId="340B9449" w:rsidR="00DB5DD2" w:rsidRDefault="00DB5DD2" w:rsidP="00DB5DD2">
      <w:pPr>
        <w:pStyle w:val="Caption"/>
        <w:jc w:val="center"/>
        <w:rPr>
          <w:i w:val="0"/>
          <w:iCs w:val="0"/>
          <w:color w:val="auto"/>
          <w:sz w:val="24"/>
          <w:szCs w:val="24"/>
          <w:lang w:val="id-ID"/>
        </w:rPr>
      </w:pPr>
      <w:r w:rsidRPr="00DB5DD2">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5</w:t>
      </w:r>
      <w:r w:rsidR="007C3FF5">
        <w:rPr>
          <w:i w:val="0"/>
          <w:iCs w:val="0"/>
          <w:color w:val="auto"/>
          <w:sz w:val="24"/>
          <w:szCs w:val="24"/>
        </w:rPr>
        <w:fldChar w:fldCharType="end"/>
      </w:r>
      <w:r>
        <w:rPr>
          <w:i w:val="0"/>
          <w:iCs w:val="0"/>
          <w:color w:val="auto"/>
          <w:sz w:val="24"/>
          <w:szCs w:val="24"/>
          <w:lang w:val="id-ID"/>
        </w:rPr>
        <w:t xml:space="preserve"> </w:t>
      </w:r>
      <w:proofErr w:type="spellStart"/>
      <w:r w:rsidRPr="00DB5DD2">
        <w:rPr>
          <w:i w:val="0"/>
          <w:iCs w:val="0"/>
          <w:color w:val="auto"/>
          <w:sz w:val="24"/>
          <w:szCs w:val="24"/>
        </w:rPr>
        <w:t>Tampilan</w:t>
      </w:r>
      <w:proofErr w:type="spellEnd"/>
      <w:r w:rsidRPr="00DB5DD2">
        <w:rPr>
          <w:i w:val="0"/>
          <w:iCs w:val="0"/>
          <w:color w:val="auto"/>
          <w:sz w:val="24"/>
          <w:szCs w:val="24"/>
        </w:rPr>
        <w:t xml:space="preserve"> </w:t>
      </w:r>
      <w:r>
        <w:rPr>
          <w:i w:val="0"/>
          <w:iCs w:val="0"/>
          <w:color w:val="auto"/>
          <w:sz w:val="24"/>
          <w:szCs w:val="24"/>
          <w:lang w:val="id-ID"/>
        </w:rPr>
        <w:t>Tambah Kecamatan</w:t>
      </w:r>
    </w:p>
    <w:p w14:paraId="4366C131" w14:textId="77777777" w:rsidR="00DB5DD2" w:rsidRPr="00DB5DD2" w:rsidRDefault="00DB5DD2" w:rsidP="00DB5DD2">
      <w:pPr>
        <w:rPr>
          <w:lang w:val="id-ID"/>
        </w:rPr>
      </w:pPr>
    </w:p>
    <w:p w14:paraId="38853B62" w14:textId="77777777" w:rsidR="00A1380A" w:rsidRPr="00B53138" w:rsidRDefault="00A1380A" w:rsidP="00A1380A">
      <w:pPr>
        <w:pStyle w:val="BodyText"/>
        <w:spacing w:before="134"/>
        <w:ind w:left="553" w:right="376"/>
        <w:jc w:val="center"/>
        <w:rPr>
          <w:lang w:val="id-ID"/>
        </w:rPr>
      </w:pPr>
    </w:p>
    <w:p w14:paraId="6A43F5E4" w14:textId="79B1480D" w:rsidR="00A1380A" w:rsidRPr="00B53138" w:rsidRDefault="00000000" w:rsidP="0021266D">
      <w:pPr>
        <w:pStyle w:val="BodyText"/>
        <w:spacing w:line="362" w:lineRule="auto"/>
        <w:ind w:right="424" w:firstLine="360"/>
        <w:jc w:val="both"/>
        <w:rPr>
          <w:lang w:val="id-ID"/>
        </w:rPr>
      </w:pPr>
      <w:hyperlink w:anchor="_bookmark118" w:history="1">
        <w:r w:rsidR="00A1380A" w:rsidRPr="00B53138">
          <w:rPr>
            <w:lang w:val="id-ID"/>
          </w:rPr>
          <w:t xml:space="preserve">Gambar 4. </w:t>
        </w:r>
      </w:hyperlink>
      <w:r w:rsidR="0021266D">
        <w:rPr>
          <w:lang w:val="id-ID"/>
        </w:rPr>
        <w:t>5</w:t>
      </w:r>
      <w:r w:rsidR="00A1380A" w:rsidRPr="00B53138">
        <w:rPr>
          <w:lang w:val="id-ID"/>
        </w:rPr>
        <w:t xml:space="preserve"> merupakan tampilan yang menunjukkan munculnya </w:t>
      </w:r>
      <w:proofErr w:type="spellStart"/>
      <w:r w:rsidR="00A1380A" w:rsidRPr="003F317B">
        <w:rPr>
          <w:i/>
          <w:iCs/>
          <w:lang w:val="id-ID"/>
        </w:rPr>
        <w:t>form</w:t>
      </w:r>
      <w:proofErr w:type="spellEnd"/>
      <w:r w:rsidR="00A1380A" w:rsidRPr="00B53138">
        <w:rPr>
          <w:lang w:val="id-ID"/>
        </w:rPr>
        <w:t xml:space="preserve"> penambahan kecamatan jika menekan tombol tambah di pojok kanan atas pada halaman </w:t>
      </w:r>
      <w:proofErr w:type="spellStart"/>
      <w:r w:rsidR="00A1380A" w:rsidRPr="003F317B">
        <w:rPr>
          <w:i/>
          <w:iCs/>
          <w:lang w:val="id-ID"/>
        </w:rPr>
        <w:t>list</w:t>
      </w:r>
      <w:proofErr w:type="spellEnd"/>
      <w:r w:rsidR="00A1380A" w:rsidRPr="00B53138">
        <w:rPr>
          <w:lang w:val="id-ID"/>
        </w:rPr>
        <w:t xml:space="preserve"> kecamatan.</w:t>
      </w:r>
    </w:p>
    <w:p w14:paraId="380AFF68" w14:textId="401F9BE3" w:rsidR="00A1380A" w:rsidRPr="00B53138" w:rsidRDefault="0088522E" w:rsidP="0088522E">
      <w:pPr>
        <w:pStyle w:val="BodyText"/>
        <w:spacing w:line="362" w:lineRule="auto"/>
        <w:ind w:left="596" w:right="424" w:firstLine="396"/>
        <w:jc w:val="center"/>
        <w:rPr>
          <w:lang w:val="id-ID"/>
        </w:rPr>
      </w:pPr>
      <w:r>
        <w:rPr>
          <w:noProof/>
          <w:lang w:val="id-ID"/>
        </w:rPr>
        <w:lastRenderedPageBreak/>
        <w:drawing>
          <wp:inline distT="0" distB="0" distL="0" distR="0" wp14:anchorId="17AC2AFC" wp14:editId="6810D621">
            <wp:extent cx="3812136" cy="2822331"/>
            <wp:effectExtent l="0" t="0" r="0" b="0"/>
            <wp:docPr id="53" name="Image 75"/>
            <wp:cNvGraphicFramePr/>
            <a:graphic xmlns:a="http://schemas.openxmlformats.org/drawingml/2006/main">
              <a:graphicData uri="http://schemas.openxmlformats.org/drawingml/2006/picture">
                <pic:pic xmlns:pic="http://schemas.openxmlformats.org/drawingml/2006/picture">
                  <pic:nvPicPr>
                    <pic:cNvPr id="53" name="Image 75"/>
                    <pic:cNvPicPr/>
                  </pic:nvPicPr>
                  <pic:blipFill>
                    <a:blip r:embed="rId49" cstate="print">
                      <a:extLst>
                        <a:ext uri="{28A0092B-C50C-407E-A947-70E740481C1C}">
                          <a14:useLocalDpi xmlns:a14="http://schemas.microsoft.com/office/drawing/2010/main" val="0"/>
                        </a:ext>
                      </a:extLst>
                    </a:blip>
                    <a:srcRect/>
                    <a:stretch/>
                  </pic:blipFill>
                  <pic:spPr>
                    <a:xfrm>
                      <a:off x="0" y="0"/>
                      <a:ext cx="3812136" cy="2822331"/>
                    </a:xfrm>
                    <a:prstGeom prst="rect">
                      <a:avLst/>
                    </a:prstGeom>
                  </pic:spPr>
                </pic:pic>
              </a:graphicData>
            </a:graphic>
          </wp:inline>
        </w:drawing>
      </w:r>
    </w:p>
    <w:p w14:paraId="18547355" w14:textId="6492AD39" w:rsidR="00DB5DD2" w:rsidRPr="00DB5DD2" w:rsidRDefault="00DB5DD2" w:rsidP="00DB5DD2">
      <w:pPr>
        <w:pStyle w:val="Caption"/>
        <w:jc w:val="center"/>
        <w:rPr>
          <w:i w:val="0"/>
          <w:iCs w:val="0"/>
          <w:noProof/>
          <w:color w:val="auto"/>
          <w:sz w:val="24"/>
          <w:szCs w:val="24"/>
          <w:lang w:val="id-ID"/>
        </w:rPr>
      </w:pPr>
      <w:r w:rsidRPr="00DB5DD2">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6</w:t>
      </w:r>
      <w:r w:rsidR="007C3FF5">
        <w:rPr>
          <w:i w:val="0"/>
          <w:iCs w:val="0"/>
          <w:color w:val="auto"/>
          <w:sz w:val="24"/>
          <w:szCs w:val="24"/>
        </w:rPr>
        <w:fldChar w:fldCharType="end"/>
      </w:r>
      <w:r>
        <w:rPr>
          <w:i w:val="0"/>
          <w:iCs w:val="0"/>
          <w:color w:val="auto"/>
          <w:sz w:val="24"/>
          <w:szCs w:val="24"/>
          <w:lang w:val="id-ID"/>
        </w:rPr>
        <w:t xml:space="preserve"> </w:t>
      </w:r>
      <w:proofErr w:type="spellStart"/>
      <w:r w:rsidRPr="00DB5DD2">
        <w:rPr>
          <w:i w:val="0"/>
          <w:iCs w:val="0"/>
          <w:color w:val="auto"/>
          <w:sz w:val="24"/>
          <w:szCs w:val="24"/>
        </w:rPr>
        <w:t>Tampilan</w:t>
      </w:r>
      <w:proofErr w:type="spellEnd"/>
      <w:r w:rsidRPr="00DB5DD2">
        <w:rPr>
          <w:i w:val="0"/>
          <w:iCs w:val="0"/>
          <w:color w:val="auto"/>
          <w:sz w:val="24"/>
          <w:szCs w:val="24"/>
        </w:rPr>
        <w:t xml:space="preserve"> </w:t>
      </w:r>
      <w:r>
        <w:rPr>
          <w:i w:val="0"/>
          <w:iCs w:val="0"/>
          <w:color w:val="auto"/>
          <w:sz w:val="24"/>
          <w:szCs w:val="24"/>
          <w:lang w:val="id-ID"/>
        </w:rPr>
        <w:t>Detail Kecamatan</w:t>
      </w:r>
    </w:p>
    <w:p w14:paraId="543B93B0" w14:textId="4F9A2B18" w:rsidR="00A1380A" w:rsidRDefault="00000000" w:rsidP="0021266D">
      <w:pPr>
        <w:pStyle w:val="BodyText"/>
        <w:spacing w:line="362" w:lineRule="auto"/>
        <w:ind w:right="424" w:firstLine="360"/>
        <w:jc w:val="both"/>
        <w:rPr>
          <w:lang w:val="id-ID"/>
        </w:rPr>
      </w:pPr>
      <w:hyperlink w:anchor="_bookmark118" w:history="1">
        <w:r w:rsidR="00A1380A" w:rsidRPr="00B53138">
          <w:rPr>
            <w:lang w:val="id-ID"/>
          </w:rPr>
          <w:t xml:space="preserve">Gambar 4. </w:t>
        </w:r>
      </w:hyperlink>
      <w:r w:rsidR="00A1380A" w:rsidRPr="00B53138">
        <w:rPr>
          <w:lang w:val="id-ID"/>
        </w:rPr>
        <w:t xml:space="preserve">6 merupakan tampilan yang menunjukkan tampilan detail dari kecamatan yang dapat diakses dengan menekan tombol lihat di tabel </w:t>
      </w:r>
      <w:proofErr w:type="spellStart"/>
      <w:r w:rsidR="00A1380A" w:rsidRPr="003F317B">
        <w:rPr>
          <w:i/>
          <w:iCs/>
          <w:lang w:val="id-ID"/>
        </w:rPr>
        <w:t>list</w:t>
      </w:r>
      <w:proofErr w:type="spellEnd"/>
      <w:r w:rsidR="00A1380A" w:rsidRPr="00B53138">
        <w:rPr>
          <w:lang w:val="id-ID"/>
        </w:rPr>
        <w:t xml:space="preserve"> kecamatan di halaman </w:t>
      </w:r>
      <w:proofErr w:type="spellStart"/>
      <w:r w:rsidR="00A1380A" w:rsidRPr="003F317B">
        <w:rPr>
          <w:i/>
          <w:iCs/>
          <w:lang w:val="id-ID"/>
        </w:rPr>
        <w:t>list</w:t>
      </w:r>
      <w:proofErr w:type="spellEnd"/>
      <w:r w:rsidR="00A1380A" w:rsidRPr="00B53138">
        <w:rPr>
          <w:lang w:val="id-ID"/>
        </w:rPr>
        <w:t xml:space="preserve"> kecamatan. Isi dari halaman ini menunjukkan atribut kecamatan beserta </w:t>
      </w:r>
      <w:proofErr w:type="spellStart"/>
      <w:r w:rsidR="00A1380A" w:rsidRPr="003F317B">
        <w:rPr>
          <w:i/>
          <w:iCs/>
          <w:lang w:val="id-ID"/>
        </w:rPr>
        <w:t>list</w:t>
      </w:r>
      <w:proofErr w:type="spellEnd"/>
      <w:r w:rsidR="00A1380A" w:rsidRPr="00B53138">
        <w:rPr>
          <w:lang w:val="id-ID"/>
        </w:rPr>
        <w:t xml:space="preserve"> seluruh desa yang merupakan bagian dari kecamatan yang di lihat yang tersimpan di dalam sistem. Dalam halaman ini, pengguna juga dapat menambahkan data desa untuk kecamatan yang sedang diakses dengan menekan tombol yang ada di pojok kanan atas.</w:t>
      </w:r>
    </w:p>
    <w:p w14:paraId="2632B9AA" w14:textId="26EE3304" w:rsidR="00120837" w:rsidRDefault="0088522E" w:rsidP="0088522E">
      <w:pPr>
        <w:pStyle w:val="BodyText"/>
        <w:spacing w:line="362" w:lineRule="auto"/>
        <w:ind w:right="424"/>
        <w:jc w:val="center"/>
        <w:rPr>
          <w:lang w:val="id-ID"/>
        </w:rPr>
      </w:pPr>
      <w:r>
        <w:rPr>
          <w:noProof/>
          <w:lang w:val="id-ID"/>
        </w:rPr>
        <w:drawing>
          <wp:inline distT="0" distB="0" distL="0" distR="0" wp14:anchorId="1B27F666" wp14:editId="5262294D">
            <wp:extent cx="5094513" cy="2734491"/>
            <wp:effectExtent l="0" t="0" r="0" b="8890"/>
            <wp:docPr id="240140666" name="Image 75"/>
            <wp:cNvGraphicFramePr/>
            <a:graphic xmlns:a="http://schemas.openxmlformats.org/drawingml/2006/main">
              <a:graphicData uri="http://schemas.openxmlformats.org/drawingml/2006/picture">
                <pic:pic xmlns:pic="http://schemas.openxmlformats.org/drawingml/2006/picture">
                  <pic:nvPicPr>
                    <pic:cNvPr id="240140666" name="Image 75"/>
                    <pic:cNvPicPr/>
                  </pic:nvPicPr>
                  <pic:blipFill>
                    <a:blip r:embed="rId50" cstate="print">
                      <a:extLst>
                        <a:ext uri="{28A0092B-C50C-407E-A947-70E740481C1C}">
                          <a14:useLocalDpi xmlns:a14="http://schemas.microsoft.com/office/drawing/2010/main" val="0"/>
                        </a:ext>
                      </a:extLst>
                    </a:blip>
                    <a:srcRect/>
                    <a:stretch/>
                  </pic:blipFill>
                  <pic:spPr>
                    <a:xfrm>
                      <a:off x="0" y="0"/>
                      <a:ext cx="5094513" cy="2734491"/>
                    </a:xfrm>
                    <a:prstGeom prst="rect">
                      <a:avLst/>
                    </a:prstGeom>
                  </pic:spPr>
                </pic:pic>
              </a:graphicData>
            </a:graphic>
          </wp:inline>
        </w:drawing>
      </w:r>
    </w:p>
    <w:p w14:paraId="3FAD29D9" w14:textId="498BEC99" w:rsidR="00120837" w:rsidRPr="00120837" w:rsidRDefault="00120837" w:rsidP="00120837">
      <w:pPr>
        <w:pStyle w:val="Caption"/>
        <w:jc w:val="center"/>
        <w:rPr>
          <w:i w:val="0"/>
          <w:iCs w:val="0"/>
          <w:noProof/>
          <w:color w:val="auto"/>
          <w:sz w:val="24"/>
          <w:szCs w:val="24"/>
        </w:rPr>
      </w:pPr>
      <w:r w:rsidRPr="00120837">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7</w:t>
      </w:r>
      <w:r w:rsidR="007C3FF5">
        <w:rPr>
          <w:i w:val="0"/>
          <w:iCs w:val="0"/>
          <w:color w:val="auto"/>
          <w:sz w:val="24"/>
          <w:szCs w:val="24"/>
        </w:rPr>
        <w:fldChar w:fldCharType="end"/>
      </w:r>
      <w:r>
        <w:rPr>
          <w:i w:val="0"/>
          <w:iCs w:val="0"/>
          <w:color w:val="auto"/>
          <w:sz w:val="24"/>
          <w:szCs w:val="24"/>
          <w:lang w:val="id-ID"/>
        </w:rPr>
        <w:t xml:space="preserve"> </w:t>
      </w:r>
      <w:proofErr w:type="spellStart"/>
      <w:r w:rsidRPr="00120837">
        <w:rPr>
          <w:i w:val="0"/>
          <w:iCs w:val="0"/>
          <w:color w:val="auto"/>
          <w:sz w:val="24"/>
          <w:szCs w:val="24"/>
        </w:rPr>
        <w:t>Tampilan</w:t>
      </w:r>
      <w:proofErr w:type="spellEnd"/>
      <w:r w:rsidRPr="00120837">
        <w:rPr>
          <w:i w:val="0"/>
          <w:iCs w:val="0"/>
          <w:color w:val="auto"/>
          <w:sz w:val="24"/>
          <w:szCs w:val="24"/>
        </w:rPr>
        <w:t xml:space="preserve"> </w:t>
      </w:r>
      <w:proofErr w:type="spellStart"/>
      <w:r w:rsidRPr="00120837">
        <w:rPr>
          <w:i w:val="0"/>
          <w:iCs w:val="0"/>
          <w:color w:val="auto"/>
          <w:sz w:val="24"/>
          <w:szCs w:val="24"/>
        </w:rPr>
        <w:t>Tambah</w:t>
      </w:r>
      <w:proofErr w:type="spellEnd"/>
      <w:r w:rsidRPr="00120837">
        <w:rPr>
          <w:i w:val="0"/>
          <w:iCs w:val="0"/>
          <w:color w:val="auto"/>
          <w:sz w:val="24"/>
          <w:szCs w:val="24"/>
        </w:rPr>
        <w:t xml:space="preserve"> Desa </w:t>
      </w:r>
      <w:proofErr w:type="spellStart"/>
      <w:r w:rsidRPr="00120837">
        <w:rPr>
          <w:i w:val="0"/>
          <w:iCs w:val="0"/>
          <w:color w:val="auto"/>
          <w:sz w:val="24"/>
          <w:szCs w:val="24"/>
        </w:rPr>
        <w:t>untuk</w:t>
      </w:r>
      <w:proofErr w:type="spellEnd"/>
      <w:r w:rsidRPr="00120837">
        <w:rPr>
          <w:i w:val="0"/>
          <w:iCs w:val="0"/>
          <w:color w:val="auto"/>
          <w:sz w:val="24"/>
          <w:szCs w:val="24"/>
        </w:rPr>
        <w:t xml:space="preserve"> </w:t>
      </w:r>
      <w:proofErr w:type="spellStart"/>
      <w:r w:rsidRPr="00120837">
        <w:rPr>
          <w:i w:val="0"/>
          <w:iCs w:val="0"/>
          <w:color w:val="auto"/>
          <w:sz w:val="24"/>
          <w:szCs w:val="24"/>
        </w:rPr>
        <w:t>Kecamatan</w:t>
      </w:r>
      <w:proofErr w:type="spellEnd"/>
      <w:r w:rsidRPr="00120837">
        <w:rPr>
          <w:i w:val="0"/>
          <w:iCs w:val="0"/>
          <w:color w:val="auto"/>
          <w:sz w:val="24"/>
          <w:szCs w:val="24"/>
        </w:rPr>
        <w:t xml:space="preserve"> yang Sedang </w:t>
      </w:r>
      <w:proofErr w:type="spellStart"/>
      <w:r w:rsidRPr="00120837">
        <w:rPr>
          <w:i w:val="0"/>
          <w:iCs w:val="0"/>
          <w:color w:val="auto"/>
          <w:sz w:val="24"/>
          <w:szCs w:val="24"/>
        </w:rPr>
        <w:t>Diakses</w:t>
      </w:r>
      <w:proofErr w:type="spellEnd"/>
    </w:p>
    <w:p w14:paraId="0C9DA1FB" w14:textId="4002057A" w:rsidR="00A1380A" w:rsidRPr="00B53138" w:rsidRDefault="00000000" w:rsidP="0021266D">
      <w:pPr>
        <w:pStyle w:val="BodyText"/>
        <w:spacing w:line="362" w:lineRule="auto"/>
        <w:ind w:right="424" w:firstLine="360"/>
        <w:jc w:val="both"/>
        <w:rPr>
          <w:lang w:val="id-ID"/>
        </w:rPr>
      </w:pPr>
      <w:hyperlink w:anchor="_bookmark118" w:history="1">
        <w:r w:rsidR="00A1380A" w:rsidRPr="00B53138">
          <w:rPr>
            <w:lang w:val="id-ID"/>
          </w:rPr>
          <w:t xml:space="preserve">Gambar 4. </w:t>
        </w:r>
      </w:hyperlink>
      <w:r w:rsidR="00A1380A" w:rsidRPr="00B53138">
        <w:rPr>
          <w:lang w:val="id-ID"/>
        </w:rPr>
        <w:t xml:space="preserve">7 merupakan tampilan yang menunjukkan munculnya </w:t>
      </w:r>
      <w:proofErr w:type="spellStart"/>
      <w:r w:rsidR="00A1380A" w:rsidRPr="003F317B">
        <w:rPr>
          <w:i/>
          <w:iCs/>
          <w:lang w:val="id-ID"/>
        </w:rPr>
        <w:t>f</w:t>
      </w:r>
      <w:r w:rsidR="00A1380A">
        <w:rPr>
          <w:i/>
          <w:iCs/>
          <w:lang w:val="id-ID"/>
        </w:rPr>
        <w:t>o</w:t>
      </w:r>
      <w:r w:rsidR="00A1380A" w:rsidRPr="003F317B">
        <w:rPr>
          <w:i/>
          <w:iCs/>
          <w:lang w:val="id-ID"/>
        </w:rPr>
        <w:t>rm</w:t>
      </w:r>
      <w:proofErr w:type="spellEnd"/>
      <w:r w:rsidR="00A1380A" w:rsidRPr="00B53138">
        <w:rPr>
          <w:lang w:val="id-ID"/>
        </w:rPr>
        <w:t xml:space="preserve"> penambahan desa untuk kecamatan yang sedang diakses jika mengakses tombol tambah di pojok kanan atas halaman detail desa. </w:t>
      </w:r>
      <w:proofErr w:type="spellStart"/>
      <w:r w:rsidR="00A1380A" w:rsidRPr="003F317B">
        <w:rPr>
          <w:i/>
          <w:iCs/>
          <w:lang w:val="id-ID"/>
        </w:rPr>
        <w:t>Form</w:t>
      </w:r>
      <w:proofErr w:type="spellEnd"/>
      <w:r w:rsidR="00A1380A" w:rsidRPr="00B53138">
        <w:rPr>
          <w:lang w:val="id-ID"/>
        </w:rPr>
        <w:t xml:space="preserve"> ini bertujuan memberi aksesibilitas pada pengguna untuk menambahkan data desa baru sebagai bagian dari kecamatan yang sedang dilihat. </w:t>
      </w:r>
    </w:p>
    <w:p w14:paraId="01397BC4" w14:textId="091CA65B" w:rsidR="00120837" w:rsidRDefault="0088522E" w:rsidP="0088522E">
      <w:pPr>
        <w:pStyle w:val="Caption"/>
        <w:jc w:val="center"/>
      </w:pPr>
      <w:r>
        <w:rPr>
          <w:noProof/>
        </w:rPr>
        <w:lastRenderedPageBreak/>
        <w:drawing>
          <wp:inline distT="0" distB="0" distL="0" distR="0" wp14:anchorId="2B26952D" wp14:editId="509CF96C">
            <wp:extent cx="4842304" cy="2563266"/>
            <wp:effectExtent l="0" t="0" r="0" b="8890"/>
            <wp:docPr id="59" name="Image 75"/>
            <wp:cNvGraphicFramePr/>
            <a:graphic xmlns:a="http://schemas.openxmlformats.org/drawingml/2006/main">
              <a:graphicData uri="http://schemas.openxmlformats.org/drawingml/2006/picture">
                <pic:pic xmlns:pic="http://schemas.openxmlformats.org/drawingml/2006/picture">
                  <pic:nvPicPr>
                    <pic:cNvPr id="59" name="Image 75"/>
                    <pic:cNvPicPr/>
                  </pic:nvPicPr>
                  <pic:blipFill>
                    <a:blip r:embed="rId51" cstate="print">
                      <a:extLst>
                        <a:ext uri="{28A0092B-C50C-407E-A947-70E740481C1C}">
                          <a14:useLocalDpi xmlns:a14="http://schemas.microsoft.com/office/drawing/2010/main" val="0"/>
                        </a:ext>
                      </a:extLst>
                    </a:blip>
                    <a:srcRect/>
                    <a:stretch/>
                  </pic:blipFill>
                  <pic:spPr>
                    <a:xfrm>
                      <a:off x="0" y="0"/>
                      <a:ext cx="4842304" cy="2563266"/>
                    </a:xfrm>
                    <a:prstGeom prst="rect">
                      <a:avLst/>
                    </a:prstGeom>
                  </pic:spPr>
                </pic:pic>
              </a:graphicData>
            </a:graphic>
          </wp:inline>
        </w:drawing>
      </w:r>
    </w:p>
    <w:p w14:paraId="4DC01118" w14:textId="11A75083" w:rsidR="00120837" w:rsidRPr="00120837" w:rsidRDefault="00120837" w:rsidP="00120837">
      <w:pPr>
        <w:pStyle w:val="Caption"/>
        <w:jc w:val="center"/>
        <w:rPr>
          <w:i w:val="0"/>
          <w:iCs w:val="0"/>
          <w:noProof/>
          <w:color w:val="auto"/>
          <w:sz w:val="24"/>
          <w:szCs w:val="24"/>
        </w:rPr>
      </w:pPr>
      <w:r w:rsidRPr="00120837">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8</w:t>
      </w:r>
      <w:r w:rsidR="007C3FF5">
        <w:rPr>
          <w:i w:val="0"/>
          <w:iCs w:val="0"/>
          <w:color w:val="auto"/>
          <w:sz w:val="24"/>
          <w:szCs w:val="24"/>
        </w:rPr>
        <w:fldChar w:fldCharType="end"/>
      </w:r>
      <w:r w:rsidRPr="00120837">
        <w:rPr>
          <w:i w:val="0"/>
          <w:iCs w:val="0"/>
          <w:color w:val="auto"/>
          <w:sz w:val="24"/>
          <w:szCs w:val="24"/>
          <w:lang w:val="id-ID"/>
        </w:rPr>
        <w:t xml:space="preserve"> </w:t>
      </w:r>
      <w:proofErr w:type="spellStart"/>
      <w:r w:rsidRPr="00120837">
        <w:rPr>
          <w:i w:val="0"/>
          <w:iCs w:val="0"/>
          <w:color w:val="auto"/>
          <w:sz w:val="24"/>
          <w:szCs w:val="24"/>
        </w:rPr>
        <w:t>Tampilan</w:t>
      </w:r>
      <w:proofErr w:type="spellEnd"/>
      <w:r w:rsidRPr="00120837">
        <w:rPr>
          <w:i w:val="0"/>
          <w:iCs w:val="0"/>
          <w:color w:val="auto"/>
          <w:sz w:val="24"/>
          <w:szCs w:val="24"/>
        </w:rPr>
        <w:t xml:space="preserve"> Detail Desa</w:t>
      </w:r>
    </w:p>
    <w:p w14:paraId="47A6DABB" w14:textId="28699F1E" w:rsidR="00A1380A" w:rsidRPr="00B53138" w:rsidRDefault="00A1380A" w:rsidP="0021266D">
      <w:pPr>
        <w:pStyle w:val="BodyText"/>
        <w:spacing w:before="134"/>
        <w:ind w:right="376"/>
        <w:rPr>
          <w:lang w:val="id-ID"/>
        </w:rPr>
      </w:pPr>
    </w:p>
    <w:p w14:paraId="67221811" w14:textId="51AE0005" w:rsidR="00A1380A" w:rsidRPr="00B53138" w:rsidRDefault="00000000" w:rsidP="0021266D">
      <w:pPr>
        <w:pStyle w:val="BodyText"/>
        <w:spacing w:line="362" w:lineRule="auto"/>
        <w:ind w:right="424" w:firstLine="360"/>
        <w:jc w:val="both"/>
        <w:rPr>
          <w:lang w:val="id-ID"/>
        </w:rPr>
      </w:pPr>
      <w:hyperlink w:anchor="_bookmark118" w:history="1">
        <w:r w:rsidR="00A1380A" w:rsidRPr="00B53138">
          <w:rPr>
            <w:lang w:val="id-ID"/>
          </w:rPr>
          <w:t xml:space="preserve">Gambar 4. </w:t>
        </w:r>
      </w:hyperlink>
      <w:r w:rsidR="00A1380A" w:rsidRPr="00B53138">
        <w:rPr>
          <w:lang w:val="id-ID"/>
        </w:rPr>
        <w:t xml:space="preserve">8 merupakan tampilan halaman detail desa yang dapat diakses dengan menekan tombol detail di tabel </w:t>
      </w:r>
      <w:proofErr w:type="spellStart"/>
      <w:r w:rsidR="00A1380A" w:rsidRPr="003F317B">
        <w:rPr>
          <w:i/>
          <w:iCs/>
          <w:lang w:val="id-ID"/>
        </w:rPr>
        <w:t>list</w:t>
      </w:r>
      <w:proofErr w:type="spellEnd"/>
      <w:r w:rsidR="00A1380A" w:rsidRPr="00B53138">
        <w:rPr>
          <w:lang w:val="id-ID"/>
        </w:rPr>
        <w:t xml:space="preserve"> desa pada halaman detail kecamatan. Halaman ini berisi atribut yang dimiliki oleh desa. </w:t>
      </w:r>
    </w:p>
    <w:p w14:paraId="76FA88FD" w14:textId="3598D24D" w:rsidR="00120837" w:rsidRDefault="0088522E" w:rsidP="0088522E">
      <w:pPr>
        <w:pStyle w:val="Caption"/>
        <w:jc w:val="center"/>
      </w:pPr>
      <w:r>
        <w:rPr>
          <w:noProof/>
        </w:rPr>
        <w:drawing>
          <wp:inline distT="0" distB="0" distL="0" distR="0" wp14:anchorId="42C8B72E" wp14:editId="385EC028">
            <wp:extent cx="4233910" cy="2911260"/>
            <wp:effectExtent l="0" t="0" r="0" b="3810"/>
            <wp:docPr id="62" name="Image 75"/>
            <wp:cNvGraphicFramePr/>
            <a:graphic xmlns:a="http://schemas.openxmlformats.org/drawingml/2006/main">
              <a:graphicData uri="http://schemas.openxmlformats.org/drawingml/2006/picture">
                <pic:pic xmlns:pic="http://schemas.openxmlformats.org/drawingml/2006/picture">
                  <pic:nvPicPr>
                    <pic:cNvPr id="62" name="Image 75"/>
                    <pic:cNvPicPr/>
                  </pic:nvPicPr>
                  <pic:blipFill>
                    <a:blip r:embed="rId52" cstate="print">
                      <a:extLst>
                        <a:ext uri="{28A0092B-C50C-407E-A947-70E740481C1C}">
                          <a14:useLocalDpi xmlns:a14="http://schemas.microsoft.com/office/drawing/2010/main" val="0"/>
                        </a:ext>
                      </a:extLst>
                    </a:blip>
                    <a:srcRect/>
                    <a:stretch/>
                  </pic:blipFill>
                  <pic:spPr>
                    <a:xfrm>
                      <a:off x="0" y="0"/>
                      <a:ext cx="4233910" cy="2911260"/>
                    </a:xfrm>
                    <a:prstGeom prst="rect">
                      <a:avLst/>
                    </a:prstGeom>
                  </pic:spPr>
                </pic:pic>
              </a:graphicData>
            </a:graphic>
          </wp:inline>
        </w:drawing>
      </w:r>
    </w:p>
    <w:p w14:paraId="43F4455B" w14:textId="14238861" w:rsidR="006D7736" w:rsidRPr="006D7736" w:rsidRDefault="00120837" w:rsidP="006D7736">
      <w:pPr>
        <w:pStyle w:val="Caption"/>
        <w:jc w:val="center"/>
        <w:rPr>
          <w:i w:val="0"/>
          <w:iCs w:val="0"/>
          <w:color w:val="auto"/>
          <w:sz w:val="24"/>
          <w:szCs w:val="24"/>
          <w:lang w:val="id-ID"/>
        </w:rPr>
      </w:pPr>
      <w:r w:rsidRPr="00120837">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9</w:t>
      </w:r>
      <w:r w:rsidR="007C3FF5">
        <w:rPr>
          <w:i w:val="0"/>
          <w:iCs w:val="0"/>
          <w:color w:val="auto"/>
          <w:sz w:val="24"/>
          <w:szCs w:val="24"/>
        </w:rPr>
        <w:fldChar w:fldCharType="end"/>
      </w:r>
      <w:r w:rsidRPr="00120837">
        <w:rPr>
          <w:i w:val="0"/>
          <w:iCs w:val="0"/>
          <w:color w:val="auto"/>
          <w:sz w:val="24"/>
          <w:szCs w:val="24"/>
          <w:lang w:val="id-ID"/>
        </w:rPr>
        <w:t xml:space="preserve"> Tampilan </w:t>
      </w:r>
      <w:proofErr w:type="spellStart"/>
      <w:r w:rsidRPr="00120837">
        <w:rPr>
          <w:i w:val="0"/>
          <w:iCs w:val="0"/>
          <w:color w:val="auto"/>
          <w:sz w:val="24"/>
          <w:szCs w:val="24"/>
          <w:lang w:val="id-ID"/>
        </w:rPr>
        <w:t>List</w:t>
      </w:r>
      <w:proofErr w:type="spellEnd"/>
      <w:r w:rsidRPr="00120837">
        <w:rPr>
          <w:i w:val="0"/>
          <w:iCs w:val="0"/>
          <w:color w:val="auto"/>
          <w:sz w:val="24"/>
          <w:szCs w:val="24"/>
          <w:lang w:val="id-ID"/>
        </w:rPr>
        <w:t xml:space="preserve"> Desa</w:t>
      </w:r>
    </w:p>
    <w:p w14:paraId="59D83D6F" w14:textId="77777777" w:rsidR="006D7736" w:rsidRDefault="00000000" w:rsidP="006D7736">
      <w:pPr>
        <w:pStyle w:val="BodyText"/>
        <w:spacing w:line="362" w:lineRule="auto"/>
        <w:ind w:right="424" w:firstLine="360"/>
        <w:jc w:val="both"/>
        <w:rPr>
          <w:noProof/>
        </w:rPr>
      </w:pPr>
      <w:hyperlink w:anchor="_bookmark118" w:history="1">
        <w:r w:rsidR="00A1380A" w:rsidRPr="00B53138">
          <w:rPr>
            <w:lang w:val="id-ID"/>
          </w:rPr>
          <w:t xml:space="preserve">Gambar 4. </w:t>
        </w:r>
      </w:hyperlink>
      <w:r w:rsidR="00A1380A" w:rsidRPr="00B53138">
        <w:rPr>
          <w:lang w:val="id-ID"/>
        </w:rPr>
        <w:t xml:space="preserve">9 merupakan tampilan halaman </w:t>
      </w:r>
      <w:proofErr w:type="spellStart"/>
      <w:r w:rsidR="00A1380A" w:rsidRPr="003F317B">
        <w:rPr>
          <w:i/>
          <w:iCs/>
          <w:lang w:val="id-ID"/>
        </w:rPr>
        <w:t>list</w:t>
      </w:r>
      <w:proofErr w:type="spellEnd"/>
      <w:r w:rsidR="00A1380A" w:rsidRPr="00B53138">
        <w:rPr>
          <w:lang w:val="id-ID"/>
        </w:rPr>
        <w:t xml:space="preserve"> Desa. Halaman ini berisi </w:t>
      </w:r>
      <w:proofErr w:type="spellStart"/>
      <w:r w:rsidR="00A1380A" w:rsidRPr="003F317B">
        <w:rPr>
          <w:i/>
          <w:iCs/>
          <w:lang w:val="id-ID"/>
        </w:rPr>
        <w:t>list</w:t>
      </w:r>
      <w:proofErr w:type="spellEnd"/>
      <w:r w:rsidR="00A1380A" w:rsidRPr="00B53138">
        <w:rPr>
          <w:lang w:val="id-ID"/>
        </w:rPr>
        <w:t xml:space="preserve"> seluruh data desa yang tersimpan di dalam sistem. Pengguna dapat menambahkan data desa baru dengan menekan tombol tambah di kanan atas.</w:t>
      </w:r>
      <w:r w:rsidR="006D7736" w:rsidRPr="006D7736">
        <w:rPr>
          <w:noProof/>
        </w:rPr>
        <w:t xml:space="preserve"> </w:t>
      </w:r>
    </w:p>
    <w:p w14:paraId="199D5598" w14:textId="442EFE22" w:rsidR="00A1380A" w:rsidRPr="00B53138" w:rsidRDefault="006D7736" w:rsidP="006D7736">
      <w:pPr>
        <w:pStyle w:val="BodyText"/>
        <w:spacing w:line="362" w:lineRule="auto"/>
        <w:ind w:right="424" w:firstLine="360"/>
        <w:jc w:val="center"/>
        <w:rPr>
          <w:lang w:val="id-ID"/>
        </w:rPr>
      </w:pPr>
      <w:r>
        <w:rPr>
          <w:noProof/>
        </w:rPr>
        <w:lastRenderedPageBreak/>
        <w:drawing>
          <wp:inline distT="0" distB="0" distL="0" distR="0" wp14:anchorId="1EDE0B14" wp14:editId="475BB51D">
            <wp:extent cx="4191597" cy="2946484"/>
            <wp:effectExtent l="0" t="0" r="0" b="6350"/>
            <wp:docPr id="643499905" name="Image 75"/>
            <wp:cNvGraphicFramePr/>
            <a:graphic xmlns:a="http://schemas.openxmlformats.org/drawingml/2006/main">
              <a:graphicData uri="http://schemas.openxmlformats.org/drawingml/2006/picture">
                <pic:pic xmlns:pic="http://schemas.openxmlformats.org/drawingml/2006/picture">
                  <pic:nvPicPr>
                    <pic:cNvPr id="643499905" name="Image 75"/>
                    <pic:cNvPicPr/>
                  </pic:nvPicPr>
                  <pic:blipFill>
                    <a:blip r:embed="rId53" cstate="print">
                      <a:extLst>
                        <a:ext uri="{28A0092B-C50C-407E-A947-70E740481C1C}">
                          <a14:useLocalDpi xmlns:a14="http://schemas.microsoft.com/office/drawing/2010/main" val="0"/>
                        </a:ext>
                      </a:extLst>
                    </a:blip>
                    <a:srcRect/>
                    <a:stretch/>
                  </pic:blipFill>
                  <pic:spPr>
                    <a:xfrm>
                      <a:off x="0" y="0"/>
                      <a:ext cx="4191597" cy="2946484"/>
                    </a:xfrm>
                    <a:prstGeom prst="rect">
                      <a:avLst/>
                    </a:prstGeom>
                  </pic:spPr>
                </pic:pic>
              </a:graphicData>
            </a:graphic>
          </wp:inline>
        </w:drawing>
      </w:r>
    </w:p>
    <w:p w14:paraId="50407688" w14:textId="466E0623" w:rsidR="00120837" w:rsidRPr="00120837" w:rsidRDefault="00120837" w:rsidP="00120837">
      <w:pPr>
        <w:pStyle w:val="Caption"/>
        <w:jc w:val="center"/>
        <w:rPr>
          <w:i w:val="0"/>
          <w:iCs w:val="0"/>
          <w:color w:val="auto"/>
          <w:sz w:val="24"/>
          <w:szCs w:val="24"/>
        </w:rPr>
      </w:pPr>
      <w:r w:rsidRPr="00120837">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10</w:t>
      </w:r>
      <w:r w:rsidR="007C3FF5">
        <w:rPr>
          <w:i w:val="0"/>
          <w:iCs w:val="0"/>
          <w:color w:val="auto"/>
          <w:sz w:val="24"/>
          <w:szCs w:val="24"/>
        </w:rPr>
        <w:fldChar w:fldCharType="end"/>
      </w:r>
      <w:r w:rsidRPr="00120837">
        <w:rPr>
          <w:i w:val="0"/>
          <w:iCs w:val="0"/>
          <w:color w:val="auto"/>
          <w:sz w:val="24"/>
          <w:szCs w:val="24"/>
          <w:lang w:val="id-ID"/>
        </w:rPr>
        <w:t xml:space="preserve"> Tampilan Tambah Desa</w:t>
      </w:r>
    </w:p>
    <w:p w14:paraId="1CA41F5B" w14:textId="50E0844E" w:rsidR="001D1F29" w:rsidRDefault="00000000" w:rsidP="001D1F29">
      <w:pPr>
        <w:pStyle w:val="BodyText"/>
        <w:spacing w:line="362" w:lineRule="auto"/>
        <w:ind w:right="424" w:firstLine="360"/>
        <w:jc w:val="both"/>
        <w:rPr>
          <w:lang w:val="en-US"/>
        </w:rPr>
      </w:pPr>
      <w:hyperlink w:anchor="_bookmark118" w:history="1">
        <w:r w:rsidR="00A1380A" w:rsidRPr="00B53138">
          <w:rPr>
            <w:lang w:val="id-ID"/>
          </w:rPr>
          <w:t xml:space="preserve">Gambar 4. </w:t>
        </w:r>
      </w:hyperlink>
      <w:r w:rsidR="00A1380A" w:rsidRPr="00B53138">
        <w:rPr>
          <w:lang w:val="id-ID"/>
        </w:rPr>
        <w:t xml:space="preserve">10 merupakan tampilan yang menunjukkan munculnya </w:t>
      </w:r>
      <w:proofErr w:type="spellStart"/>
      <w:r w:rsidR="00A1380A" w:rsidRPr="003F317B">
        <w:rPr>
          <w:i/>
          <w:iCs/>
          <w:lang w:val="id-ID"/>
        </w:rPr>
        <w:t>form</w:t>
      </w:r>
      <w:proofErr w:type="spellEnd"/>
      <w:r w:rsidR="00A1380A" w:rsidRPr="00B53138">
        <w:rPr>
          <w:lang w:val="id-ID"/>
        </w:rPr>
        <w:t xml:space="preserve"> penambahan desa.</w:t>
      </w:r>
      <w:r w:rsidR="001D1F29">
        <w:rPr>
          <w:lang w:val="en-US"/>
        </w:rPr>
        <w:t xml:space="preserve"> Form </w:t>
      </w:r>
      <w:proofErr w:type="spellStart"/>
      <w:r w:rsidR="001D1F29">
        <w:rPr>
          <w:lang w:val="en-US"/>
        </w:rPr>
        <w:t>ini</w:t>
      </w:r>
      <w:proofErr w:type="spellEnd"/>
      <w:r w:rsidR="001D1F29">
        <w:rPr>
          <w:lang w:val="en-US"/>
        </w:rPr>
        <w:t xml:space="preserve"> </w:t>
      </w:r>
      <w:proofErr w:type="spellStart"/>
      <w:r w:rsidR="001D1F29">
        <w:rPr>
          <w:lang w:val="en-US"/>
        </w:rPr>
        <w:t>digunakan</w:t>
      </w:r>
      <w:proofErr w:type="spellEnd"/>
      <w:r w:rsidR="001D1F29">
        <w:rPr>
          <w:lang w:val="en-US"/>
        </w:rPr>
        <w:t xml:space="preserve"> </w:t>
      </w:r>
      <w:proofErr w:type="spellStart"/>
      <w:r w:rsidR="001D1F29">
        <w:rPr>
          <w:lang w:val="en-US"/>
        </w:rPr>
        <w:t>untuk</w:t>
      </w:r>
      <w:proofErr w:type="spellEnd"/>
      <w:r w:rsidR="001D1F29">
        <w:rPr>
          <w:lang w:val="en-US"/>
        </w:rPr>
        <w:t xml:space="preserve"> </w:t>
      </w:r>
      <w:proofErr w:type="spellStart"/>
      <w:r w:rsidR="001D1F29">
        <w:rPr>
          <w:lang w:val="en-US"/>
        </w:rPr>
        <w:t>menambahkan</w:t>
      </w:r>
      <w:proofErr w:type="spellEnd"/>
      <w:r w:rsidR="001D1F29">
        <w:rPr>
          <w:lang w:val="en-US"/>
        </w:rPr>
        <w:t xml:space="preserve"> </w:t>
      </w:r>
      <w:proofErr w:type="spellStart"/>
      <w:r w:rsidR="001D1F29">
        <w:rPr>
          <w:lang w:val="en-US"/>
        </w:rPr>
        <w:t>desa</w:t>
      </w:r>
      <w:proofErr w:type="spellEnd"/>
      <w:r w:rsidR="001D1F29">
        <w:rPr>
          <w:lang w:val="en-US"/>
        </w:rPr>
        <w:t xml:space="preserve"> </w:t>
      </w:r>
      <w:proofErr w:type="spellStart"/>
      <w:r w:rsidR="001D1F29">
        <w:rPr>
          <w:lang w:val="en-US"/>
        </w:rPr>
        <w:t>saat</w:t>
      </w:r>
      <w:proofErr w:type="spellEnd"/>
      <w:r w:rsidR="001D1F29">
        <w:rPr>
          <w:lang w:val="en-US"/>
        </w:rPr>
        <w:t xml:space="preserve"> </w:t>
      </w:r>
      <w:proofErr w:type="spellStart"/>
      <w:r w:rsidR="001D1F29">
        <w:rPr>
          <w:lang w:val="en-US"/>
        </w:rPr>
        <w:t>ada</w:t>
      </w:r>
      <w:proofErr w:type="spellEnd"/>
      <w:r w:rsidR="001D1F29">
        <w:rPr>
          <w:lang w:val="en-US"/>
        </w:rPr>
        <w:t xml:space="preserve"> </w:t>
      </w:r>
      <w:proofErr w:type="spellStart"/>
      <w:r w:rsidR="001D1F29">
        <w:rPr>
          <w:lang w:val="en-US"/>
        </w:rPr>
        <w:t>penambahan</w:t>
      </w:r>
      <w:proofErr w:type="spellEnd"/>
      <w:r w:rsidR="001D1F29">
        <w:rPr>
          <w:lang w:val="en-US"/>
        </w:rPr>
        <w:t>/</w:t>
      </w:r>
      <w:proofErr w:type="spellStart"/>
      <w:r w:rsidR="001D1F29">
        <w:rPr>
          <w:lang w:val="en-US"/>
        </w:rPr>
        <w:t>pemekaran</w:t>
      </w:r>
      <w:proofErr w:type="spellEnd"/>
      <w:r w:rsidR="001D1F29">
        <w:rPr>
          <w:lang w:val="en-US"/>
        </w:rPr>
        <w:t xml:space="preserve"> </w:t>
      </w:r>
      <w:proofErr w:type="spellStart"/>
      <w:r w:rsidR="001D1F29">
        <w:rPr>
          <w:lang w:val="en-US"/>
        </w:rPr>
        <w:t>desa</w:t>
      </w:r>
      <w:proofErr w:type="spellEnd"/>
      <w:r w:rsidR="001D1F29">
        <w:rPr>
          <w:lang w:val="en-US"/>
        </w:rPr>
        <w:t xml:space="preserve"> </w:t>
      </w:r>
      <w:proofErr w:type="spellStart"/>
      <w:r w:rsidR="001D1F29">
        <w:rPr>
          <w:lang w:val="en-US"/>
        </w:rPr>
        <w:t>baru</w:t>
      </w:r>
      <w:proofErr w:type="spellEnd"/>
      <w:r w:rsidR="001D1F29">
        <w:rPr>
          <w:lang w:val="en-US"/>
        </w:rPr>
        <w:t>.</w:t>
      </w:r>
    </w:p>
    <w:p w14:paraId="7FA5E873" w14:textId="5E5AB2C0" w:rsidR="00E90C67" w:rsidRPr="001D1F29" w:rsidRDefault="001D1F29" w:rsidP="00F82818">
      <w:pPr>
        <w:pStyle w:val="BodyText"/>
        <w:numPr>
          <w:ilvl w:val="0"/>
          <w:numId w:val="34"/>
        </w:numPr>
        <w:spacing w:line="362" w:lineRule="auto"/>
        <w:ind w:right="424"/>
        <w:jc w:val="both"/>
        <w:rPr>
          <w:b/>
          <w:lang w:val="en-US"/>
        </w:rPr>
      </w:pPr>
      <w:proofErr w:type="spellStart"/>
      <w:r w:rsidRPr="001D1F29">
        <w:rPr>
          <w:b/>
          <w:lang w:val="en-US"/>
        </w:rPr>
        <w:t>Implementasi</w:t>
      </w:r>
      <w:proofErr w:type="spellEnd"/>
    </w:p>
    <w:p w14:paraId="65A4E1AD" w14:textId="49CD31C4" w:rsidR="001D1F29" w:rsidRPr="001D1F29" w:rsidRDefault="001D1F29" w:rsidP="006D7736">
      <w:pPr>
        <w:pStyle w:val="BodyText"/>
        <w:spacing w:line="362" w:lineRule="auto"/>
        <w:ind w:right="424" w:firstLine="360"/>
        <w:jc w:val="both"/>
      </w:pPr>
      <w:r>
        <w:t xml:space="preserve">Implementasi dalam iterasi pertama </w:t>
      </w:r>
      <w:proofErr w:type="spellStart"/>
      <w:r>
        <w:t>meenerapkan</w:t>
      </w:r>
      <w:proofErr w:type="spellEnd"/>
      <w:r>
        <w:t xml:space="preserve"> </w:t>
      </w:r>
      <w:proofErr w:type="spellStart"/>
      <w:r>
        <w:t>Test</w:t>
      </w:r>
      <w:proofErr w:type="spellEnd"/>
      <w:r>
        <w:t xml:space="preserve"> </w:t>
      </w:r>
      <w:proofErr w:type="spellStart"/>
      <w:r>
        <w:t>Driven</w:t>
      </w:r>
      <w:proofErr w:type="spellEnd"/>
      <w:r>
        <w:t xml:space="preserve"> </w:t>
      </w:r>
      <w:proofErr w:type="spellStart"/>
      <w:r>
        <w:t>Drive</w:t>
      </w:r>
      <w:proofErr w:type="spellEnd"/>
      <w:r>
        <w:t xml:space="preserve"> (TDD) dalam prosesnya. TDD memiliki tiga tahapan yaitu unit testing, </w:t>
      </w:r>
      <w:proofErr w:type="spellStart"/>
      <w:r>
        <w:t>code</w:t>
      </w:r>
      <w:proofErr w:type="spellEnd"/>
      <w:r>
        <w:t xml:space="preserve"> </w:t>
      </w:r>
      <w:proofErr w:type="spellStart"/>
      <w:r>
        <w:t>generation</w:t>
      </w:r>
      <w:proofErr w:type="spellEnd"/>
      <w:r>
        <w:t xml:space="preserve">, dan </w:t>
      </w:r>
      <w:proofErr w:type="spellStart"/>
      <w:r>
        <w:t>refactoring</w:t>
      </w:r>
      <w:proofErr w:type="spellEnd"/>
      <w:r>
        <w:t>. Unit testing pada iterasi 1 adalah sebagai berikut.</w:t>
      </w:r>
    </w:p>
    <w:p w14:paraId="04FB979C" w14:textId="0CF85A17" w:rsidR="00E90C67" w:rsidRPr="001D1F29" w:rsidRDefault="001D1F29" w:rsidP="00F82818">
      <w:pPr>
        <w:pStyle w:val="BodyText"/>
        <w:numPr>
          <w:ilvl w:val="1"/>
          <w:numId w:val="22"/>
        </w:numPr>
        <w:spacing w:line="362" w:lineRule="auto"/>
        <w:ind w:left="567" w:right="424" w:hanging="207"/>
        <w:jc w:val="both"/>
        <w:rPr>
          <w:lang w:val="en-US"/>
        </w:rPr>
      </w:pPr>
      <w:r>
        <w:rPr>
          <w:lang w:val="en-US"/>
        </w:rPr>
        <w:t xml:space="preserve"> </w:t>
      </w:r>
      <w:r w:rsidR="00E90C67" w:rsidRPr="00B53138">
        <w:rPr>
          <w:lang w:val="id-ID"/>
        </w:rPr>
        <w:t>Unit Tes</w:t>
      </w:r>
    </w:p>
    <w:p w14:paraId="3D4BB5EE" w14:textId="2B58BEEA" w:rsidR="000F66A7" w:rsidRPr="000F66A7" w:rsidRDefault="00E90C67" w:rsidP="00F850EB">
      <w:pPr>
        <w:pStyle w:val="BodyText"/>
        <w:spacing w:before="136" w:line="362" w:lineRule="auto"/>
        <w:ind w:right="422" w:firstLine="360"/>
        <w:jc w:val="both"/>
        <w:rPr>
          <w:i/>
          <w:iCs/>
        </w:rPr>
      </w:pPr>
      <w:r w:rsidRPr="00B53138">
        <w:rPr>
          <w:lang w:val="id-ID"/>
        </w:rPr>
        <w:t>Pen</w:t>
      </w:r>
      <w:proofErr w:type="spellStart"/>
      <w:r w:rsidR="001D1F29">
        <w:rPr>
          <w:lang w:val="en-US"/>
        </w:rPr>
        <w:t>gujian</w:t>
      </w:r>
      <w:proofErr w:type="spellEnd"/>
      <w:r w:rsidRPr="00B53138">
        <w:rPr>
          <w:lang w:val="id-ID"/>
        </w:rPr>
        <w:t xml:space="preserve"> fungsi yang sedang dikembangkan diperlukan sebagai dasar acuan sistem yang akan dibangun seperti yang dijelaskan pada </w:t>
      </w:r>
      <w:r w:rsidR="000F66A7">
        <w:rPr>
          <w:lang w:val="id-ID"/>
        </w:rPr>
        <w:t>Tabel 4.2</w:t>
      </w:r>
    </w:p>
    <w:p w14:paraId="1C55499C" w14:textId="0D1524B1" w:rsidR="00F850EB" w:rsidRPr="00F850EB" w:rsidRDefault="00F850EB" w:rsidP="00F850EB">
      <w:pPr>
        <w:pStyle w:val="Caption"/>
        <w:keepNext/>
        <w:jc w:val="center"/>
        <w:rPr>
          <w:i w:val="0"/>
          <w:iCs w:val="0"/>
          <w:color w:val="auto"/>
          <w:sz w:val="24"/>
          <w:szCs w:val="24"/>
        </w:rPr>
      </w:pPr>
      <w:r w:rsidRPr="00F850EB">
        <w:rPr>
          <w:i w:val="0"/>
          <w:iCs w:val="0"/>
          <w:color w:val="auto"/>
          <w:sz w:val="24"/>
          <w:szCs w:val="24"/>
        </w:rPr>
        <w:t xml:space="preserve">Tabel </w:t>
      </w:r>
      <w:r w:rsidR="006D7736">
        <w:rPr>
          <w:i w:val="0"/>
          <w:iCs w:val="0"/>
          <w:color w:val="auto"/>
          <w:sz w:val="24"/>
          <w:szCs w:val="24"/>
        </w:rPr>
        <w:fldChar w:fldCharType="begin"/>
      </w:r>
      <w:r w:rsidR="006D7736">
        <w:rPr>
          <w:i w:val="0"/>
          <w:iCs w:val="0"/>
          <w:color w:val="auto"/>
          <w:sz w:val="24"/>
          <w:szCs w:val="24"/>
        </w:rPr>
        <w:instrText xml:space="preserve"> STYLEREF 1 \s </w:instrText>
      </w:r>
      <w:r w:rsidR="006D7736">
        <w:rPr>
          <w:i w:val="0"/>
          <w:iCs w:val="0"/>
          <w:color w:val="auto"/>
          <w:sz w:val="24"/>
          <w:szCs w:val="24"/>
        </w:rPr>
        <w:fldChar w:fldCharType="separate"/>
      </w:r>
      <w:r w:rsidR="006D7736">
        <w:rPr>
          <w:i w:val="0"/>
          <w:iCs w:val="0"/>
          <w:noProof/>
          <w:color w:val="auto"/>
          <w:sz w:val="24"/>
          <w:szCs w:val="24"/>
        </w:rPr>
        <w:t>4</w:t>
      </w:r>
      <w:r w:rsidR="006D7736">
        <w:rPr>
          <w:i w:val="0"/>
          <w:iCs w:val="0"/>
          <w:color w:val="auto"/>
          <w:sz w:val="24"/>
          <w:szCs w:val="24"/>
        </w:rPr>
        <w:fldChar w:fldCharType="end"/>
      </w:r>
      <w:r w:rsidR="006D7736">
        <w:rPr>
          <w:i w:val="0"/>
          <w:iCs w:val="0"/>
          <w:color w:val="auto"/>
          <w:sz w:val="24"/>
          <w:szCs w:val="24"/>
        </w:rPr>
        <w:t>.</w:t>
      </w:r>
      <w:r w:rsidR="006D7736">
        <w:rPr>
          <w:i w:val="0"/>
          <w:iCs w:val="0"/>
          <w:color w:val="auto"/>
          <w:sz w:val="24"/>
          <w:szCs w:val="24"/>
        </w:rPr>
        <w:fldChar w:fldCharType="begin"/>
      </w:r>
      <w:r w:rsidR="006D7736">
        <w:rPr>
          <w:i w:val="0"/>
          <w:iCs w:val="0"/>
          <w:color w:val="auto"/>
          <w:sz w:val="24"/>
          <w:szCs w:val="24"/>
        </w:rPr>
        <w:instrText xml:space="preserve"> SEQ Tabel \* ARABIC \s 1 </w:instrText>
      </w:r>
      <w:r w:rsidR="006D7736">
        <w:rPr>
          <w:i w:val="0"/>
          <w:iCs w:val="0"/>
          <w:color w:val="auto"/>
          <w:sz w:val="24"/>
          <w:szCs w:val="24"/>
        </w:rPr>
        <w:fldChar w:fldCharType="separate"/>
      </w:r>
      <w:r w:rsidR="006D7736">
        <w:rPr>
          <w:i w:val="0"/>
          <w:iCs w:val="0"/>
          <w:noProof/>
          <w:color w:val="auto"/>
          <w:sz w:val="24"/>
          <w:szCs w:val="24"/>
        </w:rPr>
        <w:t>2</w:t>
      </w:r>
      <w:r w:rsidR="006D7736">
        <w:rPr>
          <w:i w:val="0"/>
          <w:iCs w:val="0"/>
          <w:color w:val="auto"/>
          <w:sz w:val="24"/>
          <w:szCs w:val="24"/>
        </w:rPr>
        <w:fldChar w:fldCharType="end"/>
      </w:r>
      <w:r w:rsidRPr="00F850EB">
        <w:rPr>
          <w:i w:val="0"/>
          <w:iCs w:val="0"/>
          <w:color w:val="auto"/>
          <w:sz w:val="24"/>
          <w:szCs w:val="24"/>
          <w:lang w:val="id-ID"/>
        </w:rPr>
        <w:t xml:space="preserve"> Skenario Pengujian Iterasi 1</w:t>
      </w:r>
    </w:p>
    <w:tbl>
      <w:tblPr>
        <w:tblStyle w:val="TableGrid"/>
        <w:tblpPr w:leftFromText="180" w:rightFromText="180" w:vertAnchor="text" w:tblpXSpec="center" w:tblpY="1"/>
        <w:tblOverlap w:val="never"/>
        <w:tblW w:w="8331" w:type="dxa"/>
        <w:tblLook w:val="04A0" w:firstRow="1" w:lastRow="0" w:firstColumn="1" w:lastColumn="0" w:noHBand="0" w:noVBand="1"/>
      </w:tblPr>
      <w:tblGrid>
        <w:gridCol w:w="988"/>
        <w:gridCol w:w="1778"/>
        <w:gridCol w:w="2209"/>
        <w:gridCol w:w="896"/>
        <w:gridCol w:w="2460"/>
      </w:tblGrid>
      <w:tr w:rsidR="005778F6" w:rsidRPr="000F66A7" w14:paraId="72E56960" w14:textId="77777777" w:rsidTr="00F368B3">
        <w:trPr>
          <w:tblHeader/>
        </w:trPr>
        <w:tc>
          <w:tcPr>
            <w:tcW w:w="988" w:type="dxa"/>
          </w:tcPr>
          <w:p w14:paraId="45039477" w14:textId="4C62D7AD" w:rsidR="005778F6" w:rsidRPr="000F66A7" w:rsidRDefault="005778F6" w:rsidP="00736E5F">
            <w:pPr>
              <w:spacing w:after="240"/>
              <w:ind w:firstLine="0"/>
              <w:jc w:val="center"/>
              <w:rPr>
                <w:i/>
                <w:iCs/>
                <w:sz w:val="20"/>
                <w:szCs w:val="20"/>
                <w:lang w:val="id-ID"/>
              </w:rPr>
            </w:pPr>
            <w:r w:rsidRPr="000F66A7">
              <w:rPr>
                <w:i/>
                <w:iCs/>
                <w:sz w:val="20"/>
                <w:szCs w:val="20"/>
                <w:lang w:val="id-ID"/>
              </w:rPr>
              <w:t xml:space="preserve">Kode User </w:t>
            </w:r>
            <w:proofErr w:type="spellStart"/>
            <w:r w:rsidRPr="000F66A7">
              <w:rPr>
                <w:i/>
                <w:iCs/>
                <w:sz w:val="20"/>
                <w:szCs w:val="20"/>
                <w:lang w:val="id-ID"/>
              </w:rPr>
              <w:t>Story</w:t>
            </w:r>
            <w:proofErr w:type="spellEnd"/>
          </w:p>
        </w:tc>
        <w:tc>
          <w:tcPr>
            <w:tcW w:w="1778" w:type="dxa"/>
          </w:tcPr>
          <w:p w14:paraId="2515A74F" w14:textId="77EBC152" w:rsidR="005778F6" w:rsidRPr="000F66A7" w:rsidRDefault="005778F6" w:rsidP="00736E5F">
            <w:pPr>
              <w:spacing w:after="240"/>
              <w:ind w:firstLine="0"/>
              <w:jc w:val="center"/>
              <w:rPr>
                <w:i/>
                <w:iCs/>
                <w:sz w:val="20"/>
                <w:szCs w:val="20"/>
                <w:lang w:val="id-ID"/>
              </w:rPr>
            </w:pPr>
            <w:r w:rsidRPr="000F66A7">
              <w:rPr>
                <w:i/>
                <w:iCs/>
                <w:sz w:val="20"/>
                <w:szCs w:val="20"/>
                <w:lang w:val="id-ID"/>
              </w:rPr>
              <w:t>Kode Skenario Pengujian</w:t>
            </w:r>
          </w:p>
        </w:tc>
        <w:tc>
          <w:tcPr>
            <w:tcW w:w="2209" w:type="dxa"/>
          </w:tcPr>
          <w:p w14:paraId="7E643478" w14:textId="75E31E7D" w:rsidR="005778F6" w:rsidRPr="000F66A7" w:rsidRDefault="005778F6" w:rsidP="00736E5F">
            <w:pPr>
              <w:spacing w:after="240"/>
              <w:ind w:firstLine="0"/>
              <w:jc w:val="center"/>
              <w:rPr>
                <w:i/>
                <w:iCs/>
                <w:sz w:val="20"/>
                <w:szCs w:val="20"/>
                <w:lang w:val="id-ID"/>
              </w:rPr>
            </w:pPr>
            <w:r w:rsidRPr="000F66A7">
              <w:rPr>
                <w:i/>
                <w:iCs/>
                <w:sz w:val="20"/>
                <w:szCs w:val="20"/>
                <w:lang w:val="id-ID"/>
              </w:rPr>
              <w:t>Skenario Pengujian</w:t>
            </w:r>
          </w:p>
        </w:tc>
        <w:tc>
          <w:tcPr>
            <w:tcW w:w="896" w:type="dxa"/>
          </w:tcPr>
          <w:p w14:paraId="653DED6E" w14:textId="75C95FFC" w:rsidR="005778F6" w:rsidRPr="000F66A7" w:rsidRDefault="005778F6" w:rsidP="00736E5F">
            <w:pPr>
              <w:spacing w:after="240"/>
              <w:ind w:firstLine="0"/>
              <w:jc w:val="center"/>
              <w:rPr>
                <w:i/>
                <w:iCs/>
                <w:sz w:val="20"/>
                <w:szCs w:val="20"/>
                <w:lang w:val="id-ID"/>
              </w:rPr>
            </w:pPr>
            <w:r w:rsidRPr="000F66A7">
              <w:rPr>
                <w:i/>
                <w:iCs/>
                <w:sz w:val="20"/>
                <w:szCs w:val="20"/>
                <w:lang w:val="id-ID"/>
              </w:rPr>
              <w:t>Aktor</w:t>
            </w:r>
          </w:p>
        </w:tc>
        <w:tc>
          <w:tcPr>
            <w:tcW w:w="2460" w:type="dxa"/>
          </w:tcPr>
          <w:p w14:paraId="13CA8F52" w14:textId="235A69AC" w:rsidR="005778F6" w:rsidRPr="000F66A7" w:rsidRDefault="005778F6" w:rsidP="00736E5F">
            <w:pPr>
              <w:spacing w:after="240"/>
              <w:ind w:firstLine="0"/>
              <w:jc w:val="center"/>
              <w:rPr>
                <w:i/>
                <w:iCs/>
                <w:sz w:val="20"/>
                <w:szCs w:val="20"/>
                <w:lang w:val="id-ID"/>
              </w:rPr>
            </w:pPr>
            <w:r w:rsidRPr="000F66A7">
              <w:rPr>
                <w:i/>
                <w:iCs/>
                <w:sz w:val="20"/>
                <w:szCs w:val="20"/>
                <w:lang w:val="id-ID"/>
              </w:rPr>
              <w:t xml:space="preserve">Hasil yang diharapkan </w:t>
            </w:r>
          </w:p>
        </w:tc>
      </w:tr>
      <w:tr w:rsidR="005778F6" w:rsidRPr="000F66A7" w14:paraId="092CA523" w14:textId="77777777" w:rsidTr="00F368B3">
        <w:tc>
          <w:tcPr>
            <w:tcW w:w="988" w:type="dxa"/>
          </w:tcPr>
          <w:p w14:paraId="332DF4ED" w14:textId="1B0E92E5" w:rsidR="005778F6" w:rsidRPr="000F66A7" w:rsidRDefault="005778F6" w:rsidP="00415D10">
            <w:pPr>
              <w:spacing w:after="240"/>
              <w:ind w:firstLine="0"/>
              <w:rPr>
                <w:sz w:val="20"/>
                <w:szCs w:val="20"/>
                <w:lang w:val="id-ID"/>
              </w:rPr>
            </w:pPr>
            <w:r w:rsidRPr="000F66A7">
              <w:rPr>
                <w:sz w:val="20"/>
                <w:szCs w:val="20"/>
                <w:lang w:val="id-ID"/>
              </w:rPr>
              <w:t>US-01</w:t>
            </w:r>
          </w:p>
        </w:tc>
        <w:tc>
          <w:tcPr>
            <w:tcW w:w="1778" w:type="dxa"/>
          </w:tcPr>
          <w:p w14:paraId="365EC51F" w14:textId="7B64E862" w:rsidR="005778F6" w:rsidRPr="000F66A7" w:rsidRDefault="005778F6" w:rsidP="00415D10">
            <w:pPr>
              <w:spacing w:after="240"/>
              <w:ind w:firstLine="0"/>
              <w:rPr>
                <w:sz w:val="20"/>
                <w:szCs w:val="20"/>
                <w:lang w:val="id-ID"/>
              </w:rPr>
            </w:pPr>
            <w:r w:rsidRPr="000F66A7">
              <w:rPr>
                <w:sz w:val="20"/>
                <w:szCs w:val="20"/>
                <w:lang w:val="id-ID"/>
              </w:rPr>
              <w:t>US-01-TS-01</w:t>
            </w:r>
          </w:p>
        </w:tc>
        <w:tc>
          <w:tcPr>
            <w:tcW w:w="2209" w:type="dxa"/>
          </w:tcPr>
          <w:p w14:paraId="0519F25C" w14:textId="7406D4C9" w:rsidR="005778F6" w:rsidRPr="000F66A7" w:rsidRDefault="003F317B" w:rsidP="00415D10">
            <w:pPr>
              <w:spacing w:after="240"/>
              <w:ind w:firstLine="0"/>
              <w:rPr>
                <w:sz w:val="20"/>
                <w:szCs w:val="20"/>
                <w:lang w:val="id-ID"/>
              </w:rPr>
            </w:pPr>
            <w:r w:rsidRPr="000F66A7">
              <w:rPr>
                <w:sz w:val="20"/>
                <w:szCs w:val="20"/>
                <w:lang w:val="id-ID"/>
              </w:rPr>
              <w:t xml:space="preserve">Kepala dinas menambahkan pengguna baru dengan </w:t>
            </w:r>
            <w:proofErr w:type="spellStart"/>
            <w:r w:rsidRPr="000F66A7">
              <w:rPr>
                <w:i/>
                <w:iCs/>
                <w:sz w:val="20"/>
                <w:szCs w:val="20"/>
                <w:lang w:val="id-ID"/>
              </w:rPr>
              <w:t>role</w:t>
            </w:r>
            <w:proofErr w:type="spellEnd"/>
            <w:r w:rsidRPr="000F66A7">
              <w:rPr>
                <w:sz w:val="20"/>
                <w:szCs w:val="20"/>
                <w:lang w:val="id-ID"/>
              </w:rPr>
              <w:t xml:space="preserve"> Kepala Dinas.  Penggunaan format email dan kata sandi yang tidak sesuai dengan kriteria tidak diperbolehkan</w:t>
            </w:r>
          </w:p>
        </w:tc>
        <w:tc>
          <w:tcPr>
            <w:tcW w:w="896" w:type="dxa"/>
          </w:tcPr>
          <w:p w14:paraId="08E774E6" w14:textId="77777777" w:rsidR="005778F6" w:rsidRPr="000F66A7" w:rsidRDefault="005778F6" w:rsidP="00415D10">
            <w:pPr>
              <w:spacing w:after="240"/>
              <w:ind w:firstLine="0"/>
              <w:jc w:val="center"/>
              <w:rPr>
                <w:sz w:val="20"/>
                <w:szCs w:val="20"/>
                <w:lang w:val="id-ID"/>
              </w:rPr>
            </w:pPr>
            <w:r w:rsidRPr="000F66A7">
              <w:rPr>
                <w:sz w:val="20"/>
                <w:szCs w:val="20"/>
                <w:lang w:val="id-ID"/>
              </w:rPr>
              <w:t>Kepala Dinas</w:t>
            </w:r>
          </w:p>
          <w:p w14:paraId="327C4B5C" w14:textId="77777777" w:rsidR="005778F6" w:rsidRPr="000F66A7" w:rsidRDefault="005778F6" w:rsidP="00415D10">
            <w:pPr>
              <w:spacing w:after="240"/>
              <w:ind w:firstLine="0"/>
              <w:jc w:val="center"/>
              <w:rPr>
                <w:sz w:val="20"/>
                <w:szCs w:val="20"/>
                <w:lang w:val="id-ID"/>
              </w:rPr>
            </w:pPr>
          </w:p>
          <w:p w14:paraId="4F7357C3" w14:textId="77777777" w:rsidR="005778F6" w:rsidRPr="000F66A7" w:rsidRDefault="005778F6" w:rsidP="00415D10">
            <w:pPr>
              <w:spacing w:after="240"/>
              <w:ind w:firstLine="0"/>
              <w:jc w:val="center"/>
              <w:rPr>
                <w:sz w:val="20"/>
                <w:szCs w:val="20"/>
                <w:lang w:val="id-ID"/>
              </w:rPr>
            </w:pPr>
          </w:p>
        </w:tc>
        <w:tc>
          <w:tcPr>
            <w:tcW w:w="2460" w:type="dxa"/>
          </w:tcPr>
          <w:p w14:paraId="6563DDEA" w14:textId="77777777" w:rsidR="005778F6" w:rsidRPr="000F66A7" w:rsidRDefault="005778F6" w:rsidP="00415D10">
            <w:pPr>
              <w:spacing w:after="240"/>
              <w:ind w:firstLine="0"/>
              <w:jc w:val="center"/>
              <w:rPr>
                <w:sz w:val="20"/>
                <w:szCs w:val="20"/>
                <w:lang w:val="id-ID"/>
              </w:rPr>
            </w:pPr>
            <w:r w:rsidRPr="000F66A7">
              <w:rPr>
                <w:sz w:val="20"/>
                <w:szCs w:val="20"/>
                <w:lang w:val="id-ID"/>
              </w:rPr>
              <w:t xml:space="preserve">Pengguna baru berhasil ditambahkan dan dapat melakukan </w:t>
            </w:r>
            <w:proofErr w:type="spellStart"/>
            <w:r w:rsidRPr="000F66A7">
              <w:rPr>
                <w:sz w:val="20"/>
                <w:szCs w:val="20"/>
                <w:lang w:val="id-ID"/>
              </w:rPr>
              <w:t>autentikasi</w:t>
            </w:r>
            <w:proofErr w:type="spellEnd"/>
            <w:r w:rsidRPr="000F66A7">
              <w:rPr>
                <w:sz w:val="20"/>
                <w:szCs w:val="20"/>
                <w:lang w:val="id-ID"/>
              </w:rPr>
              <w:t>.</w:t>
            </w:r>
          </w:p>
          <w:p w14:paraId="43453D83" w14:textId="77777777" w:rsidR="005778F6" w:rsidRPr="000F66A7" w:rsidRDefault="005778F6" w:rsidP="00415D10">
            <w:pPr>
              <w:spacing w:after="240"/>
              <w:ind w:firstLine="0"/>
              <w:jc w:val="center"/>
              <w:rPr>
                <w:sz w:val="20"/>
                <w:szCs w:val="20"/>
                <w:lang w:val="id-ID"/>
              </w:rPr>
            </w:pPr>
          </w:p>
          <w:p w14:paraId="16FAB15A" w14:textId="77777777" w:rsidR="005778F6" w:rsidRPr="000F66A7" w:rsidRDefault="005778F6" w:rsidP="00415D10">
            <w:pPr>
              <w:spacing w:after="240"/>
              <w:ind w:firstLine="0"/>
              <w:jc w:val="center"/>
              <w:rPr>
                <w:sz w:val="20"/>
                <w:szCs w:val="20"/>
                <w:lang w:val="id-ID"/>
              </w:rPr>
            </w:pPr>
          </w:p>
        </w:tc>
      </w:tr>
      <w:tr w:rsidR="003F317B" w:rsidRPr="000F66A7" w14:paraId="3280B64D" w14:textId="77777777" w:rsidTr="00F368B3">
        <w:tc>
          <w:tcPr>
            <w:tcW w:w="988" w:type="dxa"/>
          </w:tcPr>
          <w:p w14:paraId="3A066829" w14:textId="5BB60C4B"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22D6ADB6" w14:textId="0EDE7D05" w:rsidR="003F317B" w:rsidRPr="000F66A7" w:rsidRDefault="003F317B" w:rsidP="003F317B">
            <w:pPr>
              <w:spacing w:after="240"/>
              <w:ind w:firstLine="0"/>
              <w:rPr>
                <w:sz w:val="20"/>
                <w:szCs w:val="20"/>
                <w:lang w:val="id-ID"/>
              </w:rPr>
            </w:pPr>
            <w:r w:rsidRPr="000F66A7">
              <w:rPr>
                <w:sz w:val="20"/>
                <w:szCs w:val="20"/>
                <w:lang w:val="id-ID"/>
              </w:rPr>
              <w:t>US-01-TS-02</w:t>
            </w:r>
          </w:p>
        </w:tc>
        <w:tc>
          <w:tcPr>
            <w:tcW w:w="2209" w:type="dxa"/>
          </w:tcPr>
          <w:p w14:paraId="20D2D72A" w14:textId="0EBC47BE" w:rsidR="003F317B" w:rsidRPr="000F66A7" w:rsidRDefault="003F317B" w:rsidP="003F317B">
            <w:pPr>
              <w:spacing w:after="240"/>
              <w:ind w:firstLine="0"/>
              <w:rPr>
                <w:sz w:val="20"/>
                <w:szCs w:val="20"/>
                <w:lang w:val="id-ID"/>
              </w:rPr>
            </w:pPr>
            <w:r w:rsidRPr="000F66A7">
              <w:rPr>
                <w:sz w:val="20"/>
                <w:szCs w:val="20"/>
                <w:lang w:val="id-ID"/>
              </w:rPr>
              <w:t xml:space="preserve">Kepala dinas menambahkan pengguna baru dengan </w:t>
            </w:r>
            <w:proofErr w:type="spellStart"/>
            <w:r w:rsidRPr="000F66A7">
              <w:rPr>
                <w:i/>
                <w:iCs/>
                <w:sz w:val="20"/>
                <w:szCs w:val="20"/>
                <w:lang w:val="id-ID"/>
              </w:rPr>
              <w:t>role</w:t>
            </w:r>
            <w:proofErr w:type="spellEnd"/>
            <w:r w:rsidRPr="000F66A7">
              <w:rPr>
                <w:sz w:val="20"/>
                <w:szCs w:val="20"/>
                <w:lang w:val="id-ID"/>
              </w:rPr>
              <w:t xml:space="preserve"> Kepala Dinas.  Penggunaan format email dan kata sandi yang tidak sesuai </w:t>
            </w:r>
            <w:r w:rsidRPr="000F66A7">
              <w:rPr>
                <w:sz w:val="20"/>
                <w:szCs w:val="20"/>
                <w:lang w:val="id-ID"/>
              </w:rPr>
              <w:lastRenderedPageBreak/>
              <w:t>dengan kriteria diperbolehkan</w:t>
            </w:r>
          </w:p>
        </w:tc>
        <w:tc>
          <w:tcPr>
            <w:tcW w:w="896" w:type="dxa"/>
          </w:tcPr>
          <w:p w14:paraId="53953B00" w14:textId="20F49030" w:rsidR="003F317B" w:rsidRPr="000F66A7" w:rsidRDefault="003F317B" w:rsidP="003F317B">
            <w:pPr>
              <w:spacing w:after="240"/>
              <w:ind w:firstLine="0"/>
              <w:jc w:val="center"/>
              <w:rPr>
                <w:sz w:val="20"/>
                <w:szCs w:val="20"/>
                <w:lang w:val="id-ID"/>
              </w:rPr>
            </w:pPr>
            <w:r w:rsidRPr="000F66A7">
              <w:rPr>
                <w:sz w:val="20"/>
                <w:szCs w:val="20"/>
                <w:lang w:val="id-ID"/>
              </w:rPr>
              <w:lastRenderedPageBreak/>
              <w:t>Kepala Dinas</w:t>
            </w:r>
          </w:p>
        </w:tc>
        <w:tc>
          <w:tcPr>
            <w:tcW w:w="2460" w:type="dxa"/>
          </w:tcPr>
          <w:p w14:paraId="1F05598D" w14:textId="614C37AF" w:rsidR="003F317B" w:rsidRPr="000F66A7" w:rsidRDefault="003F317B" w:rsidP="003F317B">
            <w:pPr>
              <w:spacing w:after="240"/>
              <w:ind w:firstLine="0"/>
              <w:jc w:val="center"/>
              <w:rPr>
                <w:sz w:val="20"/>
                <w:szCs w:val="20"/>
                <w:lang w:val="id-ID"/>
              </w:rPr>
            </w:pPr>
            <w:r w:rsidRPr="000F66A7">
              <w:rPr>
                <w:sz w:val="20"/>
                <w:szCs w:val="20"/>
                <w:lang w:val="id-ID"/>
              </w:rPr>
              <w:t>Penambahan pengguna baru gagal.</w:t>
            </w:r>
          </w:p>
        </w:tc>
      </w:tr>
      <w:tr w:rsidR="003F317B" w:rsidRPr="000F66A7" w14:paraId="4FF2C3F7" w14:textId="77777777" w:rsidTr="00F368B3">
        <w:tc>
          <w:tcPr>
            <w:tcW w:w="988" w:type="dxa"/>
          </w:tcPr>
          <w:p w14:paraId="251508F6" w14:textId="3E4C6426"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3305897A" w14:textId="2F54B1BA" w:rsidR="003F317B" w:rsidRPr="000F66A7" w:rsidRDefault="003F317B" w:rsidP="003F317B">
            <w:pPr>
              <w:spacing w:after="240"/>
              <w:ind w:firstLine="0"/>
              <w:rPr>
                <w:sz w:val="20"/>
                <w:szCs w:val="20"/>
                <w:lang w:val="id-ID"/>
              </w:rPr>
            </w:pPr>
            <w:r w:rsidRPr="000F66A7">
              <w:rPr>
                <w:sz w:val="20"/>
                <w:szCs w:val="20"/>
                <w:lang w:val="id-ID"/>
              </w:rPr>
              <w:t>US-01-TS-03</w:t>
            </w:r>
          </w:p>
        </w:tc>
        <w:tc>
          <w:tcPr>
            <w:tcW w:w="2209" w:type="dxa"/>
          </w:tcPr>
          <w:p w14:paraId="7677EB6D" w14:textId="7A73AE3F" w:rsidR="003F317B" w:rsidRPr="000F66A7" w:rsidRDefault="003F317B" w:rsidP="003F317B">
            <w:pPr>
              <w:spacing w:after="240"/>
              <w:ind w:firstLine="0"/>
              <w:rPr>
                <w:sz w:val="20"/>
                <w:szCs w:val="20"/>
                <w:lang w:val="id-ID"/>
              </w:rPr>
            </w:pPr>
            <w:r w:rsidRPr="000F66A7">
              <w:rPr>
                <w:sz w:val="20"/>
                <w:szCs w:val="20"/>
                <w:lang w:val="id-ID"/>
              </w:rPr>
              <w:t xml:space="preserve">Kepala dinas menambahkan pengguna baru dengan </w:t>
            </w:r>
            <w:proofErr w:type="spellStart"/>
            <w:r w:rsidRPr="000F66A7">
              <w:rPr>
                <w:i/>
                <w:iCs/>
                <w:sz w:val="20"/>
                <w:szCs w:val="20"/>
                <w:lang w:val="id-ID"/>
              </w:rPr>
              <w:t>role</w:t>
            </w:r>
            <w:proofErr w:type="spellEnd"/>
            <w:r w:rsidRPr="000F66A7">
              <w:rPr>
                <w:sz w:val="20"/>
                <w:szCs w:val="20"/>
                <w:lang w:val="id-ID"/>
              </w:rPr>
              <w:t xml:space="preserve"> kepala bidang serta divisi yang menjadi tanggung jawab kepala bidang tersebut.  Penggunaan format email dan kata sandi yang tidak sesuai dengan kriteria tidak diperbolehkan</w:t>
            </w:r>
          </w:p>
        </w:tc>
        <w:tc>
          <w:tcPr>
            <w:tcW w:w="896" w:type="dxa"/>
          </w:tcPr>
          <w:p w14:paraId="718FBA31" w14:textId="4092DDF5"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31E6E4E9" w14:textId="5D59E72E" w:rsidR="003F317B" w:rsidRPr="000F66A7" w:rsidRDefault="003F317B" w:rsidP="003F317B">
            <w:pPr>
              <w:spacing w:after="240"/>
              <w:ind w:firstLine="0"/>
              <w:jc w:val="center"/>
              <w:rPr>
                <w:sz w:val="20"/>
                <w:szCs w:val="20"/>
                <w:lang w:val="id-ID"/>
              </w:rPr>
            </w:pPr>
            <w:r w:rsidRPr="000F66A7">
              <w:rPr>
                <w:sz w:val="20"/>
                <w:szCs w:val="20"/>
                <w:lang w:val="id-ID"/>
              </w:rPr>
              <w:t xml:space="preserve">Pengguna baru berhasil ditambahkan dan dapat melakukan </w:t>
            </w:r>
            <w:proofErr w:type="spellStart"/>
            <w:r w:rsidRPr="000F66A7">
              <w:rPr>
                <w:sz w:val="20"/>
                <w:szCs w:val="20"/>
                <w:lang w:val="id-ID"/>
              </w:rPr>
              <w:t>autentikasi</w:t>
            </w:r>
            <w:proofErr w:type="spellEnd"/>
            <w:r w:rsidRPr="000F66A7">
              <w:rPr>
                <w:sz w:val="20"/>
                <w:szCs w:val="20"/>
                <w:lang w:val="id-ID"/>
              </w:rPr>
              <w:t>.</w:t>
            </w:r>
          </w:p>
        </w:tc>
      </w:tr>
      <w:tr w:rsidR="003F317B" w:rsidRPr="000F66A7" w14:paraId="1DC731C7" w14:textId="77777777" w:rsidTr="00F368B3">
        <w:tc>
          <w:tcPr>
            <w:tcW w:w="988" w:type="dxa"/>
          </w:tcPr>
          <w:p w14:paraId="716EFECE" w14:textId="3EF92FA5"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4A322A78" w14:textId="7DCD6127" w:rsidR="003F317B" w:rsidRPr="000F66A7" w:rsidRDefault="003F317B" w:rsidP="003F317B">
            <w:pPr>
              <w:spacing w:after="240"/>
              <w:ind w:firstLine="0"/>
              <w:rPr>
                <w:sz w:val="20"/>
                <w:szCs w:val="20"/>
                <w:lang w:val="id-ID"/>
              </w:rPr>
            </w:pPr>
            <w:r w:rsidRPr="000F66A7">
              <w:rPr>
                <w:sz w:val="20"/>
                <w:szCs w:val="20"/>
                <w:lang w:val="id-ID"/>
              </w:rPr>
              <w:t>US-01-TS-04</w:t>
            </w:r>
          </w:p>
        </w:tc>
        <w:tc>
          <w:tcPr>
            <w:tcW w:w="2209" w:type="dxa"/>
          </w:tcPr>
          <w:p w14:paraId="019428F8" w14:textId="765FE97D" w:rsidR="003F317B" w:rsidRPr="000F66A7" w:rsidRDefault="003F317B" w:rsidP="003F317B">
            <w:pPr>
              <w:spacing w:after="240"/>
              <w:ind w:firstLine="0"/>
              <w:rPr>
                <w:sz w:val="20"/>
                <w:szCs w:val="20"/>
                <w:lang w:val="id-ID"/>
              </w:rPr>
            </w:pPr>
            <w:r w:rsidRPr="000F66A7">
              <w:rPr>
                <w:sz w:val="20"/>
                <w:szCs w:val="20"/>
                <w:lang w:val="id-ID"/>
              </w:rPr>
              <w:t xml:space="preserve">Kepala dinas menambahkan pengguna baru dengan </w:t>
            </w:r>
            <w:proofErr w:type="spellStart"/>
            <w:r w:rsidRPr="000F66A7">
              <w:rPr>
                <w:i/>
                <w:iCs/>
                <w:sz w:val="20"/>
                <w:szCs w:val="20"/>
                <w:lang w:val="id-ID"/>
              </w:rPr>
              <w:t>role</w:t>
            </w:r>
            <w:proofErr w:type="spellEnd"/>
            <w:r w:rsidRPr="000F66A7">
              <w:rPr>
                <w:sz w:val="20"/>
                <w:szCs w:val="20"/>
                <w:lang w:val="id-ID"/>
              </w:rPr>
              <w:t xml:space="preserve"> kepala bidang serta divisi yang menjadi tanggung jawab kepala bidang tersebut.  Penggunaan format email dan kata sandi yang tidak sesuai dengan kriteria diperbolehkan</w:t>
            </w:r>
          </w:p>
        </w:tc>
        <w:tc>
          <w:tcPr>
            <w:tcW w:w="896" w:type="dxa"/>
          </w:tcPr>
          <w:p w14:paraId="2BF470BC" w14:textId="00F065B6"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5B95B071" w14:textId="217AA81F" w:rsidR="003F317B" w:rsidRPr="000F66A7" w:rsidRDefault="003F317B" w:rsidP="003F317B">
            <w:pPr>
              <w:spacing w:after="240"/>
              <w:ind w:firstLine="0"/>
              <w:jc w:val="center"/>
              <w:rPr>
                <w:sz w:val="20"/>
                <w:szCs w:val="20"/>
                <w:lang w:val="id-ID"/>
              </w:rPr>
            </w:pPr>
            <w:r w:rsidRPr="000F66A7">
              <w:rPr>
                <w:sz w:val="20"/>
                <w:szCs w:val="20"/>
                <w:lang w:val="id-ID"/>
              </w:rPr>
              <w:t>Penambahan pengguna baru gagal.</w:t>
            </w:r>
          </w:p>
        </w:tc>
      </w:tr>
      <w:tr w:rsidR="003F317B" w:rsidRPr="000F66A7" w14:paraId="415B9878" w14:textId="77777777" w:rsidTr="00F368B3">
        <w:tc>
          <w:tcPr>
            <w:tcW w:w="988" w:type="dxa"/>
          </w:tcPr>
          <w:p w14:paraId="5744331B" w14:textId="77F799D8"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6E6971BD" w14:textId="71F5117A" w:rsidR="003F317B" w:rsidRPr="000F66A7" w:rsidRDefault="003F317B" w:rsidP="003F317B">
            <w:pPr>
              <w:spacing w:after="240"/>
              <w:ind w:firstLine="0"/>
              <w:rPr>
                <w:sz w:val="20"/>
                <w:szCs w:val="20"/>
                <w:lang w:val="id-ID"/>
              </w:rPr>
            </w:pPr>
            <w:r w:rsidRPr="000F66A7">
              <w:rPr>
                <w:sz w:val="20"/>
                <w:szCs w:val="20"/>
                <w:lang w:val="id-ID"/>
              </w:rPr>
              <w:t>US-01-TS-05</w:t>
            </w:r>
          </w:p>
        </w:tc>
        <w:tc>
          <w:tcPr>
            <w:tcW w:w="2209" w:type="dxa"/>
          </w:tcPr>
          <w:p w14:paraId="5E3D652E" w14:textId="588D5AFE" w:rsidR="003F317B" w:rsidRPr="000F66A7" w:rsidRDefault="003F317B" w:rsidP="003F317B">
            <w:pPr>
              <w:spacing w:after="240"/>
              <w:ind w:firstLine="0"/>
              <w:rPr>
                <w:sz w:val="20"/>
                <w:szCs w:val="20"/>
                <w:lang w:val="id-ID"/>
              </w:rPr>
            </w:pPr>
            <w:r w:rsidRPr="000F66A7">
              <w:rPr>
                <w:sz w:val="20"/>
                <w:szCs w:val="20"/>
                <w:lang w:val="id-ID"/>
              </w:rPr>
              <w:t xml:space="preserve">Kepala dinas menambahkan pengguna baru dengan </w:t>
            </w:r>
            <w:proofErr w:type="spellStart"/>
            <w:r w:rsidRPr="000F66A7">
              <w:rPr>
                <w:i/>
                <w:iCs/>
                <w:sz w:val="20"/>
                <w:szCs w:val="20"/>
                <w:lang w:val="id-ID"/>
              </w:rPr>
              <w:t>role</w:t>
            </w:r>
            <w:proofErr w:type="spellEnd"/>
            <w:r w:rsidRPr="000F66A7">
              <w:rPr>
                <w:sz w:val="20"/>
                <w:szCs w:val="20"/>
                <w:lang w:val="id-ID"/>
              </w:rPr>
              <w:t xml:space="preserve"> badan penyuluh serta wilayah kecamatan yang menjadi tanggung jawab badan penyuluh tersebut.  Penggunaan format email dan kata sandi yang tidak sesuai dengan kriteria diperbolehkan</w:t>
            </w:r>
          </w:p>
        </w:tc>
        <w:tc>
          <w:tcPr>
            <w:tcW w:w="896" w:type="dxa"/>
          </w:tcPr>
          <w:p w14:paraId="745F89EC" w14:textId="2DD26220"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103B1860" w14:textId="7B0B21B7" w:rsidR="003F317B" w:rsidRPr="000F66A7" w:rsidRDefault="003F317B" w:rsidP="003F317B">
            <w:pPr>
              <w:spacing w:after="240"/>
              <w:ind w:firstLine="0"/>
              <w:jc w:val="center"/>
              <w:rPr>
                <w:sz w:val="20"/>
                <w:szCs w:val="20"/>
                <w:lang w:val="id-ID"/>
              </w:rPr>
            </w:pPr>
            <w:r w:rsidRPr="000F66A7">
              <w:rPr>
                <w:sz w:val="20"/>
                <w:szCs w:val="20"/>
                <w:lang w:val="id-ID"/>
              </w:rPr>
              <w:t xml:space="preserve">Pengguna baru berhasil ditambahkan dan dapat melakukan </w:t>
            </w:r>
            <w:proofErr w:type="spellStart"/>
            <w:r w:rsidRPr="000F66A7">
              <w:rPr>
                <w:sz w:val="20"/>
                <w:szCs w:val="20"/>
                <w:lang w:val="id-ID"/>
              </w:rPr>
              <w:t>autentikasi</w:t>
            </w:r>
            <w:proofErr w:type="spellEnd"/>
            <w:r w:rsidRPr="000F66A7">
              <w:rPr>
                <w:sz w:val="20"/>
                <w:szCs w:val="20"/>
                <w:lang w:val="id-ID"/>
              </w:rPr>
              <w:t>.</w:t>
            </w:r>
          </w:p>
        </w:tc>
      </w:tr>
      <w:tr w:rsidR="003F317B" w:rsidRPr="000F66A7" w14:paraId="5FB87302" w14:textId="77777777" w:rsidTr="00F368B3">
        <w:tc>
          <w:tcPr>
            <w:tcW w:w="988" w:type="dxa"/>
          </w:tcPr>
          <w:p w14:paraId="1CAA0AF9" w14:textId="0F4E0AC5"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4273BB96" w14:textId="4220F9A1" w:rsidR="003F317B" w:rsidRPr="000F66A7" w:rsidRDefault="003F317B" w:rsidP="003F317B">
            <w:pPr>
              <w:spacing w:after="240"/>
              <w:ind w:firstLine="0"/>
              <w:rPr>
                <w:sz w:val="20"/>
                <w:szCs w:val="20"/>
                <w:lang w:val="id-ID"/>
              </w:rPr>
            </w:pPr>
            <w:r w:rsidRPr="000F66A7">
              <w:rPr>
                <w:sz w:val="20"/>
                <w:szCs w:val="20"/>
                <w:lang w:val="id-ID"/>
              </w:rPr>
              <w:t>US-01-TS-06</w:t>
            </w:r>
          </w:p>
        </w:tc>
        <w:tc>
          <w:tcPr>
            <w:tcW w:w="2209" w:type="dxa"/>
          </w:tcPr>
          <w:p w14:paraId="0F046446" w14:textId="7A8489FC" w:rsidR="003F317B" w:rsidRPr="000F66A7" w:rsidRDefault="003F317B" w:rsidP="003F317B">
            <w:pPr>
              <w:pStyle w:val="NormalWeb"/>
              <w:spacing w:before="0" w:beforeAutospacing="0" w:after="0" w:afterAutospacing="0"/>
              <w:rPr>
                <w:sz w:val="20"/>
                <w:szCs w:val="20"/>
              </w:rPr>
            </w:pPr>
            <w:r w:rsidRPr="000F66A7">
              <w:rPr>
                <w:sz w:val="20"/>
                <w:szCs w:val="20"/>
              </w:rPr>
              <w:t xml:space="preserve">Kepala dinas menambahkan pengguna baru dengan </w:t>
            </w:r>
            <w:proofErr w:type="spellStart"/>
            <w:r w:rsidRPr="000F66A7">
              <w:rPr>
                <w:i/>
                <w:iCs/>
                <w:sz w:val="20"/>
                <w:szCs w:val="20"/>
              </w:rPr>
              <w:t>role</w:t>
            </w:r>
            <w:proofErr w:type="spellEnd"/>
            <w:r w:rsidRPr="000F66A7">
              <w:rPr>
                <w:i/>
                <w:iCs/>
                <w:sz w:val="20"/>
                <w:szCs w:val="20"/>
              </w:rPr>
              <w:t xml:space="preserve"> </w:t>
            </w:r>
            <w:r w:rsidRPr="000F66A7">
              <w:rPr>
                <w:sz w:val="20"/>
                <w:szCs w:val="20"/>
              </w:rPr>
              <w:t>badan penyuluh serta wilayah kecamatan yang menjadi tanggung jawab badan penyuluh tersebut.  Penggunaan format email dan kata sandi yang tidak sesuai dengan kriteria tidak diperbolehkan.</w:t>
            </w:r>
          </w:p>
          <w:p w14:paraId="6CF04E1E" w14:textId="36879697" w:rsidR="003F317B" w:rsidRPr="000F66A7" w:rsidRDefault="003F317B" w:rsidP="003F317B">
            <w:pPr>
              <w:spacing w:after="240"/>
              <w:ind w:firstLine="0"/>
              <w:rPr>
                <w:sz w:val="20"/>
                <w:szCs w:val="20"/>
                <w:lang w:val="id-ID"/>
              </w:rPr>
            </w:pPr>
          </w:p>
        </w:tc>
        <w:tc>
          <w:tcPr>
            <w:tcW w:w="896" w:type="dxa"/>
          </w:tcPr>
          <w:p w14:paraId="59F1D2ED" w14:textId="01428556"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2D35BC05" w14:textId="7001E159" w:rsidR="003F317B" w:rsidRPr="000F66A7" w:rsidRDefault="003F317B" w:rsidP="003F317B">
            <w:pPr>
              <w:spacing w:after="240"/>
              <w:ind w:firstLine="0"/>
              <w:jc w:val="center"/>
              <w:rPr>
                <w:sz w:val="20"/>
                <w:szCs w:val="20"/>
                <w:lang w:val="id-ID"/>
              </w:rPr>
            </w:pPr>
            <w:r w:rsidRPr="000F66A7">
              <w:rPr>
                <w:sz w:val="20"/>
                <w:szCs w:val="20"/>
                <w:lang w:val="id-ID"/>
              </w:rPr>
              <w:t>Penambahan pengguna baru gagal.</w:t>
            </w:r>
          </w:p>
        </w:tc>
      </w:tr>
      <w:tr w:rsidR="003F317B" w:rsidRPr="000F66A7" w14:paraId="78E10813" w14:textId="77777777" w:rsidTr="00F368B3">
        <w:tc>
          <w:tcPr>
            <w:tcW w:w="988" w:type="dxa"/>
          </w:tcPr>
          <w:p w14:paraId="5E500F88" w14:textId="29B1EF33"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4070CA45" w14:textId="6BFFC9F2" w:rsidR="003F317B" w:rsidRPr="000F66A7" w:rsidRDefault="003F317B" w:rsidP="003F317B">
            <w:pPr>
              <w:spacing w:after="240"/>
              <w:ind w:firstLine="0"/>
              <w:rPr>
                <w:sz w:val="20"/>
                <w:szCs w:val="20"/>
                <w:lang w:val="id-ID"/>
              </w:rPr>
            </w:pPr>
            <w:r w:rsidRPr="000F66A7">
              <w:rPr>
                <w:sz w:val="20"/>
                <w:szCs w:val="20"/>
                <w:lang w:val="id-ID"/>
              </w:rPr>
              <w:t>US-01-TS-07</w:t>
            </w:r>
          </w:p>
        </w:tc>
        <w:tc>
          <w:tcPr>
            <w:tcW w:w="2209" w:type="dxa"/>
          </w:tcPr>
          <w:p w14:paraId="420C8831" w14:textId="4EF32B4B" w:rsidR="003F317B" w:rsidRPr="000F66A7" w:rsidRDefault="003F317B" w:rsidP="003F317B">
            <w:pPr>
              <w:spacing w:after="240"/>
              <w:ind w:firstLine="0"/>
              <w:rPr>
                <w:sz w:val="20"/>
                <w:szCs w:val="20"/>
                <w:lang w:val="id-ID"/>
              </w:rPr>
            </w:pPr>
            <w:r w:rsidRPr="000F66A7">
              <w:rPr>
                <w:sz w:val="20"/>
                <w:szCs w:val="20"/>
                <w:lang w:val="id-ID"/>
              </w:rPr>
              <w:t xml:space="preserve">Kepala dinas mengubah </w:t>
            </w:r>
            <w:proofErr w:type="spellStart"/>
            <w:r w:rsidRPr="000F66A7">
              <w:rPr>
                <w:i/>
                <w:iCs/>
                <w:sz w:val="20"/>
                <w:szCs w:val="20"/>
                <w:lang w:val="id-ID"/>
              </w:rPr>
              <w:t>role</w:t>
            </w:r>
            <w:proofErr w:type="spellEnd"/>
            <w:r w:rsidRPr="000F66A7">
              <w:rPr>
                <w:sz w:val="20"/>
                <w:szCs w:val="20"/>
                <w:lang w:val="id-ID"/>
              </w:rPr>
              <w:t xml:space="preserve"> pengguna.</w:t>
            </w:r>
          </w:p>
        </w:tc>
        <w:tc>
          <w:tcPr>
            <w:tcW w:w="896" w:type="dxa"/>
          </w:tcPr>
          <w:p w14:paraId="75D19272" w14:textId="61D0C91D"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03EC06AB" w14:textId="21C05AD1" w:rsidR="003F317B" w:rsidRPr="000F66A7" w:rsidRDefault="003F317B" w:rsidP="003F317B">
            <w:pPr>
              <w:spacing w:after="240"/>
              <w:ind w:firstLine="0"/>
              <w:jc w:val="center"/>
              <w:rPr>
                <w:sz w:val="20"/>
                <w:szCs w:val="20"/>
                <w:lang w:val="id-ID"/>
              </w:rPr>
            </w:pPr>
            <w:r w:rsidRPr="000F66A7">
              <w:rPr>
                <w:sz w:val="20"/>
                <w:szCs w:val="20"/>
                <w:lang w:val="id-ID"/>
              </w:rPr>
              <w:t xml:space="preserve">Pengguna dapat melakukan </w:t>
            </w:r>
            <w:proofErr w:type="spellStart"/>
            <w:r w:rsidRPr="000F66A7">
              <w:rPr>
                <w:sz w:val="20"/>
                <w:szCs w:val="20"/>
                <w:lang w:val="id-ID"/>
              </w:rPr>
              <w:t>autentikasi</w:t>
            </w:r>
            <w:proofErr w:type="spellEnd"/>
            <w:r w:rsidRPr="000F66A7">
              <w:rPr>
                <w:sz w:val="20"/>
                <w:szCs w:val="20"/>
                <w:lang w:val="id-ID"/>
              </w:rPr>
              <w:t xml:space="preserve"> dengan </w:t>
            </w:r>
            <w:proofErr w:type="spellStart"/>
            <w:r w:rsidRPr="000F66A7">
              <w:rPr>
                <w:sz w:val="20"/>
                <w:szCs w:val="20"/>
                <w:lang w:val="id-ID"/>
              </w:rPr>
              <w:t>role</w:t>
            </w:r>
            <w:proofErr w:type="spellEnd"/>
            <w:r w:rsidRPr="000F66A7">
              <w:rPr>
                <w:sz w:val="20"/>
                <w:szCs w:val="20"/>
                <w:lang w:val="id-ID"/>
              </w:rPr>
              <w:t xml:space="preserve"> yang sudah diubah.</w:t>
            </w:r>
          </w:p>
        </w:tc>
      </w:tr>
      <w:tr w:rsidR="003F317B" w:rsidRPr="000F66A7" w14:paraId="50B0CAAF" w14:textId="77777777" w:rsidTr="00F368B3">
        <w:tc>
          <w:tcPr>
            <w:tcW w:w="988" w:type="dxa"/>
          </w:tcPr>
          <w:p w14:paraId="3D0387A6" w14:textId="6326E5D5" w:rsidR="003F317B" w:rsidRPr="000F66A7" w:rsidRDefault="003F317B" w:rsidP="003F317B">
            <w:pPr>
              <w:spacing w:after="240"/>
              <w:ind w:firstLine="0"/>
              <w:rPr>
                <w:sz w:val="20"/>
                <w:szCs w:val="20"/>
                <w:lang w:val="id-ID"/>
              </w:rPr>
            </w:pPr>
            <w:r w:rsidRPr="000F66A7">
              <w:rPr>
                <w:sz w:val="20"/>
                <w:szCs w:val="20"/>
                <w:lang w:val="id-ID"/>
              </w:rPr>
              <w:lastRenderedPageBreak/>
              <w:t>US-01</w:t>
            </w:r>
          </w:p>
        </w:tc>
        <w:tc>
          <w:tcPr>
            <w:tcW w:w="1778" w:type="dxa"/>
          </w:tcPr>
          <w:p w14:paraId="4B77B3FC" w14:textId="295C757D" w:rsidR="003F317B" w:rsidRPr="000F66A7" w:rsidRDefault="003F317B" w:rsidP="003F317B">
            <w:pPr>
              <w:spacing w:after="240"/>
              <w:ind w:firstLine="0"/>
              <w:rPr>
                <w:sz w:val="20"/>
                <w:szCs w:val="20"/>
                <w:lang w:val="id-ID"/>
              </w:rPr>
            </w:pPr>
            <w:r w:rsidRPr="000F66A7">
              <w:rPr>
                <w:sz w:val="20"/>
                <w:szCs w:val="20"/>
                <w:lang w:val="id-ID"/>
              </w:rPr>
              <w:t>US-01-TS-08</w:t>
            </w:r>
          </w:p>
        </w:tc>
        <w:tc>
          <w:tcPr>
            <w:tcW w:w="2209" w:type="dxa"/>
          </w:tcPr>
          <w:p w14:paraId="4A40ABBB" w14:textId="4A7F98CA" w:rsidR="003F317B" w:rsidRPr="000F66A7" w:rsidRDefault="003F317B" w:rsidP="003F317B">
            <w:pPr>
              <w:spacing w:after="240"/>
              <w:ind w:firstLine="0"/>
              <w:rPr>
                <w:sz w:val="20"/>
                <w:szCs w:val="20"/>
                <w:lang w:val="id-ID"/>
              </w:rPr>
            </w:pPr>
            <w:r w:rsidRPr="000F66A7">
              <w:rPr>
                <w:sz w:val="20"/>
                <w:szCs w:val="20"/>
                <w:lang w:val="id-ID"/>
              </w:rPr>
              <w:t xml:space="preserve">Kepala dinas mengubah bidang yang menjadi tanggung jawab pengguna dengan </w:t>
            </w:r>
            <w:proofErr w:type="spellStart"/>
            <w:r w:rsidRPr="000F66A7">
              <w:rPr>
                <w:i/>
                <w:iCs/>
                <w:sz w:val="20"/>
                <w:szCs w:val="20"/>
                <w:lang w:val="id-ID"/>
              </w:rPr>
              <w:t>role</w:t>
            </w:r>
            <w:proofErr w:type="spellEnd"/>
            <w:r w:rsidRPr="000F66A7">
              <w:rPr>
                <w:sz w:val="20"/>
                <w:szCs w:val="20"/>
                <w:lang w:val="id-ID"/>
              </w:rPr>
              <w:t xml:space="preserve"> kepala bidang.</w:t>
            </w:r>
          </w:p>
        </w:tc>
        <w:tc>
          <w:tcPr>
            <w:tcW w:w="896" w:type="dxa"/>
          </w:tcPr>
          <w:p w14:paraId="2E08EEF7" w14:textId="2C7868FE"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27C43EE4" w14:textId="2260A6E0" w:rsidR="003F317B" w:rsidRPr="000F66A7" w:rsidRDefault="003F317B" w:rsidP="003F317B">
            <w:pPr>
              <w:spacing w:after="240"/>
              <w:ind w:firstLine="0"/>
              <w:jc w:val="center"/>
              <w:rPr>
                <w:sz w:val="20"/>
                <w:szCs w:val="20"/>
                <w:lang w:val="id-ID"/>
              </w:rPr>
            </w:pPr>
            <w:r w:rsidRPr="000F66A7">
              <w:rPr>
                <w:sz w:val="20"/>
                <w:szCs w:val="20"/>
                <w:lang w:val="id-ID"/>
              </w:rPr>
              <w:t xml:space="preserve">Pengguna dapat melakukan </w:t>
            </w:r>
            <w:proofErr w:type="spellStart"/>
            <w:r w:rsidRPr="000F66A7">
              <w:rPr>
                <w:sz w:val="20"/>
                <w:szCs w:val="20"/>
                <w:lang w:val="id-ID"/>
              </w:rPr>
              <w:t>autentikasi</w:t>
            </w:r>
            <w:proofErr w:type="spellEnd"/>
            <w:r w:rsidRPr="000F66A7">
              <w:rPr>
                <w:sz w:val="20"/>
                <w:szCs w:val="20"/>
                <w:lang w:val="id-ID"/>
              </w:rPr>
              <w:t xml:space="preserve"> dan memiliki perubahan bidang.</w:t>
            </w:r>
          </w:p>
        </w:tc>
      </w:tr>
      <w:tr w:rsidR="003F317B" w:rsidRPr="000F66A7" w14:paraId="0F94C35A" w14:textId="77777777" w:rsidTr="00F368B3">
        <w:tc>
          <w:tcPr>
            <w:tcW w:w="988" w:type="dxa"/>
          </w:tcPr>
          <w:p w14:paraId="41C741B0" w14:textId="60A52D6C"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142FDDE6" w14:textId="5917005A" w:rsidR="003F317B" w:rsidRPr="000F66A7" w:rsidRDefault="003F317B" w:rsidP="003F317B">
            <w:pPr>
              <w:spacing w:after="240"/>
              <w:ind w:firstLine="0"/>
              <w:rPr>
                <w:sz w:val="20"/>
                <w:szCs w:val="20"/>
                <w:lang w:val="id-ID"/>
              </w:rPr>
            </w:pPr>
            <w:r w:rsidRPr="000F66A7">
              <w:rPr>
                <w:sz w:val="20"/>
                <w:szCs w:val="20"/>
                <w:lang w:val="id-ID"/>
              </w:rPr>
              <w:t>US-01-TS-09</w:t>
            </w:r>
          </w:p>
        </w:tc>
        <w:tc>
          <w:tcPr>
            <w:tcW w:w="2209" w:type="dxa"/>
          </w:tcPr>
          <w:p w14:paraId="0B6075AF" w14:textId="1829FD2C" w:rsidR="003F317B" w:rsidRPr="000F66A7" w:rsidRDefault="003F317B" w:rsidP="003F317B">
            <w:pPr>
              <w:spacing w:after="240"/>
              <w:ind w:firstLine="0"/>
              <w:rPr>
                <w:sz w:val="20"/>
                <w:szCs w:val="20"/>
                <w:lang w:val="id-ID"/>
              </w:rPr>
            </w:pPr>
            <w:r w:rsidRPr="000F66A7">
              <w:rPr>
                <w:sz w:val="20"/>
                <w:szCs w:val="20"/>
                <w:lang w:val="id-ID"/>
              </w:rPr>
              <w:t xml:space="preserve">Kepala dinas mengubah wilayah  yang menjadi tanggung jawab pengguna dengan </w:t>
            </w:r>
            <w:proofErr w:type="spellStart"/>
            <w:r w:rsidRPr="000F66A7">
              <w:rPr>
                <w:i/>
                <w:iCs/>
                <w:sz w:val="20"/>
                <w:szCs w:val="20"/>
                <w:lang w:val="id-ID"/>
              </w:rPr>
              <w:t>role</w:t>
            </w:r>
            <w:proofErr w:type="spellEnd"/>
            <w:r w:rsidRPr="000F66A7">
              <w:rPr>
                <w:sz w:val="20"/>
                <w:szCs w:val="20"/>
                <w:lang w:val="id-ID"/>
              </w:rPr>
              <w:t xml:space="preserve"> badan penyuluh .</w:t>
            </w:r>
          </w:p>
        </w:tc>
        <w:tc>
          <w:tcPr>
            <w:tcW w:w="896" w:type="dxa"/>
          </w:tcPr>
          <w:p w14:paraId="0E8F65BC" w14:textId="4C01065F"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2E3EA8C0" w14:textId="1ED03CB5" w:rsidR="003F317B" w:rsidRPr="000F66A7" w:rsidRDefault="003F317B" w:rsidP="003F317B">
            <w:pPr>
              <w:spacing w:after="240"/>
              <w:ind w:firstLine="0"/>
              <w:jc w:val="center"/>
              <w:rPr>
                <w:sz w:val="20"/>
                <w:szCs w:val="20"/>
                <w:lang w:val="id-ID"/>
              </w:rPr>
            </w:pPr>
            <w:r w:rsidRPr="000F66A7">
              <w:rPr>
                <w:sz w:val="20"/>
                <w:szCs w:val="20"/>
                <w:lang w:val="id-ID"/>
              </w:rPr>
              <w:t xml:space="preserve">Pengguna dapat melakukan  </w:t>
            </w:r>
            <w:proofErr w:type="spellStart"/>
            <w:r w:rsidRPr="000F66A7">
              <w:rPr>
                <w:sz w:val="20"/>
                <w:szCs w:val="20"/>
                <w:lang w:val="id-ID"/>
              </w:rPr>
              <w:t>autentikasi</w:t>
            </w:r>
            <w:proofErr w:type="spellEnd"/>
            <w:r w:rsidRPr="000F66A7">
              <w:rPr>
                <w:sz w:val="20"/>
                <w:szCs w:val="20"/>
                <w:lang w:val="id-ID"/>
              </w:rPr>
              <w:t xml:space="preserve"> dan memiliki perubahan wilayah.</w:t>
            </w:r>
          </w:p>
        </w:tc>
      </w:tr>
      <w:tr w:rsidR="003F317B" w:rsidRPr="000F66A7" w14:paraId="08C7A758" w14:textId="77777777" w:rsidTr="00F368B3">
        <w:tc>
          <w:tcPr>
            <w:tcW w:w="988" w:type="dxa"/>
          </w:tcPr>
          <w:p w14:paraId="09C35C54" w14:textId="0C58C756"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26B9B8D7" w14:textId="3322C7F2" w:rsidR="003F317B" w:rsidRPr="000F66A7" w:rsidRDefault="003F317B" w:rsidP="003F317B">
            <w:pPr>
              <w:spacing w:after="240"/>
              <w:ind w:firstLine="0"/>
              <w:rPr>
                <w:sz w:val="20"/>
                <w:szCs w:val="20"/>
                <w:lang w:val="id-ID"/>
              </w:rPr>
            </w:pPr>
            <w:r w:rsidRPr="000F66A7">
              <w:rPr>
                <w:sz w:val="20"/>
                <w:szCs w:val="20"/>
                <w:lang w:val="id-ID"/>
              </w:rPr>
              <w:t>US-01-TS-10</w:t>
            </w:r>
          </w:p>
        </w:tc>
        <w:tc>
          <w:tcPr>
            <w:tcW w:w="2209" w:type="dxa"/>
          </w:tcPr>
          <w:p w14:paraId="3DF4DE08" w14:textId="593BD453" w:rsidR="003F317B" w:rsidRPr="000F66A7" w:rsidRDefault="003F317B" w:rsidP="003F317B">
            <w:pPr>
              <w:spacing w:after="240"/>
              <w:ind w:firstLine="0"/>
              <w:rPr>
                <w:sz w:val="20"/>
                <w:szCs w:val="20"/>
                <w:lang w:val="id-ID"/>
              </w:rPr>
            </w:pPr>
            <w:r w:rsidRPr="000F66A7">
              <w:rPr>
                <w:sz w:val="20"/>
                <w:szCs w:val="20"/>
                <w:lang w:val="id-ID"/>
              </w:rPr>
              <w:t>Kepala dinas mengubah kredensial pengguna menggunakan  format email dan kata sandi yang tidak sesuai dengan kriteria tidak diperbolehkan</w:t>
            </w:r>
            <w:r w:rsidRPr="000F66A7">
              <w:rPr>
                <w:sz w:val="20"/>
                <w:szCs w:val="20"/>
              </w:rPr>
              <w:t>.</w:t>
            </w:r>
          </w:p>
        </w:tc>
        <w:tc>
          <w:tcPr>
            <w:tcW w:w="896" w:type="dxa"/>
          </w:tcPr>
          <w:p w14:paraId="75F6AF25" w14:textId="2E41D43A"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13AA2145" w14:textId="13AB3C57" w:rsidR="003F317B" w:rsidRPr="000F66A7" w:rsidRDefault="003F317B" w:rsidP="003F317B">
            <w:pPr>
              <w:spacing w:after="240"/>
              <w:ind w:firstLine="0"/>
              <w:jc w:val="center"/>
              <w:rPr>
                <w:sz w:val="20"/>
                <w:szCs w:val="20"/>
                <w:lang w:val="id-ID"/>
              </w:rPr>
            </w:pPr>
            <w:r w:rsidRPr="000F66A7">
              <w:rPr>
                <w:sz w:val="20"/>
                <w:szCs w:val="20"/>
                <w:lang w:val="id-ID"/>
              </w:rPr>
              <w:t xml:space="preserve">Pengguna dapat melakukan  </w:t>
            </w:r>
            <w:proofErr w:type="spellStart"/>
            <w:r w:rsidRPr="000F66A7">
              <w:rPr>
                <w:sz w:val="20"/>
                <w:szCs w:val="20"/>
                <w:lang w:val="id-ID"/>
              </w:rPr>
              <w:t>autentikasi</w:t>
            </w:r>
            <w:proofErr w:type="spellEnd"/>
            <w:r w:rsidRPr="000F66A7">
              <w:rPr>
                <w:sz w:val="20"/>
                <w:szCs w:val="20"/>
                <w:lang w:val="id-ID"/>
              </w:rPr>
              <w:t xml:space="preserve"> dengan kredensial yang baru dan tidak dapat melakukan  </w:t>
            </w:r>
            <w:proofErr w:type="spellStart"/>
            <w:r w:rsidRPr="000F66A7">
              <w:rPr>
                <w:sz w:val="20"/>
                <w:szCs w:val="20"/>
                <w:lang w:val="id-ID"/>
              </w:rPr>
              <w:t>autentikasi</w:t>
            </w:r>
            <w:proofErr w:type="spellEnd"/>
            <w:r w:rsidRPr="000F66A7">
              <w:rPr>
                <w:sz w:val="20"/>
                <w:szCs w:val="20"/>
                <w:lang w:val="id-ID"/>
              </w:rPr>
              <w:t xml:space="preserve"> dengan kredensial yang lama.</w:t>
            </w:r>
          </w:p>
        </w:tc>
      </w:tr>
      <w:tr w:rsidR="003F317B" w:rsidRPr="000F66A7" w14:paraId="4DCA4FF4" w14:textId="77777777" w:rsidTr="00F368B3">
        <w:tc>
          <w:tcPr>
            <w:tcW w:w="988" w:type="dxa"/>
          </w:tcPr>
          <w:p w14:paraId="31924FFB" w14:textId="7369F6AC"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551330EA" w14:textId="0E106A10" w:rsidR="003F317B" w:rsidRPr="000F66A7" w:rsidRDefault="003F317B" w:rsidP="003F317B">
            <w:pPr>
              <w:spacing w:after="240"/>
              <w:ind w:firstLine="0"/>
              <w:rPr>
                <w:sz w:val="20"/>
                <w:szCs w:val="20"/>
                <w:lang w:val="id-ID"/>
              </w:rPr>
            </w:pPr>
            <w:r w:rsidRPr="000F66A7">
              <w:rPr>
                <w:sz w:val="20"/>
                <w:szCs w:val="20"/>
                <w:lang w:val="id-ID"/>
              </w:rPr>
              <w:t>US-01-TS-11</w:t>
            </w:r>
          </w:p>
        </w:tc>
        <w:tc>
          <w:tcPr>
            <w:tcW w:w="2209" w:type="dxa"/>
          </w:tcPr>
          <w:p w14:paraId="5C486DF4" w14:textId="7BD43AE4" w:rsidR="003F317B" w:rsidRPr="000F66A7" w:rsidRDefault="003F317B" w:rsidP="003F317B">
            <w:pPr>
              <w:spacing w:after="240"/>
              <w:ind w:firstLine="0"/>
              <w:rPr>
                <w:sz w:val="20"/>
                <w:szCs w:val="20"/>
                <w:lang w:val="id-ID"/>
              </w:rPr>
            </w:pPr>
            <w:r w:rsidRPr="000F66A7">
              <w:rPr>
                <w:sz w:val="20"/>
                <w:szCs w:val="20"/>
                <w:lang w:val="id-ID"/>
              </w:rPr>
              <w:t>Kepala dinas mengubah kredensial pengguna menggunakan  format email dan kata sandi yang tidak sesuai dengan kriteria diperbolehkan</w:t>
            </w:r>
            <w:r w:rsidRPr="000F66A7">
              <w:rPr>
                <w:sz w:val="20"/>
                <w:szCs w:val="20"/>
              </w:rPr>
              <w:t>.</w:t>
            </w:r>
          </w:p>
        </w:tc>
        <w:tc>
          <w:tcPr>
            <w:tcW w:w="896" w:type="dxa"/>
          </w:tcPr>
          <w:p w14:paraId="61AF0786" w14:textId="33BDA3D0"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12C09060" w14:textId="4FFE2257" w:rsidR="003F317B" w:rsidRPr="000F66A7" w:rsidRDefault="003F317B" w:rsidP="003F317B">
            <w:pPr>
              <w:spacing w:after="240"/>
              <w:ind w:firstLine="0"/>
              <w:jc w:val="center"/>
              <w:rPr>
                <w:sz w:val="20"/>
                <w:szCs w:val="20"/>
                <w:lang w:val="id-ID"/>
              </w:rPr>
            </w:pPr>
            <w:r w:rsidRPr="000F66A7">
              <w:rPr>
                <w:sz w:val="20"/>
                <w:szCs w:val="20"/>
                <w:lang w:val="id-ID"/>
              </w:rPr>
              <w:t xml:space="preserve">Pengguna tidak mengalami perubahan kredensial dan tetap dapat melakukan  </w:t>
            </w:r>
            <w:proofErr w:type="spellStart"/>
            <w:r w:rsidRPr="000F66A7">
              <w:rPr>
                <w:sz w:val="20"/>
                <w:szCs w:val="20"/>
                <w:lang w:val="id-ID"/>
              </w:rPr>
              <w:t>autentikasi</w:t>
            </w:r>
            <w:proofErr w:type="spellEnd"/>
            <w:r w:rsidRPr="000F66A7">
              <w:rPr>
                <w:sz w:val="20"/>
                <w:szCs w:val="20"/>
                <w:lang w:val="id-ID"/>
              </w:rPr>
              <w:t xml:space="preserve"> dengan kredensial yang lama.</w:t>
            </w:r>
          </w:p>
        </w:tc>
      </w:tr>
      <w:tr w:rsidR="003F317B" w:rsidRPr="000F66A7" w14:paraId="5F91D91F" w14:textId="77777777" w:rsidTr="00F368B3">
        <w:tc>
          <w:tcPr>
            <w:tcW w:w="988" w:type="dxa"/>
          </w:tcPr>
          <w:p w14:paraId="18E0FA9B" w14:textId="387699D5"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09FAC87B" w14:textId="6A1F1BAF" w:rsidR="003F317B" w:rsidRPr="000F66A7" w:rsidRDefault="003F317B" w:rsidP="003F317B">
            <w:pPr>
              <w:spacing w:after="240"/>
              <w:ind w:firstLine="0"/>
              <w:rPr>
                <w:sz w:val="20"/>
                <w:szCs w:val="20"/>
                <w:lang w:val="id-ID"/>
              </w:rPr>
            </w:pPr>
            <w:r w:rsidRPr="000F66A7">
              <w:rPr>
                <w:sz w:val="20"/>
                <w:szCs w:val="20"/>
                <w:lang w:val="id-ID"/>
              </w:rPr>
              <w:t>US-01-TS-12</w:t>
            </w:r>
          </w:p>
        </w:tc>
        <w:tc>
          <w:tcPr>
            <w:tcW w:w="2209" w:type="dxa"/>
          </w:tcPr>
          <w:p w14:paraId="74E9C4B0" w14:textId="51B6A773" w:rsidR="003F317B" w:rsidRPr="000F66A7" w:rsidRDefault="003F317B" w:rsidP="003F317B">
            <w:pPr>
              <w:spacing w:after="240"/>
              <w:ind w:firstLine="0"/>
              <w:rPr>
                <w:sz w:val="20"/>
                <w:szCs w:val="20"/>
                <w:lang w:val="id-ID"/>
              </w:rPr>
            </w:pPr>
            <w:r w:rsidRPr="000F66A7">
              <w:rPr>
                <w:sz w:val="20"/>
                <w:szCs w:val="20"/>
                <w:lang w:val="id-ID"/>
              </w:rPr>
              <w:t>Kepala dinas menghapus pengguna.</w:t>
            </w:r>
          </w:p>
        </w:tc>
        <w:tc>
          <w:tcPr>
            <w:tcW w:w="896" w:type="dxa"/>
          </w:tcPr>
          <w:p w14:paraId="472B8202" w14:textId="012D3168"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6B275A1F" w14:textId="544E37B1" w:rsidR="003F317B" w:rsidRPr="000F66A7" w:rsidRDefault="003F317B" w:rsidP="003F317B">
            <w:pPr>
              <w:spacing w:after="240"/>
              <w:ind w:firstLine="0"/>
              <w:jc w:val="center"/>
              <w:rPr>
                <w:sz w:val="20"/>
                <w:szCs w:val="20"/>
                <w:lang w:val="id-ID"/>
              </w:rPr>
            </w:pPr>
            <w:r w:rsidRPr="000F66A7">
              <w:rPr>
                <w:sz w:val="20"/>
                <w:szCs w:val="20"/>
                <w:lang w:val="id-ID"/>
              </w:rPr>
              <w:t xml:space="preserve">Pengguna terhapus dari sistem dan pengguna tidak lagi dapat melakukan </w:t>
            </w:r>
            <w:proofErr w:type="spellStart"/>
            <w:r w:rsidRPr="000F66A7">
              <w:rPr>
                <w:sz w:val="20"/>
                <w:szCs w:val="20"/>
                <w:lang w:val="id-ID"/>
              </w:rPr>
              <w:t>autentikasi</w:t>
            </w:r>
            <w:proofErr w:type="spellEnd"/>
            <w:r w:rsidRPr="000F66A7">
              <w:rPr>
                <w:sz w:val="20"/>
                <w:szCs w:val="20"/>
                <w:lang w:val="id-ID"/>
              </w:rPr>
              <w:t>.</w:t>
            </w:r>
          </w:p>
        </w:tc>
      </w:tr>
      <w:tr w:rsidR="003F317B" w:rsidRPr="000F66A7" w14:paraId="57D6DC15" w14:textId="77777777" w:rsidTr="00F368B3">
        <w:tc>
          <w:tcPr>
            <w:tcW w:w="988" w:type="dxa"/>
          </w:tcPr>
          <w:p w14:paraId="203EA115" w14:textId="063EB62C" w:rsidR="003F317B" w:rsidRPr="000F66A7" w:rsidRDefault="003F317B" w:rsidP="003F317B">
            <w:pPr>
              <w:spacing w:after="240"/>
              <w:ind w:firstLine="0"/>
              <w:rPr>
                <w:sz w:val="20"/>
                <w:szCs w:val="20"/>
                <w:lang w:val="id-ID"/>
              </w:rPr>
            </w:pPr>
            <w:r w:rsidRPr="000F66A7">
              <w:rPr>
                <w:sz w:val="20"/>
                <w:szCs w:val="20"/>
                <w:lang w:val="id-ID"/>
              </w:rPr>
              <w:t>US-02</w:t>
            </w:r>
          </w:p>
        </w:tc>
        <w:tc>
          <w:tcPr>
            <w:tcW w:w="1778" w:type="dxa"/>
          </w:tcPr>
          <w:p w14:paraId="1DB65E46" w14:textId="68C5F74E" w:rsidR="003F317B" w:rsidRPr="000F66A7" w:rsidRDefault="003F317B" w:rsidP="003F317B">
            <w:pPr>
              <w:spacing w:after="240"/>
              <w:ind w:firstLine="0"/>
              <w:rPr>
                <w:sz w:val="20"/>
                <w:szCs w:val="20"/>
                <w:lang w:val="id-ID"/>
              </w:rPr>
            </w:pPr>
            <w:r w:rsidRPr="000F66A7">
              <w:rPr>
                <w:sz w:val="20"/>
                <w:szCs w:val="20"/>
                <w:lang w:val="id-ID"/>
              </w:rPr>
              <w:t>US-02-TS-01</w:t>
            </w:r>
          </w:p>
        </w:tc>
        <w:tc>
          <w:tcPr>
            <w:tcW w:w="2209" w:type="dxa"/>
          </w:tcPr>
          <w:p w14:paraId="784B6D61" w14:textId="0DAD57D6" w:rsidR="003F317B" w:rsidRPr="000F66A7" w:rsidRDefault="003F317B" w:rsidP="003F317B">
            <w:pPr>
              <w:spacing w:after="240"/>
              <w:ind w:firstLine="0"/>
              <w:rPr>
                <w:sz w:val="20"/>
                <w:szCs w:val="20"/>
                <w:lang w:val="id-ID"/>
              </w:rPr>
            </w:pPr>
            <w:r w:rsidRPr="000F66A7">
              <w:rPr>
                <w:sz w:val="20"/>
                <w:szCs w:val="20"/>
                <w:lang w:val="id-ID"/>
              </w:rPr>
              <w:t>Kepala dinas menambah data kecamatan baru.</w:t>
            </w:r>
          </w:p>
        </w:tc>
        <w:tc>
          <w:tcPr>
            <w:tcW w:w="896" w:type="dxa"/>
          </w:tcPr>
          <w:p w14:paraId="4E0F60D1" w14:textId="77777777" w:rsidR="003F317B" w:rsidRPr="000F66A7" w:rsidRDefault="003F317B" w:rsidP="003F317B">
            <w:pPr>
              <w:spacing w:after="240"/>
              <w:ind w:firstLine="0"/>
              <w:jc w:val="center"/>
              <w:rPr>
                <w:sz w:val="20"/>
                <w:szCs w:val="20"/>
                <w:lang w:val="id-ID"/>
              </w:rPr>
            </w:pPr>
            <w:r w:rsidRPr="000F66A7">
              <w:rPr>
                <w:sz w:val="20"/>
                <w:szCs w:val="20"/>
                <w:lang w:val="id-ID"/>
              </w:rPr>
              <w:t>Kepala Dinas</w:t>
            </w:r>
          </w:p>
          <w:p w14:paraId="00B02D29" w14:textId="77777777" w:rsidR="003F317B" w:rsidRPr="000F66A7" w:rsidRDefault="003F317B" w:rsidP="003F317B">
            <w:pPr>
              <w:spacing w:after="240"/>
              <w:ind w:firstLine="0"/>
              <w:jc w:val="center"/>
              <w:rPr>
                <w:sz w:val="20"/>
                <w:szCs w:val="20"/>
                <w:lang w:val="id-ID"/>
              </w:rPr>
            </w:pPr>
          </w:p>
        </w:tc>
        <w:tc>
          <w:tcPr>
            <w:tcW w:w="2460" w:type="dxa"/>
          </w:tcPr>
          <w:p w14:paraId="3F0214FB" w14:textId="77777777" w:rsidR="003F317B" w:rsidRPr="000F66A7" w:rsidRDefault="003F317B" w:rsidP="003F317B">
            <w:pPr>
              <w:spacing w:after="240"/>
              <w:ind w:firstLine="0"/>
              <w:jc w:val="center"/>
              <w:rPr>
                <w:sz w:val="20"/>
                <w:szCs w:val="20"/>
                <w:lang w:val="id-ID"/>
              </w:rPr>
            </w:pPr>
            <w:r w:rsidRPr="000F66A7">
              <w:rPr>
                <w:sz w:val="20"/>
                <w:szCs w:val="20"/>
                <w:lang w:val="id-ID"/>
              </w:rPr>
              <w:t>Data Kecamatan baru berhasil dibuat.</w:t>
            </w:r>
          </w:p>
          <w:p w14:paraId="01C12862" w14:textId="77777777" w:rsidR="003F317B" w:rsidRPr="000F66A7" w:rsidRDefault="003F317B" w:rsidP="003F317B">
            <w:pPr>
              <w:spacing w:after="240"/>
              <w:ind w:firstLine="0"/>
              <w:jc w:val="center"/>
              <w:rPr>
                <w:sz w:val="20"/>
                <w:szCs w:val="20"/>
                <w:lang w:val="id-ID"/>
              </w:rPr>
            </w:pPr>
          </w:p>
        </w:tc>
      </w:tr>
      <w:tr w:rsidR="003F317B" w:rsidRPr="000F66A7" w14:paraId="035B6AC4" w14:textId="77777777" w:rsidTr="00F368B3">
        <w:tc>
          <w:tcPr>
            <w:tcW w:w="988" w:type="dxa"/>
          </w:tcPr>
          <w:p w14:paraId="7D44B606" w14:textId="2803322A" w:rsidR="003F317B" w:rsidRPr="000F66A7" w:rsidRDefault="003F317B" w:rsidP="003F317B">
            <w:pPr>
              <w:spacing w:after="240"/>
              <w:ind w:firstLine="0"/>
              <w:rPr>
                <w:sz w:val="20"/>
                <w:szCs w:val="20"/>
                <w:lang w:val="id-ID"/>
              </w:rPr>
            </w:pPr>
            <w:r w:rsidRPr="000F66A7">
              <w:rPr>
                <w:sz w:val="20"/>
                <w:szCs w:val="20"/>
                <w:lang w:val="id-ID"/>
              </w:rPr>
              <w:t>US-02</w:t>
            </w:r>
          </w:p>
        </w:tc>
        <w:tc>
          <w:tcPr>
            <w:tcW w:w="1778" w:type="dxa"/>
          </w:tcPr>
          <w:p w14:paraId="5007F3E6" w14:textId="5DBFCEAE" w:rsidR="003F317B" w:rsidRPr="000F66A7" w:rsidRDefault="003F317B" w:rsidP="003F317B">
            <w:pPr>
              <w:spacing w:after="240"/>
              <w:ind w:firstLine="0"/>
              <w:rPr>
                <w:sz w:val="20"/>
                <w:szCs w:val="20"/>
                <w:lang w:val="id-ID"/>
              </w:rPr>
            </w:pPr>
            <w:r w:rsidRPr="000F66A7">
              <w:rPr>
                <w:sz w:val="20"/>
                <w:szCs w:val="20"/>
                <w:lang w:val="id-ID"/>
              </w:rPr>
              <w:t>US-02-TS-02</w:t>
            </w:r>
          </w:p>
        </w:tc>
        <w:tc>
          <w:tcPr>
            <w:tcW w:w="2209" w:type="dxa"/>
          </w:tcPr>
          <w:p w14:paraId="5C2491CC" w14:textId="6A41F77F" w:rsidR="003F317B" w:rsidRPr="000F66A7" w:rsidRDefault="003F317B" w:rsidP="003F317B">
            <w:pPr>
              <w:spacing w:after="240"/>
              <w:ind w:firstLine="0"/>
              <w:rPr>
                <w:sz w:val="20"/>
                <w:szCs w:val="20"/>
                <w:lang w:val="id-ID"/>
              </w:rPr>
            </w:pPr>
            <w:r w:rsidRPr="000F66A7">
              <w:rPr>
                <w:sz w:val="20"/>
                <w:szCs w:val="20"/>
                <w:lang w:val="id-ID"/>
              </w:rPr>
              <w:t>Kepala dinas menambah data desa untuk kecamatan tertentu.</w:t>
            </w:r>
          </w:p>
        </w:tc>
        <w:tc>
          <w:tcPr>
            <w:tcW w:w="896" w:type="dxa"/>
          </w:tcPr>
          <w:p w14:paraId="01FA37BF" w14:textId="6D4932B6"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77395ECB" w14:textId="27068545" w:rsidR="003F317B" w:rsidRPr="000F66A7" w:rsidRDefault="003F317B" w:rsidP="003F317B">
            <w:pPr>
              <w:spacing w:after="240"/>
              <w:ind w:firstLine="0"/>
              <w:jc w:val="center"/>
              <w:rPr>
                <w:sz w:val="20"/>
                <w:szCs w:val="20"/>
                <w:lang w:val="id-ID"/>
              </w:rPr>
            </w:pPr>
            <w:r w:rsidRPr="000F66A7">
              <w:rPr>
                <w:sz w:val="20"/>
                <w:szCs w:val="20"/>
                <w:lang w:val="id-ID"/>
              </w:rPr>
              <w:t>Data desa untuk kecamatan berhasil dibuat</w:t>
            </w:r>
            <w:r w:rsidRPr="000F66A7">
              <w:rPr>
                <w:sz w:val="20"/>
                <w:szCs w:val="20"/>
                <w:lang w:val="id-ID"/>
              </w:rPr>
              <w:br/>
            </w:r>
          </w:p>
        </w:tc>
      </w:tr>
    </w:tbl>
    <w:p w14:paraId="39C60071" w14:textId="24E4ECD4" w:rsidR="006D7736" w:rsidRDefault="00C70BEF" w:rsidP="00F368B3">
      <w:pPr>
        <w:rPr>
          <w:iCs/>
          <w:lang w:val="id-ID"/>
        </w:rPr>
      </w:pPr>
      <w:r w:rsidRPr="00435641">
        <w:rPr>
          <w:lang w:val="id-ID"/>
        </w:rPr>
        <w:t xml:space="preserve">Terdapat </w:t>
      </w:r>
      <w:r w:rsidR="005778F6" w:rsidRPr="00435641">
        <w:rPr>
          <w:lang w:val="id-ID"/>
        </w:rPr>
        <w:t>14</w:t>
      </w:r>
      <w:r w:rsidRPr="00435641">
        <w:rPr>
          <w:lang w:val="id-ID"/>
        </w:rPr>
        <w:t xml:space="preserve"> unit tes yang dijalankan pada iterasi ini</w:t>
      </w:r>
      <w:r w:rsidRPr="00435641">
        <w:rPr>
          <w:i/>
          <w:lang w:val="id-ID"/>
        </w:rPr>
        <w:t>.</w:t>
      </w:r>
      <w:r w:rsidR="005778F6" w:rsidRPr="00435641">
        <w:rPr>
          <w:iCs/>
          <w:lang w:val="id-ID"/>
        </w:rPr>
        <w:t xml:space="preserve"> Pengembang dapat melanjutkan untuk memulai tahapan selanjutnya dalam implementasi ini, yaitu </w:t>
      </w:r>
      <w:proofErr w:type="spellStart"/>
      <w:r w:rsidR="005778F6" w:rsidRPr="00435641">
        <w:rPr>
          <w:i/>
          <w:lang w:val="id-ID"/>
        </w:rPr>
        <w:t>code</w:t>
      </w:r>
      <w:proofErr w:type="spellEnd"/>
      <w:r w:rsidR="005778F6" w:rsidRPr="00435641">
        <w:rPr>
          <w:i/>
          <w:lang w:val="id-ID"/>
        </w:rPr>
        <w:t xml:space="preserve"> generator</w:t>
      </w:r>
      <w:r w:rsidR="00F368B3">
        <w:rPr>
          <w:iCs/>
          <w:lang w:val="id-ID"/>
        </w:rPr>
        <w:t>.</w:t>
      </w:r>
    </w:p>
    <w:p w14:paraId="7D5E3C5B" w14:textId="77777777" w:rsidR="006D7736" w:rsidRDefault="006D7736">
      <w:pPr>
        <w:rPr>
          <w:iCs/>
          <w:lang w:val="id-ID"/>
        </w:rPr>
      </w:pPr>
      <w:r>
        <w:rPr>
          <w:iCs/>
          <w:lang w:val="id-ID"/>
        </w:rPr>
        <w:br w:type="page"/>
      </w:r>
    </w:p>
    <w:p w14:paraId="3CB91EF2" w14:textId="77777777" w:rsidR="00435641" w:rsidRDefault="00435641" w:rsidP="00F368B3">
      <w:pPr>
        <w:rPr>
          <w:i/>
          <w:lang w:val="id-ID"/>
        </w:rPr>
      </w:pPr>
    </w:p>
    <w:p w14:paraId="1BB821BE" w14:textId="588A055F" w:rsidR="005A36E2" w:rsidRPr="00EC0228" w:rsidRDefault="005A36E2" w:rsidP="00F82818">
      <w:pPr>
        <w:pStyle w:val="ListParagraph"/>
        <w:numPr>
          <w:ilvl w:val="1"/>
          <w:numId w:val="22"/>
        </w:numPr>
        <w:spacing w:before="100" w:beforeAutospacing="1"/>
        <w:rPr>
          <w:i/>
          <w:lang w:val="id-ID"/>
        </w:rPr>
      </w:pPr>
      <w:r w:rsidRPr="00EC0228">
        <w:rPr>
          <w:i/>
          <w:lang w:val="id-ID"/>
        </w:rPr>
        <w:t>Code Generator</w:t>
      </w:r>
    </w:p>
    <w:p w14:paraId="391192D2" w14:textId="77777777" w:rsidR="000F66A7" w:rsidRDefault="001D1F29" w:rsidP="00435641">
      <w:pPr>
        <w:pStyle w:val="BodyText"/>
        <w:spacing w:before="136"/>
        <w:rPr>
          <w:lang w:val="en-US"/>
        </w:rPr>
      </w:pPr>
      <w:r>
        <w:rPr>
          <w:lang w:val="en-US"/>
        </w:rPr>
        <w:t>C</w:t>
      </w:r>
      <w:r w:rsidR="00435641">
        <w:rPr>
          <w:lang w:val="en-US"/>
        </w:rPr>
        <w:t xml:space="preserve">ode generator </w:t>
      </w:r>
      <w:proofErr w:type="spellStart"/>
      <w:r w:rsidR="00435641">
        <w:rPr>
          <w:lang w:val="en-US"/>
        </w:rPr>
        <w:t>dalam</w:t>
      </w:r>
      <w:proofErr w:type="spellEnd"/>
      <w:r w:rsidR="00435641">
        <w:rPr>
          <w:lang w:val="en-US"/>
        </w:rPr>
        <w:t xml:space="preserve"> </w:t>
      </w:r>
      <w:proofErr w:type="spellStart"/>
      <w:r w:rsidR="00435641">
        <w:rPr>
          <w:lang w:val="en-US"/>
        </w:rPr>
        <w:t>iterasi</w:t>
      </w:r>
      <w:proofErr w:type="spellEnd"/>
      <w:r w:rsidR="00435641">
        <w:rPr>
          <w:lang w:val="en-US"/>
        </w:rPr>
        <w:t xml:space="preserve"> 1 </w:t>
      </w:r>
      <w:proofErr w:type="spellStart"/>
      <w:r w:rsidR="00435641">
        <w:rPr>
          <w:lang w:val="en-US"/>
        </w:rPr>
        <w:t>ini</w:t>
      </w:r>
      <w:proofErr w:type="spellEnd"/>
      <w:r w:rsidR="00435641">
        <w:rPr>
          <w:lang w:val="en-US"/>
        </w:rPr>
        <w:t xml:space="preserve"> </w:t>
      </w:r>
      <w:proofErr w:type="spellStart"/>
      <w:r w:rsidR="00435641">
        <w:rPr>
          <w:lang w:val="en-US"/>
        </w:rPr>
        <w:t>dapat</w:t>
      </w:r>
      <w:proofErr w:type="spellEnd"/>
      <w:r w:rsidR="00435641">
        <w:rPr>
          <w:lang w:val="en-US"/>
        </w:rPr>
        <w:t xml:space="preserve"> </w:t>
      </w:r>
      <w:proofErr w:type="spellStart"/>
      <w:r w:rsidR="00435641">
        <w:rPr>
          <w:lang w:val="en-US"/>
        </w:rPr>
        <w:t>dilihat</w:t>
      </w:r>
      <w:proofErr w:type="spellEnd"/>
      <w:r w:rsidR="00435641">
        <w:rPr>
          <w:lang w:val="en-US"/>
        </w:rPr>
        <w:t xml:space="preserve"> </w:t>
      </w:r>
      <w:proofErr w:type="spellStart"/>
      <w:r w:rsidR="00435641">
        <w:rPr>
          <w:lang w:val="en-US"/>
        </w:rPr>
        <w:t>gambar</w:t>
      </w:r>
      <w:proofErr w:type="spellEnd"/>
      <w:r w:rsidR="00435641">
        <w:rPr>
          <w:lang w:val="en-US"/>
        </w:rPr>
        <w:t xml:space="preserve"> </w:t>
      </w:r>
      <w:proofErr w:type="spellStart"/>
      <w:proofErr w:type="gramStart"/>
      <w:r w:rsidR="00435641">
        <w:rPr>
          <w:lang w:val="en-US"/>
        </w:rPr>
        <w:t>berikut</w:t>
      </w:r>
      <w:proofErr w:type="spellEnd"/>
      <w:r w:rsidR="00435641">
        <w:rPr>
          <w:lang w:val="en-US"/>
        </w:rPr>
        <w:t xml:space="preserve"> :</w:t>
      </w:r>
      <w:proofErr w:type="gramEnd"/>
    </w:p>
    <w:p w14:paraId="11249E32" w14:textId="77777777" w:rsidR="00436616" w:rsidRDefault="00436616" w:rsidP="00436616">
      <w:pPr>
        <w:pStyle w:val="BodyText"/>
        <w:keepNext/>
        <w:spacing w:before="136"/>
        <w:jc w:val="center"/>
      </w:pPr>
      <w:r>
        <w:rPr>
          <w:noProof/>
          <w:lang w:val="en-US"/>
        </w:rPr>
        <w:drawing>
          <wp:inline distT="0" distB="0" distL="0" distR="0" wp14:anchorId="1E2CDB4F" wp14:editId="2270248F">
            <wp:extent cx="5102839" cy="4763589"/>
            <wp:effectExtent l="0" t="0" r="3175" b="0"/>
            <wp:docPr id="367717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28A0092B-C50C-407E-A947-70E740481C1C}">
                          <a14:useLocalDpi xmlns:a14="http://schemas.microsoft.com/office/drawing/2010/main" val="0"/>
                        </a:ext>
                      </a:extLst>
                    </a:blip>
                    <a:srcRect l="6260" t="6918" r="6405" b="7066"/>
                    <a:stretch/>
                  </pic:blipFill>
                  <pic:spPr bwMode="auto">
                    <a:xfrm>
                      <a:off x="0" y="0"/>
                      <a:ext cx="5103197" cy="4763924"/>
                    </a:xfrm>
                    <a:prstGeom prst="rect">
                      <a:avLst/>
                    </a:prstGeom>
                    <a:noFill/>
                    <a:ln>
                      <a:noFill/>
                    </a:ln>
                    <a:extLst>
                      <a:ext uri="{53640926-AAD7-44D8-BBD7-CCE9431645EC}">
                        <a14:shadowObscured xmlns:a14="http://schemas.microsoft.com/office/drawing/2010/main"/>
                      </a:ext>
                    </a:extLst>
                  </pic:spPr>
                </pic:pic>
              </a:graphicData>
            </a:graphic>
          </wp:inline>
        </w:drawing>
      </w:r>
    </w:p>
    <w:p w14:paraId="2EB955CF" w14:textId="5FCD0485" w:rsidR="00F850EB" w:rsidRDefault="00436616" w:rsidP="00436616">
      <w:pPr>
        <w:pStyle w:val="Caption"/>
        <w:jc w:val="center"/>
        <w:rPr>
          <w:i w:val="0"/>
          <w:iCs w:val="0"/>
          <w:noProof/>
          <w:color w:val="auto"/>
          <w:sz w:val="24"/>
          <w:szCs w:val="24"/>
          <w:lang w:val="id-ID"/>
        </w:rPr>
      </w:pPr>
      <w:r w:rsidRPr="00436616">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11</w:t>
      </w:r>
      <w:r w:rsidR="007C3FF5">
        <w:rPr>
          <w:i w:val="0"/>
          <w:iCs w:val="0"/>
          <w:color w:val="auto"/>
          <w:sz w:val="24"/>
          <w:szCs w:val="24"/>
        </w:rPr>
        <w:fldChar w:fldCharType="end"/>
      </w:r>
      <w:r w:rsidRPr="00436616">
        <w:rPr>
          <w:i w:val="0"/>
          <w:iCs w:val="0"/>
          <w:color w:val="auto"/>
          <w:sz w:val="24"/>
          <w:szCs w:val="24"/>
          <w:lang w:val="id-ID"/>
        </w:rPr>
        <w:t xml:space="preserve"> </w:t>
      </w:r>
      <w:proofErr w:type="gramStart"/>
      <w:r w:rsidRPr="00436616">
        <w:rPr>
          <w:i w:val="0"/>
          <w:iCs w:val="0"/>
          <w:color w:val="auto"/>
          <w:sz w:val="24"/>
          <w:szCs w:val="24"/>
          <w:lang w:val="id-ID"/>
        </w:rPr>
        <w:t xml:space="preserve">Fungsi </w:t>
      </w:r>
      <w:r w:rsidRPr="00436616">
        <w:rPr>
          <w:i w:val="0"/>
          <w:iCs w:val="0"/>
          <w:noProof/>
          <w:color w:val="auto"/>
          <w:sz w:val="24"/>
          <w:szCs w:val="24"/>
        </w:rPr>
        <w:t xml:space="preserve"> </w:t>
      </w:r>
      <w:r w:rsidRPr="00436616">
        <w:rPr>
          <w:i w:val="0"/>
          <w:iCs w:val="0"/>
          <w:noProof/>
          <w:color w:val="auto"/>
          <w:sz w:val="24"/>
          <w:szCs w:val="24"/>
          <w:lang w:val="id-ID"/>
        </w:rPr>
        <w:t>Halaman</w:t>
      </w:r>
      <w:proofErr w:type="gramEnd"/>
      <w:r w:rsidRPr="00436616">
        <w:rPr>
          <w:i w:val="0"/>
          <w:iCs w:val="0"/>
          <w:noProof/>
          <w:color w:val="auto"/>
          <w:sz w:val="24"/>
          <w:szCs w:val="24"/>
          <w:lang w:val="id-ID"/>
        </w:rPr>
        <w:t xml:space="preserve"> List dan Detail Pengguna</w:t>
      </w:r>
    </w:p>
    <w:p w14:paraId="74DD9306" w14:textId="77777777" w:rsidR="00436616" w:rsidRDefault="00436616" w:rsidP="00436616">
      <w:pPr>
        <w:keepNext/>
        <w:jc w:val="center"/>
      </w:pPr>
      <w:r>
        <w:rPr>
          <w:noProof/>
          <w:lang w:val="id-ID"/>
        </w:rPr>
        <w:lastRenderedPageBreak/>
        <w:drawing>
          <wp:inline distT="0" distB="0" distL="0" distR="0" wp14:anchorId="0BA8E58A" wp14:editId="2CC6FD04">
            <wp:extent cx="5224780" cy="5712823"/>
            <wp:effectExtent l="0" t="0" r="0" b="2540"/>
            <wp:docPr id="15028755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l="5217" t="5104" r="5362" b="4409"/>
                    <a:stretch/>
                  </pic:blipFill>
                  <pic:spPr bwMode="auto">
                    <a:xfrm>
                      <a:off x="0" y="0"/>
                      <a:ext cx="5225123" cy="5713198"/>
                    </a:xfrm>
                    <a:prstGeom prst="rect">
                      <a:avLst/>
                    </a:prstGeom>
                    <a:noFill/>
                    <a:ln>
                      <a:noFill/>
                    </a:ln>
                    <a:extLst>
                      <a:ext uri="{53640926-AAD7-44D8-BBD7-CCE9431645EC}">
                        <a14:shadowObscured xmlns:a14="http://schemas.microsoft.com/office/drawing/2010/main"/>
                      </a:ext>
                    </a:extLst>
                  </pic:spPr>
                </pic:pic>
              </a:graphicData>
            </a:graphic>
          </wp:inline>
        </w:drawing>
      </w:r>
    </w:p>
    <w:p w14:paraId="1A76ABCF" w14:textId="112F519C" w:rsidR="00436616" w:rsidRDefault="00436616" w:rsidP="00436616">
      <w:pPr>
        <w:pStyle w:val="Caption"/>
        <w:jc w:val="center"/>
        <w:rPr>
          <w:i w:val="0"/>
          <w:iCs w:val="0"/>
          <w:noProof/>
          <w:color w:val="auto"/>
          <w:sz w:val="24"/>
          <w:szCs w:val="24"/>
          <w:lang w:val="id-ID"/>
        </w:rPr>
      </w:pPr>
      <w:r w:rsidRPr="00436616">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12</w:t>
      </w:r>
      <w:r w:rsidR="007C3FF5">
        <w:rPr>
          <w:i w:val="0"/>
          <w:iCs w:val="0"/>
          <w:color w:val="auto"/>
          <w:sz w:val="24"/>
          <w:szCs w:val="24"/>
        </w:rPr>
        <w:fldChar w:fldCharType="end"/>
      </w:r>
      <w:r w:rsidRPr="00436616">
        <w:rPr>
          <w:i w:val="0"/>
          <w:iCs w:val="0"/>
          <w:color w:val="auto"/>
          <w:sz w:val="24"/>
          <w:szCs w:val="24"/>
          <w:lang w:val="id-ID"/>
        </w:rPr>
        <w:t xml:space="preserve"> Fungsi</w:t>
      </w:r>
      <w:r w:rsidRPr="00436616">
        <w:rPr>
          <w:i w:val="0"/>
          <w:iCs w:val="0"/>
          <w:noProof/>
          <w:color w:val="auto"/>
          <w:sz w:val="24"/>
          <w:szCs w:val="24"/>
        </w:rPr>
        <w:t xml:space="preserve"> </w:t>
      </w:r>
      <w:r>
        <w:rPr>
          <w:i w:val="0"/>
          <w:iCs w:val="0"/>
          <w:noProof/>
          <w:color w:val="auto"/>
          <w:sz w:val="24"/>
          <w:szCs w:val="24"/>
          <w:lang w:val="id-ID"/>
        </w:rPr>
        <w:t>Tambah</w:t>
      </w:r>
      <w:r w:rsidRPr="00436616">
        <w:rPr>
          <w:i w:val="0"/>
          <w:iCs w:val="0"/>
          <w:noProof/>
          <w:color w:val="auto"/>
          <w:sz w:val="24"/>
          <w:szCs w:val="24"/>
          <w:lang w:val="id-ID"/>
        </w:rPr>
        <w:t xml:space="preserve"> Pengguna</w:t>
      </w:r>
    </w:p>
    <w:p w14:paraId="432117C8" w14:textId="77777777" w:rsidR="00436616" w:rsidRDefault="00436616" w:rsidP="00316158">
      <w:pPr>
        <w:pStyle w:val="Caption"/>
        <w:keepNext/>
        <w:jc w:val="center"/>
      </w:pPr>
      <w:r>
        <w:rPr>
          <w:i w:val="0"/>
          <w:iCs w:val="0"/>
          <w:noProof/>
          <w:color w:val="auto"/>
          <w:sz w:val="24"/>
          <w:szCs w:val="24"/>
          <w:lang w:val="id-ID"/>
        </w:rPr>
        <w:lastRenderedPageBreak/>
        <w:drawing>
          <wp:inline distT="0" distB="0" distL="0" distR="0" wp14:anchorId="4CF2C710" wp14:editId="13BEE925">
            <wp:extent cx="5224961" cy="5225143"/>
            <wp:effectExtent l="0" t="0" r="0" b="0"/>
            <wp:docPr id="851654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l="5374" t="5224" r="5078" b="5226"/>
                    <a:stretch/>
                  </pic:blipFill>
                  <pic:spPr bwMode="auto">
                    <a:xfrm>
                      <a:off x="0" y="0"/>
                      <a:ext cx="5225133" cy="5225315"/>
                    </a:xfrm>
                    <a:prstGeom prst="rect">
                      <a:avLst/>
                    </a:prstGeom>
                    <a:noFill/>
                    <a:ln>
                      <a:noFill/>
                    </a:ln>
                    <a:extLst>
                      <a:ext uri="{53640926-AAD7-44D8-BBD7-CCE9431645EC}">
                        <a14:shadowObscured xmlns:a14="http://schemas.microsoft.com/office/drawing/2010/main"/>
                      </a:ext>
                    </a:extLst>
                  </pic:spPr>
                </pic:pic>
              </a:graphicData>
            </a:graphic>
          </wp:inline>
        </w:drawing>
      </w:r>
    </w:p>
    <w:p w14:paraId="56B5D999" w14:textId="55FA981A" w:rsidR="00436616" w:rsidRDefault="00436616" w:rsidP="00436616">
      <w:pPr>
        <w:pStyle w:val="Caption"/>
        <w:jc w:val="center"/>
        <w:rPr>
          <w:i w:val="0"/>
          <w:iCs w:val="0"/>
          <w:color w:val="auto"/>
          <w:sz w:val="24"/>
          <w:szCs w:val="24"/>
          <w:lang w:val="id-ID"/>
        </w:rPr>
      </w:pPr>
      <w:r w:rsidRPr="00436616">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13</w:t>
      </w:r>
      <w:r w:rsidR="007C3FF5">
        <w:rPr>
          <w:i w:val="0"/>
          <w:iCs w:val="0"/>
          <w:color w:val="auto"/>
          <w:sz w:val="24"/>
          <w:szCs w:val="24"/>
        </w:rPr>
        <w:fldChar w:fldCharType="end"/>
      </w:r>
      <w:r w:rsidRPr="00436616">
        <w:rPr>
          <w:i w:val="0"/>
          <w:iCs w:val="0"/>
          <w:color w:val="auto"/>
          <w:sz w:val="24"/>
          <w:szCs w:val="24"/>
          <w:lang w:val="id-ID"/>
        </w:rPr>
        <w:t xml:space="preserve"> Fungsi Ubah Pengguna</w:t>
      </w:r>
    </w:p>
    <w:p w14:paraId="2A101278" w14:textId="77777777" w:rsidR="00436616" w:rsidRDefault="00436616" w:rsidP="00316158">
      <w:pPr>
        <w:keepNext/>
        <w:jc w:val="center"/>
      </w:pPr>
      <w:r>
        <w:rPr>
          <w:noProof/>
          <w:lang w:val="id-ID"/>
        </w:rPr>
        <w:lastRenderedPageBreak/>
        <w:drawing>
          <wp:inline distT="0" distB="0" distL="0" distR="0" wp14:anchorId="44A356CB" wp14:editId="6F06F2FE">
            <wp:extent cx="5216227" cy="4528457"/>
            <wp:effectExtent l="0" t="0" r="3810" b="5715"/>
            <wp:docPr id="6518324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l="5515" t="6102" r="5213" b="5755"/>
                    <a:stretch/>
                  </pic:blipFill>
                  <pic:spPr bwMode="auto">
                    <a:xfrm>
                      <a:off x="0" y="0"/>
                      <a:ext cx="5216423" cy="4528627"/>
                    </a:xfrm>
                    <a:prstGeom prst="rect">
                      <a:avLst/>
                    </a:prstGeom>
                    <a:noFill/>
                    <a:ln>
                      <a:noFill/>
                    </a:ln>
                    <a:extLst>
                      <a:ext uri="{53640926-AAD7-44D8-BBD7-CCE9431645EC}">
                        <a14:shadowObscured xmlns:a14="http://schemas.microsoft.com/office/drawing/2010/main"/>
                      </a:ext>
                    </a:extLst>
                  </pic:spPr>
                </pic:pic>
              </a:graphicData>
            </a:graphic>
          </wp:inline>
        </w:drawing>
      </w:r>
    </w:p>
    <w:p w14:paraId="73571FDC" w14:textId="33E4C988" w:rsidR="00436616" w:rsidRDefault="00436616" w:rsidP="00436616">
      <w:pPr>
        <w:pStyle w:val="Caption"/>
        <w:jc w:val="center"/>
        <w:rPr>
          <w:i w:val="0"/>
          <w:iCs w:val="0"/>
          <w:color w:val="auto"/>
          <w:sz w:val="24"/>
          <w:szCs w:val="24"/>
          <w:lang w:val="id-ID"/>
        </w:rPr>
      </w:pPr>
      <w:r w:rsidRPr="00436616">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14</w:t>
      </w:r>
      <w:r w:rsidR="007C3FF5">
        <w:rPr>
          <w:i w:val="0"/>
          <w:iCs w:val="0"/>
          <w:color w:val="auto"/>
          <w:sz w:val="24"/>
          <w:szCs w:val="24"/>
        </w:rPr>
        <w:fldChar w:fldCharType="end"/>
      </w:r>
      <w:r w:rsidRPr="00436616">
        <w:rPr>
          <w:i w:val="0"/>
          <w:iCs w:val="0"/>
          <w:color w:val="auto"/>
          <w:sz w:val="24"/>
          <w:szCs w:val="24"/>
          <w:lang w:val="id-ID"/>
        </w:rPr>
        <w:t xml:space="preserve"> Fungsi </w:t>
      </w:r>
      <w:proofErr w:type="spellStart"/>
      <w:r w:rsidRPr="00436616">
        <w:rPr>
          <w:i w:val="0"/>
          <w:iCs w:val="0"/>
          <w:color w:val="auto"/>
          <w:sz w:val="24"/>
          <w:szCs w:val="24"/>
          <w:lang w:val="id-ID"/>
        </w:rPr>
        <w:t>List</w:t>
      </w:r>
      <w:proofErr w:type="spellEnd"/>
      <w:r w:rsidRPr="00436616">
        <w:rPr>
          <w:i w:val="0"/>
          <w:iCs w:val="0"/>
          <w:color w:val="auto"/>
          <w:sz w:val="24"/>
          <w:szCs w:val="24"/>
          <w:lang w:val="id-ID"/>
        </w:rPr>
        <w:t xml:space="preserve"> Kecamatan</w:t>
      </w:r>
    </w:p>
    <w:p w14:paraId="2AB61AAC" w14:textId="77777777" w:rsidR="00436616" w:rsidRDefault="00436616" w:rsidP="00436616">
      <w:pPr>
        <w:rPr>
          <w:noProof/>
          <w:lang w:val="id-ID"/>
        </w:rPr>
      </w:pPr>
    </w:p>
    <w:p w14:paraId="02DBACDC" w14:textId="77777777" w:rsidR="00436616" w:rsidRDefault="00436616" w:rsidP="00316158">
      <w:pPr>
        <w:keepNext/>
        <w:jc w:val="center"/>
      </w:pPr>
      <w:r>
        <w:rPr>
          <w:noProof/>
          <w:lang w:val="id-ID"/>
        </w:rPr>
        <w:drawing>
          <wp:inline distT="0" distB="0" distL="0" distR="0" wp14:anchorId="36A3E7C1" wp14:editId="46924098">
            <wp:extent cx="5424851" cy="3291840"/>
            <wp:effectExtent l="0" t="0" r="4445" b="3810"/>
            <wp:docPr id="8144387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577" t="5449" r="3574" b="4960"/>
                    <a:stretch/>
                  </pic:blipFill>
                  <pic:spPr bwMode="auto">
                    <a:xfrm>
                      <a:off x="0" y="0"/>
                      <a:ext cx="5425418" cy="3292184"/>
                    </a:xfrm>
                    <a:prstGeom prst="rect">
                      <a:avLst/>
                    </a:prstGeom>
                    <a:noFill/>
                    <a:ln>
                      <a:noFill/>
                    </a:ln>
                    <a:extLst>
                      <a:ext uri="{53640926-AAD7-44D8-BBD7-CCE9431645EC}">
                        <a14:shadowObscured xmlns:a14="http://schemas.microsoft.com/office/drawing/2010/main"/>
                      </a:ext>
                    </a:extLst>
                  </pic:spPr>
                </pic:pic>
              </a:graphicData>
            </a:graphic>
          </wp:inline>
        </w:drawing>
      </w:r>
    </w:p>
    <w:p w14:paraId="38B1DE9A" w14:textId="5D759B60" w:rsidR="00436616" w:rsidRDefault="00436616" w:rsidP="00436616">
      <w:pPr>
        <w:pStyle w:val="Caption"/>
        <w:jc w:val="center"/>
        <w:rPr>
          <w:i w:val="0"/>
          <w:iCs w:val="0"/>
          <w:color w:val="auto"/>
          <w:sz w:val="24"/>
          <w:szCs w:val="24"/>
          <w:lang w:val="id-ID"/>
        </w:rPr>
      </w:pPr>
      <w:r w:rsidRPr="00436616">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15</w:t>
      </w:r>
      <w:r w:rsidR="007C3FF5">
        <w:rPr>
          <w:i w:val="0"/>
          <w:iCs w:val="0"/>
          <w:color w:val="auto"/>
          <w:sz w:val="24"/>
          <w:szCs w:val="24"/>
        </w:rPr>
        <w:fldChar w:fldCharType="end"/>
      </w:r>
      <w:r w:rsidRPr="00436616">
        <w:rPr>
          <w:i w:val="0"/>
          <w:iCs w:val="0"/>
          <w:color w:val="auto"/>
          <w:sz w:val="24"/>
          <w:szCs w:val="24"/>
          <w:lang w:val="id-ID"/>
        </w:rPr>
        <w:t xml:space="preserve"> Fungsi Tambah Kecamatan</w:t>
      </w:r>
    </w:p>
    <w:p w14:paraId="203B987D" w14:textId="77777777" w:rsidR="00316158" w:rsidRDefault="00316158" w:rsidP="00436616">
      <w:pPr>
        <w:rPr>
          <w:noProof/>
          <w:lang w:val="id-ID"/>
        </w:rPr>
      </w:pPr>
    </w:p>
    <w:p w14:paraId="59E564CD" w14:textId="77777777" w:rsidR="00316158" w:rsidRDefault="00316158" w:rsidP="00316158">
      <w:pPr>
        <w:keepNext/>
        <w:jc w:val="center"/>
      </w:pPr>
      <w:r>
        <w:rPr>
          <w:noProof/>
          <w:lang w:val="id-ID"/>
        </w:rPr>
        <w:lastRenderedPageBreak/>
        <w:drawing>
          <wp:inline distT="0" distB="0" distL="0" distR="0" wp14:anchorId="5F1FF591" wp14:editId="2FE63166">
            <wp:extent cx="5276813" cy="3196046"/>
            <wp:effectExtent l="0" t="0" r="635" b="4445"/>
            <wp:docPr id="8547785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4919" t="6994" r="4766" b="7444"/>
                    <a:stretch/>
                  </pic:blipFill>
                  <pic:spPr bwMode="auto">
                    <a:xfrm>
                      <a:off x="0" y="0"/>
                      <a:ext cx="5277364" cy="3196380"/>
                    </a:xfrm>
                    <a:prstGeom prst="rect">
                      <a:avLst/>
                    </a:prstGeom>
                    <a:noFill/>
                    <a:ln>
                      <a:noFill/>
                    </a:ln>
                    <a:extLst>
                      <a:ext uri="{53640926-AAD7-44D8-BBD7-CCE9431645EC}">
                        <a14:shadowObscured xmlns:a14="http://schemas.microsoft.com/office/drawing/2010/main"/>
                      </a:ext>
                    </a:extLst>
                  </pic:spPr>
                </pic:pic>
              </a:graphicData>
            </a:graphic>
          </wp:inline>
        </w:drawing>
      </w:r>
    </w:p>
    <w:p w14:paraId="18566CA2" w14:textId="01A0BE91" w:rsidR="00436616" w:rsidRDefault="00316158" w:rsidP="00316158">
      <w:pPr>
        <w:pStyle w:val="Caption"/>
        <w:jc w:val="center"/>
        <w:rPr>
          <w:i w:val="0"/>
          <w:iCs w:val="0"/>
          <w:color w:val="auto"/>
          <w:sz w:val="24"/>
          <w:szCs w:val="24"/>
          <w:lang w:val="id-ID"/>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16</w:t>
      </w:r>
      <w:r w:rsidR="007C3FF5">
        <w:rPr>
          <w:i w:val="0"/>
          <w:iCs w:val="0"/>
          <w:color w:val="auto"/>
          <w:sz w:val="24"/>
          <w:szCs w:val="24"/>
        </w:rPr>
        <w:fldChar w:fldCharType="end"/>
      </w:r>
      <w:r w:rsidRPr="00316158">
        <w:rPr>
          <w:i w:val="0"/>
          <w:iCs w:val="0"/>
          <w:color w:val="auto"/>
          <w:sz w:val="24"/>
          <w:szCs w:val="24"/>
          <w:lang w:val="id-ID"/>
        </w:rPr>
        <w:t xml:space="preserve"> Fungsi Detail Kecamatan</w:t>
      </w:r>
    </w:p>
    <w:p w14:paraId="135A1696" w14:textId="77777777" w:rsidR="00316158" w:rsidRDefault="00316158" w:rsidP="00316158">
      <w:pPr>
        <w:rPr>
          <w:noProof/>
          <w:lang w:val="id-ID"/>
        </w:rPr>
      </w:pPr>
    </w:p>
    <w:p w14:paraId="709D6006" w14:textId="77777777" w:rsidR="00316158" w:rsidRDefault="00316158" w:rsidP="00316158">
      <w:pPr>
        <w:keepNext/>
        <w:jc w:val="center"/>
      </w:pPr>
      <w:r>
        <w:rPr>
          <w:noProof/>
          <w:lang w:val="id-ID"/>
        </w:rPr>
        <w:drawing>
          <wp:inline distT="0" distB="0" distL="0" distR="0" wp14:anchorId="1E27DAE6" wp14:editId="422B037C">
            <wp:extent cx="5102769" cy="1802675"/>
            <wp:effectExtent l="0" t="0" r="3175" b="7620"/>
            <wp:docPr id="1333740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a:extLst>
                        <a:ext uri="{28A0092B-C50C-407E-A947-70E740481C1C}">
                          <a14:useLocalDpi xmlns:a14="http://schemas.microsoft.com/office/drawing/2010/main" val="0"/>
                        </a:ext>
                      </a:extLst>
                    </a:blip>
                    <a:srcRect l="6707" t="13781" r="5958" b="13065"/>
                    <a:stretch/>
                  </pic:blipFill>
                  <pic:spPr bwMode="auto">
                    <a:xfrm>
                      <a:off x="0" y="0"/>
                      <a:ext cx="5103191" cy="1802824"/>
                    </a:xfrm>
                    <a:prstGeom prst="rect">
                      <a:avLst/>
                    </a:prstGeom>
                    <a:noFill/>
                    <a:ln>
                      <a:noFill/>
                    </a:ln>
                    <a:extLst>
                      <a:ext uri="{53640926-AAD7-44D8-BBD7-CCE9431645EC}">
                        <a14:shadowObscured xmlns:a14="http://schemas.microsoft.com/office/drawing/2010/main"/>
                      </a:ext>
                    </a:extLst>
                  </pic:spPr>
                </pic:pic>
              </a:graphicData>
            </a:graphic>
          </wp:inline>
        </w:drawing>
      </w:r>
    </w:p>
    <w:p w14:paraId="3D0963B1" w14:textId="2C4F4E37" w:rsidR="00316158" w:rsidRDefault="00316158" w:rsidP="00316158">
      <w:pPr>
        <w:pStyle w:val="Caption"/>
        <w:jc w:val="center"/>
        <w:rPr>
          <w:i w:val="0"/>
          <w:iCs w:val="0"/>
          <w:color w:val="auto"/>
          <w:sz w:val="24"/>
          <w:szCs w:val="24"/>
          <w:lang w:val="id-ID"/>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17</w:t>
      </w:r>
      <w:r w:rsidR="007C3FF5">
        <w:rPr>
          <w:i w:val="0"/>
          <w:iCs w:val="0"/>
          <w:color w:val="auto"/>
          <w:sz w:val="24"/>
          <w:szCs w:val="24"/>
        </w:rPr>
        <w:fldChar w:fldCharType="end"/>
      </w:r>
      <w:r w:rsidRPr="00316158">
        <w:rPr>
          <w:i w:val="0"/>
          <w:iCs w:val="0"/>
          <w:color w:val="auto"/>
          <w:sz w:val="24"/>
          <w:szCs w:val="24"/>
          <w:lang w:val="id-ID"/>
        </w:rPr>
        <w:t xml:space="preserve"> Fungsi Ubah Kecamatan</w:t>
      </w:r>
    </w:p>
    <w:p w14:paraId="0CF9C30A" w14:textId="77777777" w:rsidR="00316158" w:rsidRDefault="00316158" w:rsidP="00316158">
      <w:pPr>
        <w:rPr>
          <w:noProof/>
          <w:lang w:val="id-ID"/>
        </w:rPr>
      </w:pPr>
    </w:p>
    <w:p w14:paraId="2E0C851D" w14:textId="77777777" w:rsidR="00316158" w:rsidRDefault="00316158" w:rsidP="00316158">
      <w:pPr>
        <w:keepNext/>
      </w:pPr>
      <w:r>
        <w:rPr>
          <w:noProof/>
          <w:lang w:val="id-ID"/>
        </w:rPr>
        <w:lastRenderedPageBreak/>
        <w:drawing>
          <wp:inline distT="0" distB="0" distL="0" distR="0" wp14:anchorId="44927199" wp14:editId="333BF6FD">
            <wp:extent cx="5251087" cy="4171406"/>
            <wp:effectExtent l="0" t="0" r="6985" b="635"/>
            <wp:docPr id="29101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a:extLst>
                        <a:ext uri="{28A0092B-C50C-407E-A947-70E740481C1C}">
                          <a14:useLocalDpi xmlns:a14="http://schemas.microsoft.com/office/drawing/2010/main" val="0"/>
                        </a:ext>
                      </a:extLst>
                    </a:blip>
                    <a:srcRect l="4918" t="6423" r="5213" b="5682"/>
                    <a:stretch/>
                  </pic:blipFill>
                  <pic:spPr bwMode="auto">
                    <a:xfrm>
                      <a:off x="0" y="0"/>
                      <a:ext cx="5251260" cy="4171543"/>
                    </a:xfrm>
                    <a:prstGeom prst="rect">
                      <a:avLst/>
                    </a:prstGeom>
                    <a:noFill/>
                    <a:ln>
                      <a:noFill/>
                    </a:ln>
                    <a:extLst>
                      <a:ext uri="{53640926-AAD7-44D8-BBD7-CCE9431645EC}">
                        <a14:shadowObscured xmlns:a14="http://schemas.microsoft.com/office/drawing/2010/main"/>
                      </a:ext>
                    </a:extLst>
                  </pic:spPr>
                </pic:pic>
              </a:graphicData>
            </a:graphic>
          </wp:inline>
        </w:drawing>
      </w:r>
    </w:p>
    <w:p w14:paraId="0639E19C" w14:textId="3CBA7777" w:rsidR="00316158" w:rsidRPr="00316158" w:rsidRDefault="00316158" w:rsidP="00316158">
      <w:pPr>
        <w:pStyle w:val="Caption"/>
        <w:jc w:val="center"/>
        <w:rPr>
          <w:i w:val="0"/>
          <w:iCs w:val="0"/>
          <w:color w:val="auto"/>
          <w:sz w:val="24"/>
          <w:szCs w:val="24"/>
          <w:lang w:val="id-ID"/>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18</w:t>
      </w:r>
      <w:r w:rsidR="007C3FF5">
        <w:rPr>
          <w:i w:val="0"/>
          <w:iCs w:val="0"/>
          <w:color w:val="auto"/>
          <w:sz w:val="24"/>
          <w:szCs w:val="24"/>
        </w:rPr>
        <w:fldChar w:fldCharType="end"/>
      </w:r>
      <w:r w:rsidRPr="00316158">
        <w:rPr>
          <w:i w:val="0"/>
          <w:iCs w:val="0"/>
          <w:color w:val="auto"/>
          <w:sz w:val="24"/>
          <w:szCs w:val="24"/>
          <w:lang w:val="id-ID"/>
        </w:rPr>
        <w:t xml:space="preserve"> Fungsi </w:t>
      </w:r>
      <w:proofErr w:type="spellStart"/>
      <w:r w:rsidRPr="00316158">
        <w:rPr>
          <w:i w:val="0"/>
          <w:iCs w:val="0"/>
          <w:color w:val="auto"/>
          <w:sz w:val="24"/>
          <w:szCs w:val="24"/>
          <w:lang w:val="id-ID"/>
        </w:rPr>
        <w:t>List</w:t>
      </w:r>
      <w:proofErr w:type="spellEnd"/>
      <w:r w:rsidRPr="00316158">
        <w:rPr>
          <w:i w:val="0"/>
          <w:iCs w:val="0"/>
          <w:color w:val="auto"/>
          <w:sz w:val="24"/>
          <w:szCs w:val="24"/>
          <w:lang w:val="id-ID"/>
        </w:rPr>
        <w:t xml:space="preserve"> Desa</w:t>
      </w:r>
    </w:p>
    <w:p w14:paraId="5D898844" w14:textId="77777777" w:rsidR="00316158" w:rsidRDefault="00316158" w:rsidP="00435641">
      <w:pPr>
        <w:pStyle w:val="BodyText"/>
        <w:spacing w:before="136"/>
        <w:rPr>
          <w:noProof/>
        </w:rPr>
      </w:pPr>
    </w:p>
    <w:p w14:paraId="48568BB7" w14:textId="77777777" w:rsidR="00316158" w:rsidRDefault="00316158" w:rsidP="00316158">
      <w:pPr>
        <w:pStyle w:val="BodyText"/>
        <w:keepNext/>
        <w:spacing w:before="136"/>
        <w:jc w:val="center"/>
      </w:pPr>
      <w:r>
        <w:rPr>
          <w:noProof/>
        </w:rPr>
        <w:drawing>
          <wp:inline distT="0" distB="0" distL="0" distR="0" wp14:anchorId="089D0CE3" wp14:editId="5DFA58E1">
            <wp:extent cx="5250815" cy="2717074"/>
            <wp:effectExtent l="0" t="0" r="6985" b="7620"/>
            <wp:docPr id="1395165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213" t="8561" r="4997" b="7959"/>
                    <a:stretch/>
                  </pic:blipFill>
                  <pic:spPr bwMode="auto">
                    <a:xfrm>
                      <a:off x="0" y="0"/>
                      <a:ext cx="5251244" cy="2717296"/>
                    </a:xfrm>
                    <a:prstGeom prst="rect">
                      <a:avLst/>
                    </a:prstGeom>
                    <a:noFill/>
                    <a:ln>
                      <a:noFill/>
                    </a:ln>
                    <a:extLst>
                      <a:ext uri="{53640926-AAD7-44D8-BBD7-CCE9431645EC}">
                        <a14:shadowObscured xmlns:a14="http://schemas.microsoft.com/office/drawing/2010/main"/>
                      </a:ext>
                    </a:extLst>
                  </pic:spPr>
                </pic:pic>
              </a:graphicData>
            </a:graphic>
          </wp:inline>
        </w:drawing>
      </w:r>
    </w:p>
    <w:p w14:paraId="3B3AC47F" w14:textId="7EB76AB8" w:rsidR="00316158" w:rsidRPr="00316158" w:rsidRDefault="00316158" w:rsidP="00316158">
      <w:pPr>
        <w:pStyle w:val="Caption"/>
        <w:jc w:val="center"/>
        <w:rPr>
          <w:i w:val="0"/>
          <w:iCs w:val="0"/>
          <w:color w:val="auto"/>
          <w:sz w:val="24"/>
          <w:szCs w:val="24"/>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19</w:t>
      </w:r>
      <w:r w:rsidR="007C3FF5">
        <w:rPr>
          <w:i w:val="0"/>
          <w:iCs w:val="0"/>
          <w:color w:val="auto"/>
          <w:sz w:val="24"/>
          <w:szCs w:val="24"/>
        </w:rPr>
        <w:fldChar w:fldCharType="end"/>
      </w:r>
      <w:r w:rsidRPr="00316158">
        <w:rPr>
          <w:i w:val="0"/>
          <w:iCs w:val="0"/>
          <w:color w:val="auto"/>
          <w:sz w:val="24"/>
          <w:szCs w:val="24"/>
          <w:lang w:val="id-ID"/>
        </w:rPr>
        <w:t xml:space="preserve"> Fungsi Detail Desa</w:t>
      </w:r>
    </w:p>
    <w:p w14:paraId="154D9411" w14:textId="77777777" w:rsidR="00316158" w:rsidRDefault="00316158" w:rsidP="00316158">
      <w:pPr>
        <w:pStyle w:val="BodyText"/>
        <w:spacing w:before="136"/>
        <w:jc w:val="center"/>
        <w:rPr>
          <w:noProof/>
        </w:rPr>
      </w:pPr>
    </w:p>
    <w:p w14:paraId="1079D2CB" w14:textId="77777777" w:rsidR="00316158" w:rsidRDefault="00316158" w:rsidP="00316158">
      <w:pPr>
        <w:pStyle w:val="BodyText"/>
        <w:keepNext/>
        <w:spacing w:before="136"/>
        <w:jc w:val="center"/>
      </w:pPr>
      <w:r>
        <w:rPr>
          <w:noProof/>
        </w:rPr>
        <w:lastRenderedPageBreak/>
        <w:drawing>
          <wp:inline distT="0" distB="0" distL="0" distR="0" wp14:anchorId="4BE26C7E" wp14:editId="647A5CC2">
            <wp:extent cx="5041991" cy="4406537"/>
            <wp:effectExtent l="0" t="0" r="6350" b="0"/>
            <wp:docPr id="16913906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3">
                      <a:extLst>
                        <a:ext uri="{28A0092B-C50C-407E-A947-70E740481C1C}">
                          <a14:useLocalDpi xmlns:a14="http://schemas.microsoft.com/office/drawing/2010/main" val="0"/>
                        </a:ext>
                      </a:extLst>
                    </a:blip>
                    <a:srcRect l="6850" t="7748" r="6933" b="7028"/>
                    <a:stretch/>
                  </pic:blipFill>
                  <pic:spPr bwMode="auto">
                    <a:xfrm>
                      <a:off x="0" y="0"/>
                      <a:ext cx="5042243" cy="4406757"/>
                    </a:xfrm>
                    <a:prstGeom prst="rect">
                      <a:avLst/>
                    </a:prstGeom>
                    <a:noFill/>
                    <a:ln>
                      <a:noFill/>
                    </a:ln>
                    <a:extLst>
                      <a:ext uri="{53640926-AAD7-44D8-BBD7-CCE9431645EC}">
                        <a14:shadowObscured xmlns:a14="http://schemas.microsoft.com/office/drawing/2010/main"/>
                      </a:ext>
                    </a:extLst>
                  </pic:spPr>
                </pic:pic>
              </a:graphicData>
            </a:graphic>
          </wp:inline>
        </w:drawing>
      </w:r>
    </w:p>
    <w:p w14:paraId="2C986687" w14:textId="1794EB5C" w:rsidR="00316158" w:rsidRPr="00316158" w:rsidRDefault="00316158" w:rsidP="00316158">
      <w:pPr>
        <w:pStyle w:val="Caption"/>
        <w:jc w:val="center"/>
        <w:rPr>
          <w:i w:val="0"/>
          <w:iCs w:val="0"/>
          <w:color w:val="auto"/>
          <w:sz w:val="24"/>
          <w:szCs w:val="24"/>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20</w:t>
      </w:r>
      <w:r w:rsidR="007C3FF5">
        <w:rPr>
          <w:i w:val="0"/>
          <w:iCs w:val="0"/>
          <w:color w:val="auto"/>
          <w:sz w:val="24"/>
          <w:szCs w:val="24"/>
        </w:rPr>
        <w:fldChar w:fldCharType="end"/>
      </w:r>
      <w:r w:rsidRPr="00316158">
        <w:rPr>
          <w:i w:val="0"/>
          <w:iCs w:val="0"/>
          <w:color w:val="auto"/>
          <w:sz w:val="24"/>
          <w:szCs w:val="24"/>
          <w:lang w:val="id-ID"/>
        </w:rPr>
        <w:t xml:space="preserve"> Fungsi Tambah Desa</w:t>
      </w:r>
    </w:p>
    <w:p w14:paraId="0D8EA26F" w14:textId="77777777" w:rsidR="00316158" w:rsidRDefault="00316158" w:rsidP="00316158">
      <w:pPr>
        <w:pStyle w:val="BodyText"/>
        <w:spacing w:before="136"/>
        <w:jc w:val="center"/>
        <w:rPr>
          <w:noProof/>
        </w:rPr>
      </w:pPr>
    </w:p>
    <w:p w14:paraId="738D2293" w14:textId="77777777" w:rsidR="00316158" w:rsidRDefault="00316158" w:rsidP="00316158">
      <w:pPr>
        <w:pStyle w:val="BodyText"/>
        <w:keepNext/>
        <w:spacing w:before="136"/>
        <w:jc w:val="center"/>
      </w:pPr>
      <w:r>
        <w:rPr>
          <w:noProof/>
        </w:rPr>
        <w:drawing>
          <wp:inline distT="0" distB="0" distL="0" distR="0" wp14:anchorId="233DB905" wp14:editId="7005E0EB">
            <wp:extent cx="5023569" cy="1793966"/>
            <wp:effectExtent l="0" t="0" r="5715" b="0"/>
            <wp:docPr id="18876981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4">
                      <a:extLst>
                        <a:ext uri="{28A0092B-C50C-407E-A947-70E740481C1C}">
                          <a14:useLocalDpi xmlns:a14="http://schemas.microsoft.com/office/drawing/2010/main" val="0"/>
                        </a:ext>
                      </a:extLst>
                    </a:blip>
                    <a:srcRect l="7000" t="15120" r="7089" b="14080"/>
                    <a:stretch/>
                  </pic:blipFill>
                  <pic:spPr bwMode="auto">
                    <a:xfrm>
                      <a:off x="0" y="0"/>
                      <a:ext cx="5024415" cy="1794268"/>
                    </a:xfrm>
                    <a:prstGeom prst="rect">
                      <a:avLst/>
                    </a:prstGeom>
                    <a:noFill/>
                    <a:ln>
                      <a:noFill/>
                    </a:ln>
                    <a:extLst>
                      <a:ext uri="{53640926-AAD7-44D8-BBD7-CCE9431645EC}">
                        <a14:shadowObscured xmlns:a14="http://schemas.microsoft.com/office/drawing/2010/main"/>
                      </a:ext>
                    </a:extLst>
                  </pic:spPr>
                </pic:pic>
              </a:graphicData>
            </a:graphic>
          </wp:inline>
        </w:drawing>
      </w:r>
    </w:p>
    <w:p w14:paraId="5D7B2A63" w14:textId="7EA800BC" w:rsidR="005A36E2" w:rsidRDefault="00316158" w:rsidP="00316158">
      <w:pPr>
        <w:pStyle w:val="Caption"/>
        <w:jc w:val="cente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21</w:t>
      </w:r>
      <w:r w:rsidR="007C3FF5">
        <w:rPr>
          <w:i w:val="0"/>
          <w:iCs w:val="0"/>
          <w:color w:val="auto"/>
          <w:sz w:val="24"/>
          <w:szCs w:val="24"/>
        </w:rPr>
        <w:fldChar w:fldCharType="end"/>
      </w:r>
      <w:r w:rsidRPr="00316158">
        <w:rPr>
          <w:i w:val="0"/>
          <w:iCs w:val="0"/>
          <w:color w:val="auto"/>
          <w:sz w:val="24"/>
          <w:szCs w:val="24"/>
          <w:lang w:val="id-ID"/>
        </w:rPr>
        <w:t xml:space="preserve"> Fungsi Ubah Desa</w:t>
      </w:r>
      <w:bookmarkStart w:id="62" w:name="_bookmark118"/>
      <w:bookmarkEnd w:id="62"/>
      <w:r w:rsidR="00435641">
        <w:br/>
      </w:r>
      <w:r w:rsidR="00435641">
        <w:br/>
      </w:r>
    </w:p>
    <w:p w14:paraId="4097C137" w14:textId="369BDD22" w:rsidR="00435641" w:rsidRPr="00F368B3" w:rsidRDefault="00435641" w:rsidP="00F82818">
      <w:pPr>
        <w:pStyle w:val="BodyText"/>
        <w:numPr>
          <w:ilvl w:val="0"/>
          <w:numId w:val="34"/>
        </w:numPr>
        <w:spacing w:line="362" w:lineRule="auto"/>
        <w:ind w:right="424"/>
        <w:jc w:val="both"/>
        <w:rPr>
          <w:b/>
          <w:lang w:val="en-US"/>
        </w:rPr>
      </w:pPr>
      <w:r w:rsidRPr="00F368B3">
        <w:rPr>
          <w:b/>
          <w:lang w:val="en-US"/>
        </w:rPr>
        <w:t>Refactor</w:t>
      </w:r>
    </w:p>
    <w:p w14:paraId="07D5BA7E" w14:textId="05D4EF42" w:rsidR="00435641" w:rsidRPr="00685DF9" w:rsidRDefault="00435641" w:rsidP="00685DF9">
      <w:pPr>
        <w:pStyle w:val="BodyText"/>
        <w:spacing w:line="362" w:lineRule="auto"/>
        <w:ind w:right="424" w:firstLine="360"/>
        <w:jc w:val="both"/>
      </w:pPr>
      <w:proofErr w:type="spellStart"/>
      <w:r w:rsidRPr="00435641">
        <w:rPr>
          <w:i/>
        </w:rPr>
        <w:t>Refactor</w:t>
      </w:r>
      <w:proofErr w:type="spellEnd"/>
      <w:r>
        <w:t xml:space="preserve"> merupakan tahap </w:t>
      </w:r>
      <w:proofErr w:type="spellStart"/>
      <w:r>
        <w:t>pengoptimasian</w:t>
      </w:r>
      <w:proofErr w:type="spellEnd"/>
      <w:r>
        <w:t xml:space="preserve"> kode dalam tahap implementasi program. </w:t>
      </w:r>
      <w:proofErr w:type="spellStart"/>
      <w:r>
        <w:t>Refaktor</w:t>
      </w:r>
      <w:proofErr w:type="spellEnd"/>
      <w:r>
        <w:t xml:space="preserve"> iterasi 1 dalam pembangunan sistem </w:t>
      </w:r>
      <w:proofErr w:type="spellStart"/>
      <w:r>
        <w:rPr>
          <w:lang w:val="en-US"/>
        </w:rPr>
        <w:t>manajemen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tani</w:t>
      </w:r>
      <w:proofErr w:type="spellEnd"/>
      <w:r>
        <w:t xml:space="preserve"> ini telah dilakukan pada saat pengimplementasian dalam kode program.</w:t>
      </w:r>
    </w:p>
    <w:p w14:paraId="1534D682" w14:textId="2CA2B295" w:rsidR="00435641" w:rsidRPr="00F368B3" w:rsidRDefault="00435641" w:rsidP="00F82818">
      <w:pPr>
        <w:pStyle w:val="BodyText"/>
        <w:numPr>
          <w:ilvl w:val="0"/>
          <w:numId w:val="34"/>
        </w:numPr>
        <w:spacing w:line="362" w:lineRule="auto"/>
        <w:ind w:right="424"/>
        <w:jc w:val="both"/>
        <w:rPr>
          <w:b/>
          <w:lang w:val="en-US"/>
        </w:rPr>
      </w:pPr>
      <w:proofErr w:type="spellStart"/>
      <w:r w:rsidRPr="00F368B3">
        <w:rPr>
          <w:b/>
          <w:lang w:val="en-US"/>
        </w:rPr>
        <w:t>Pengujian</w:t>
      </w:r>
      <w:proofErr w:type="spellEnd"/>
      <w:r w:rsidRPr="00F368B3">
        <w:rPr>
          <w:b/>
          <w:lang w:val="en-US"/>
        </w:rPr>
        <w:t xml:space="preserve"> </w:t>
      </w:r>
      <w:proofErr w:type="spellStart"/>
      <w:r w:rsidRPr="00F368B3">
        <w:rPr>
          <w:b/>
          <w:lang w:val="en-US"/>
        </w:rPr>
        <w:t>Sistem</w:t>
      </w:r>
      <w:proofErr w:type="spellEnd"/>
    </w:p>
    <w:p w14:paraId="79501886" w14:textId="6DDADA2C" w:rsidR="00685DF9" w:rsidRPr="00685DF9" w:rsidRDefault="00435641" w:rsidP="00F850EB">
      <w:pPr>
        <w:rPr>
          <w:i/>
        </w:rPr>
      </w:pPr>
      <w:r>
        <w:t>Tabel 4.</w:t>
      </w:r>
      <w:r w:rsidR="00F850EB">
        <w:rPr>
          <w:lang w:val="id-ID"/>
        </w:rPr>
        <w:t>3</w:t>
      </w:r>
      <w:r>
        <w:t xml:space="preserve"> </w:t>
      </w:r>
      <w:proofErr w:type="spellStart"/>
      <w:r>
        <w:t>merupakan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dari</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iterasi</w:t>
      </w:r>
      <w:proofErr w:type="spellEnd"/>
      <w:r>
        <w:t xml:space="preserve"> 1. </w:t>
      </w:r>
      <w:proofErr w:type="spellStart"/>
      <w:r>
        <w:t>Pengujian</w:t>
      </w:r>
      <w:proofErr w:type="spellEnd"/>
      <w:r>
        <w:t xml:space="preserve"> </w:t>
      </w:r>
      <w:proofErr w:type="spellStart"/>
      <w:r>
        <w:t>dilakukan</w:t>
      </w:r>
      <w:proofErr w:type="spellEnd"/>
      <w:r>
        <w:t xml:space="preserve"> </w:t>
      </w:r>
      <w:proofErr w:type="spellStart"/>
      <w:r>
        <w:t>berdasarkan</w:t>
      </w:r>
      <w:proofErr w:type="spellEnd"/>
      <w:r>
        <w:t xml:space="preserve"> </w:t>
      </w:r>
      <w:r w:rsidRPr="00435641">
        <w:rPr>
          <w:i/>
        </w:rPr>
        <w:t>user stories</w:t>
      </w:r>
      <w:r>
        <w:t xml:space="preserve"> yang </w:t>
      </w:r>
      <w:proofErr w:type="spellStart"/>
      <w:r>
        <w:t>sudah</w:t>
      </w:r>
      <w:proofErr w:type="spellEnd"/>
      <w:r>
        <w:t xml:space="preserve"> </w:t>
      </w:r>
      <w:proofErr w:type="spellStart"/>
      <w:r>
        <w:t>diperoleh</w:t>
      </w:r>
      <w:proofErr w:type="spellEnd"/>
      <w:r>
        <w:t xml:space="preserve"> </w:t>
      </w:r>
      <w:proofErr w:type="spellStart"/>
      <w:r>
        <w:t>sebelumnya</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lastRenderedPageBreak/>
        <w:t>menggunakan</w:t>
      </w:r>
      <w:proofErr w:type="spellEnd"/>
      <w:r>
        <w:t xml:space="preserve"> </w:t>
      </w:r>
      <w:r w:rsidRPr="00435641">
        <w:rPr>
          <w:i/>
        </w:rPr>
        <w:t>User Acceptance Test</w:t>
      </w:r>
      <w:r>
        <w:t xml:space="preserve"> yang </w:t>
      </w:r>
      <w:proofErr w:type="spellStart"/>
      <w:r>
        <w:t>merupakan</w:t>
      </w:r>
      <w:proofErr w:type="spellEnd"/>
      <w:r>
        <w:t xml:space="preserve"> </w:t>
      </w:r>
      <w:proofErr w:type="spellStart"/>
      <w:r>
        <w:t>pengujian</w:t>
      </w:r>
      <w:proofErr w:type="spellEnd"/>
      <w:r>
        <w:t xml:space="preserve"> </w:t>
      </w:r>
      <w:proofErr w:type="spellStart"/>
      <w:r>
        <w:t>fungsionalitas</w:t>
      </w:r>
      <w:proofErr w:type="spellEnd"/>
      <w:r>
        <w:t xml:space="preserve"> </w:t>
      </w:r>
      <w:proofErr w:type="spellStart"/>
      <w:r>
        <w:t>sistem</w:t>
      </w:r>
      <w:proofErr w:type="spellEnd"/>
      <w:r>
        <w:t xml:space="preserve"> yang </w:t>
      </w:r>
      <w:proofErr w:type="spellStart"/>
      <w:r>
        <w:t>langsung</w:t>
      </w:r>
      <w:proofErr w:type="spellEnd"/>
      <w:r>
        <w:t xml:space="preserve"> </w:t>
      </w:r>
      <w:proofErr w:type="spellStart"/>
      <w:r>
        <w:t>diuji</w:t>
      </w:r>
      <w:proofErr w:type="spellEnd"/>
      <w:r>
        <w:t xml:space="preserve"> oleh</w:t>
      </w:r>
      <w:r w:rsidRPr="00435641">
        <w:rPr>
          <w:i/>
        </w:rPr>
        <w:t xml:space="preserve"> client</w:t>
      </w:r>
      <w:r>
        <w:t xml:space="preserve">. Hasil </w:t>
      </w:r>
      <w:proofErr w:type="spellStart"/>
      <w:r>
        <w:t>pengujian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w:t>
      </w:r>
      <w:r w:rsidR="00F850EB">
        <w:rPr>
          <w:lang w:val="id-ID"/>
        </w:rPr>
        <w:t>3</w:t>
      </w:r>
      <w:r>
        <w:t>.</w:t>
      </w:r>
    </w:p>
    <w:p w14:paraId="0D13EC36" w14:textId="3B166F1F" w:rsidR="00F850EB" w:rsidRPr="00F850EB" w:rsidRDefault="00F850EB" w:rsidP="00F850EB">
      <w:pPr>
        <w:pStyle w:val="Caption"/>
        <w:keepNext/>
        <w:jc w:val="center"/>
        <w:rPr>
          <w:i w:val="0"/>
          <w:iCs w:val="0"/>
          <w:color w:val="auto"/>
          <w:sz w:val="24"/>
          <w:szCs w:val="24"/>
        </w:rPr>
      </w:pPr>
      <w:r w:rsidRPr="00F850EB">
        <w:rPr>
          <w:i w:val="0"/>
          <w:iCs w:val="0"/>
          <w:color w:val="auto"/>
          <w:sz w:val="24"/>
          <w:szCs w:val="24"/>
        </w:rPr>
        <w:t xml:space="preserve">Tabel </w:t>
      </w:r>
      <w:r w:rsidR="006D7736">
        <w:rPr>
          <w:i w:val="0"/>
          <w:iCs w:val="0"/>
          <w:color w:val="auto"/>
          <w:sz w:val="24"/>
          <w:szCs w:val="24"/>
        </w:rPr>
        <w:fldChar w:fldCharType="begin"/>
      </w:r>
      <w:r w:rsidR="006D7736">
        <w:rPr>
          <w:i w:val="0"/>
          <w:iCs w:val="0"/>
          <w:color w:val="auto"/>
          <w:sz w:val="24"/>
          <w:szCs w:val="24"/>
        </w:rPr>
        <w:instrText xml:space="preserve"> STYLEREF 1 \s </w:instrText>
      </w:r>
      <w:r w:rsidR="006D7736">
        <w:rPr>
          <w:i w:val="0"/>
          <w:iCs w:val="0"/>
          <w:color w:val="auto"/>
          <w:sz w:val="24"/>
          <w:szCs w:val="24"/>
        </w:rPr>
        <w:fldChar w:fldCharType="separate"/>
      </w:r>
      <w:r w:rsidR="006D7736">
        <w:rPr>
          <w:i w:val="0"/>
          <w:iCs w:val="0"/>
          <w:noProof/>
          <w:color w:val="auto"/>
          <w:sz w:val="24"/>
          <w:szCs w:val="24"/>
        </w:rPr>
        <w:t>4</w:t>
      </w:r>
      <w:r w:rsidR="006D7736">
        <w:rPr>
          <w:i w:val="0"/>
          <w:iCs w:val="0"/>
          <w:color w:val="auto"/>
          <w:sz w:val="24"/>
          <w:szCs w:val="24"/>
        </w:rPr>
        <w:fldChar w:fldCharType="end"/>
      </w:r>
      <w:r w:rsidR="006D7736">
        <w:rPr>
          <w:i w:val="0"/>
          <w:iCs w:val="0"/>
          <w:color w:val="auto"/>
          <w:sz w:val="24"/>
          <w:szCs w:val="24"/>
        </w:rPr>
        <w:t>.</w:t>
      </w:r>
      <w:r w:rsidR="006D7736">
        <w:rPr>
          <w:i w:val="0"/>
          <w:iCs w:val="0"/>
          <w:color w:val="auto"/>
          <w:sz w:val="24"/>
          <w:szCs w:val="24"/>
        </w:rPr>
        <w:fldChar w:fldCharType="begin"/>
      </w:r>
      <w:r w:rsidR="006D7736">
        <w:rPr>
          <w:i w:val="0"/>
          <w:iCs w:val="0"/>
          <w:color w:val="auto"/>
          <w:sz w:val="24"/>
          <w:szCs w:val="24"/>
        </w:rPr>
        <w:instrText xml:space="preserve"> SEQ Tabel \* ARABIC \s 1 </w:instrText>
      </w:r>
      <w:r w:rsidR="006D7736">
        <w:rPr>
          <w:i w:val="0"/>
          <w:iCs w:val="0"/>
          <w:color w:val="auto"/>
          <w:sz w:val="24"/>
          <w:szCs w:val="24"/>
        </w:rPr>
        <w:fldChar w:fldCharType="separate"/>
      </w:r>
      <w:r w:rsidR="006D7736">
        <w:rPr>
          <w:i w:val="0"/>
          <w:iCs w:val="0"/>
          <w:noProof/>
          <w:color w:val="auto"/>
          <w:sz w:val="24"/>
          <w:szCs w:val="24"/>
        </w:rPr>
        <w:t>3</w:t>
      </w:r>
      <w:r w:rsidR="006D7736">
        <w:rPr>
          <w:i w:val="0"/>
          <w:iCs w:val="0"/>
          <w:color w:val="auto"/>
          <w:sz w:val="24"/>
          <w:szCs w:val="24"/>
        </w:rPr>
        <w:fldChar w:fldCharType="end"/>
      </w:r>
      <w:r w:rsidRPr="00F850EB">
        <w:rPr>
          <w:i w:val="0"/>
          <w:iCs w:val="0"/>
          <w:color w:val="auto"/>
          <w:sz w:val="24"/>
          <w:szCs w:val="24"/>
          <w:lang w:val="id-ID"/>
        </w:rPr>
        <w:t xml:space="preserve"> Hasil Pengujian Iterasi 1</w:t>
      </w:r>
    </w:p>
    <w:tbl>
      <w:tblPr>
        <w:tblStyle w:val="TableGrid"/>
        <w:tblpPr w:leftFromText="180" w:rightFromText="180" w:vertAnchor="text" w:tblpXSpec="center" w:tblpY="1"/>
        <w:tblOverlap w:val="never"/>
        <w:tblW w:w="8936" w:type="dxa"/>
        <w:tblLook w:val="04A0" w:firstRow="1" w:lastRow="0" w:firstColumn="1" w:lastColumn="0" w:noHBand="0" w:noVBand="1"/>
      </w:tblPr>
      <w:tblGrid>
        <w:gridCol w:w="786"/>
        <w:gridCol w:w="1539"/>
        <w:gridCol w:w="2117"/>
        <w:gridCol w:w="1264"/>
        <w:gridCol w:w="1968"/>
        <w:gridCol w:w="1262"/>
      </w:tblGrid>
      <w:tr w:rsidR="00DA00AC" w:rsidRPr="00F368B3" w14:paraId="317FC3AD" w14:textId="70227E8D" w:rsidTr="000260A4">
        <w:trPr>
          <w:tblHeader/>
        </w:trPr>
        <w:tc>
          <w:tcPr>
            <w:tcW w:w="786" w:type="dxa"/>
          </w:tcPr>
          <w:p w14:paraId="12C1E9C2" w14:textId="77777777" w:rsidR="00DA00AC" w:rsidRPr="00F368B3" w:rsidRDefault="00DA00AC" w:rsidP="00E45138">
            <w:pPr>
              <w:spacing w:after="240"/>
              <w:ind w:firstLine="0"/>
              <w:jc w:val="center"/>
              <w:rPr>
                <w:i/>
                <w:iCs/>
                <w:sz w:val="20"/>
                <w:szCs w:val="20"/>
                <w:lang w:val="id-ID"/>
              </w:rPr>
            </w:pPr>
            <w:r w:rsidRPr="00F368B3">
              <w:rPr>
                <w:i/>
                <w:iCs/>
                <w:sz w:val="20"/>
                <w:szCs w:val="20"/>
                <w:lang w:val="id-ID"/>
              </w:rPr>
              <w:t xml:space="preserve">Kode User </w:t>
            </w:r>
            <w:proofErr w:type="spellStart"/>
            <w:r w:rsidRPr="00F368B3">
              <w:rPr>
                <w:i/>
                <w:iCs/>
                <w:sz w:val="20"/>
                <w:szCs w:val="20"/>
                <w:lang w:val="id-ID"/>
              </w:rPr>
              <w:t>Story</w:t>
            </w:r>
            <w:proofErr w:type="spellEnd"/>
          </w:p>
        </w:tc>
        <w:tc>
          <w:tcPr>
            <w:tcW w:w="1539" w:type="dxa"/>
          </w:tcPr>
          <w:p w14:paraId="34316915" w14:textId="77777777" w:rsidR="00DA00AC" w:rsidRPr="00F368B3" w:rsidRDefault="00DA00AC" w:rsidP="00E45138">
            <w:pPr>
              <w:spacing w:after="240"/>
              <w:ind w:firstLine="0"/>
              <w:jc w:val="center"/>
              <w:rPr>
                <w:i/>
                <w:iCs/>
                <w:sz w:val="20"/>
                <w:szCs w:val="20"/>
                <w:lang w:val="id-ID"/>
              </w:rPr>
            </w:pPr>
            <w:r w:rsidRPr="00F368B3">
              <w:rPr>
                <w:i/>
                <w:iCs/>
                <w:sz w:val="20"/>
                <w:szCs w:val="20"/>
                <w:lang w:val="id-ID"/>
              </w:rPr>
              <w:t>Kode Skenario Pengujian</w:t>
            </w:r>
          </w:p>
        </w:tc>
        <w:tc>
          <w:tcPr>
            <w:tcW w:w="2117" w:type="dxa"/>
          </w:tcPr>
          <w:p w14:paraId="6699078B" w14:textId="77777777" w:rsidR="00DA00AC" w:rsidRPr="00F368B3" w:rsidRDefault="00DA00AC" w:rsidP="00E45138">
            <w:pPr>
              <w:spacing w:after="240"/>
              <w:ind w:firstLine="0"/>
              <w:jc w:val="center"/>
              <w:rPr>
                <w:i/>
                <w:iCs/>
                <w:sz w:val="20"/>
                <w:szCs w:val="20"/>
                <w:lang w:val="id-ID"/>
              </w:rPr>
            </w:pPr>
            <w:r w:rsidRPr="00F368B3">
              <w:rPr>
                <w:i/>
                <w:iCs/>
                <w:sz w:val="20"/>
                <w:szCs w:val="20"/>
                <w:lang w:val="id-ID"/>
              </w:rPr>
              <w:t>Skenario Pengujian</w:t>
            </w:r>
          </w:p>
        </w:tc>
        <w:tc>
          <w:tcPr>
            <w:tcW w:w="1264" w:type="dxa"/>
          </w:tcPr>
          <w:p w14:paraId="17C35330" w14:textId="77777777" w:rsidR="00DA00AC" w:rsidRPr="00F368B3" w:rsidRDefault="00DA00AC" w:rsidP="00E45138">
            <w:pPr>
              <w:spacing w:after="240"/>
              <w:ind w:firstLine="0"/>
              <w:jc w:val="center"/>
              <w:rPr>
                <w:i/>
                <w:iCs/>
                <w:sz w:val="20"/>
                <w:szCs w:val="20"/>
                <w:lang w:val="id-ID"/>
              </w:rPr>
            </w:pPr>
            <w:r w:rsidRPr="00F368B3">
              <w:rPr>
                <w:i/>
                <w:iCs/>
                <w:sz w:val="20"/>
                <w:szCs w:val="20"/>
                <w:lang w:val="id-ID"/>
              </w:rPr>
              <w:t>Aktor</w:t>
            </w:r>
          </w:p>
        </w:tc>
        <w:tc>
          <w:tcPr>
            <w:tcW w:w="1968" w:type="dxa"/>
          </w:tcPr>
          <w:p w14:paraId="3B5B1D4C" w14:textId="77777777" w:rsidR="00DA00AC" w:rsidRPr="00F368B3" w:rsidRDefault="00DA00AC" w:rsidP="00E45138">
            <w:pPr>
              <w:spacing w:after="240"/>
              <w:ind w:firstLine="0"/>
              <w:jc w:val="center"/>
              <w:rPr>
                <w:i/>
                <w:iCs/>
                <w:sz w:val="20"/>
                <w:szCs w:val="20"/>
                <w:lang w:val="id-ID"/>
              </w:rPr>
            </w:pPr>
            <w:r w:rsidRPr="00F368B3">
              <w:rPr>
                <w:i/>
                <w:iCs/>
                <w:sz w:val="20"/>
                <w:szCs w:val="20"/>
                <w:lang w:val="id-ID"/>
              </w:rPr>
              <w:t xml:space="preserve">Hasil yang diharapkan </w:t>
            </w:r>
          </w:p>
        </w:tc>
        <w:tc>
          <w:tcPr>
            <w:tcW w:w="1262" w:type="dxa"/>
          </w:tcPr>
          <w:p w14:paraId="765DDF2E" w14:textId="733D600E" w:rsidR="00DA00AC" w:rsidRPr="00F368B3" w:rsidRDefault="00DA00AC" w:rsidP="00E45138">
            <w:pPr>
              <w:spacing w:after="240"/>
              <w:ind w:firstLine="0"/>
              <w:jc w:val="center"/>
              <w:rPr>
                <w:i/>
                <w:iCs/>
                <w:sz w:val="20"/>
                <w:szCs w:val="20"/>
                <w:lang w:val="id-ID"/>
              </w:rPr>
            </w:pPr>
            <w:r w:rsidRPr="00F368B3">
              <w:rPr>
                <w:i/>
                <w:iCs/>
                <w:sz w:val="20"/>
                <w:szCs w:val="20"/>
                <w:lang w:val="id-ID"/>
              </w:rPr>
              <w:t>Status</w:t>
            </w:r>
          </w:p>
        </w:tc>
      </w:tr>
      <w:tr w:rsidR="00DA00AC" w:rsidRPr="00F368B3" w14:paraId="5246FBC7" w14:textId="0A47E093" w:rsidTr="000260A4">
        <w:tc>
          <w:tcPr>
            <w:tcW w:w="786" w:type="dxa"/>
          </w:tcPr>
          <w:p w14:paraId="0D82A03D"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6749F636" w14:textId="77777777" w:rsidR="00DA00AC" w:rsidRPr="00F368B3" w:rsidRDefault="00DA00AC" w:rsidP="00E45138">
            <w:pPr>
              <w:spacing w:after="240"/>
              <w:ind w:firstLine="0"/>
              <w:rPr>
                <w:sz w:val="20"/>
                <w:szCs w:val="20"/>
                <w:lang w:val="id-ID"/>
              </w:rPr>
            </w:pPr>
            <w:r w:rsidRPr="00F368B3">
              <w:rPr>
                <w:sz w:val="20"/>
                <w:szCs w:val="20"/>
                <w:lang w:val="id-ID"/>
              </w:rPr>
              <w:t>US-01-TS-01</w:t>
            </w:r>
          </w:p>
        </w:tc>
        <w:tc>
          <w:tcPr>
            <w:tcW w:w="2117" w:type="dxa"/>
          </w:tcPr>
          <w:p w14:paraId="1B775C59"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menambahkan pengguna baru dengan </w:t>
            </w:r>
            <w:proofErr w:type="spellStart"/>
            <w:r w:rsidRPr="00F368B3">
              <w:rPr>
                <w:i/>
                <w:iCs/>
                <w:sz w:val="20"/>
                <w:szCs w:val="20"/>
                <w:lang w:val="id-ID"/>
              </w:rPr>
              <w:t>role</w:t>
            </w:r>
            <w:proofErr w:type="spellEnd"/>
            <w:r w:rsidRPr="00F368B3">
              <w:rPr>
                <w:sz w:val="20"/>
                <w:szCs w:val="20"/>
                <w:lang w:val="id-ID"/>
              </w:rPr>
              <w:t xml:space="preserve"> Kepala Dinas.  Penggunaan format email dan kata sandi yang tidak sesuai dengan kriteria tidak diperbolehkan</w:t>
            </w:r>
          </w:p>
        </w:tc>
        <w:tc>
          <w:tcPr>
            <w:tcW w:w="1264" w:type="dxa"/>
          </w:tcPr>
          <w:p w14:paraId="4D1E76EE"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p w14:paraId="24C575EF" w14:textId="77777777" w:rsidR="00DA00AC" w:rsidRPr="00F368B3" w:rsidRDefault="00DA00AC" w:rsidP="00E45138">
            <w:pPr>
              <w:spacing w:after="240"/>
              <w:ind w:firstLine="0"/>
              <w:jc w:val="center"/>
              <w:rPr>
                <w:sz w:val="20"/>
                <w:szCs w:val="20"/>
                <w:lang w:val="id-ID"/>
              </w:rPr>
            </w:pPr>
          </w:p>
          <w:p w14:paraId="464A13C3" w14:textId="77777777" w:rsidR="00DA00AC" w:rsidRPr="00F368B3" w:rsidRDefault="00DA00AC" w:rsidP="00E45138">
            <w:pPr>
              <w:spacing w:after="240"/>
              <w:ind w:firstLine="0"/>
              <w:jc w:val="center"/>
              <w:rPr>
                <w:sz w:val="20"/>
                <w:szCs w:val="20"/>
                <w:lang w:val="id-ID"/>
              </w:rPr>
            </w:pPr>
          </w:p>
        </w:tc>
        <w:tc>
          <w:tcPr>
            <w:tcW w:w="1968" w:type="dxa"/>
          </w:tcPr>
          <w:p w14:paraId="22E4F3B0"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baru berhasil ditambahkan dan dapat melakukan </w:t>
            </w:r>
            <w:proofErr w:type="spellStart"/>
            <w:r w:rsidRPr="00F368B3">
              <w:rPr>
                <w:sz w:val="20"/>
                <w:szCs w:val="20"/>
                <w:lang w:val="id-ID"/>
              </w:rPr>
              <w:t>autentikasi</w:t>
            </w:r>
            <w:proofErr w:type="spellEnd"/>
            <w:r w:rsidRPr="00F368B3">
              <w:rPr>
                <w:sz w:val="20"/>
                <w:szCs w:val="20"/>
                <w:lang w:val="id-ID"/>
              </w:rPr>
              <w:t>.</w:t>
            </w:r>
          </w:p>
          <w:p w14:paraId="4465643B" w14:textId="77777777" w:rsidR="00DA00AC" w:rsidRPr="00F368B3" w:rsidRDefault="00DA00AC" w:rsidP="00E45138">
            <w:pPr>
              <w:spacing w:after="240"/>
              <w:ind w:firstLine="0"/>
              <w:jc w:val="center"/>
              <w:rPr>
                <w:sz w:val="20"/>
                <w:szCs w:val="20"/>
                <w:lang w:val="id-ID"/>
              </w:rPr>
            </w:pPr>
          </w:p>
          <w:p w14:paraId="00C2F53E" w14:textId="77777777" w:rsidR="00DA00AC" w:rsidRPr="00F368B3" w:rsidRDefault="00DA00AC" w:rsidP="00E45138">
            <w:pPr>
              <w:spacing w:after="240"/>
              <w:ind w:firstLine="0"/>
              <w:jc w:val="center"/>
              <w:rPr>
                <w:sz w:val="20"/>
                <w:szCs w:val="20"/>
                <w:lang w:val="id-ID"/>
              </w:rPr>
            </w:pPr>
          </w:p>
        </w:tc>
        <w:tc>
          <w:tcPr>
            <w:tcW w:w="1262" w:type="dxa"/>
          </w:tcPr>
          <w:p w14:paraId="027F1A6F" w14:textId="234943D2"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28966010" w14:textId="6125BC2F" w:rsidTr="000260A4">
        <w:tc>
          <w:tcPr>
            <w:tcW w:w="786" w:type="dxa"/>
          </w:tcPr>
          <w:p w14:paraId="0835DA3D"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1502060B" w14:textId="77777777" w:rsidR="00DA00AC" w:rsidRPr="00F368B3" w:rsidRDefault="00DA00AC" w:rsidP="00E45138">
            <w:pPr>
              <w:spacing w:after="240"/>
              <w:ind w:firstLine="0"/>
              <w:rPr>
                <w:sz w:val="20"/>
                <w:szCs w:val="20"/>
                <w:lang w:val="id-ID"/>
              </w:rPr>
            </w:pPr>
            <w:r w:rsidRPr="00F368B3">
              <w:rPr>
                <w:sz w:val="20"/>
                <w:szCs w:val="20"/>
                <w:lang w:val="id-ID"/>
              </w:rPr>
              <w:t>US-01-TS-02</w:t>
            </w:r>
          </w:p>
        </w:tc>
        <w:tc>
          <w:tcPr>
            <w:tcW w:w="2117" w:type="dxa"/>
          </w:tcPr>
          <w:p w14:paraId="09AE8A19"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menambahkan pengguna baru dengan </w:t>
            </w:r>
            <w:proofErr w:type="spellStart"/>
            <w:r w:rsidRPr="00F368B3">
              <w:rPr>
                <w:i/>
                <w:iCs/>
                <w:sz w:val="20"/>
                <w:szCs w:val="20"/>
                <w:lang w:val="id-ID"/>
              </w:rPr>
              <w:t>role</w:t>
            </w:r>
            <w:proofErr w:type="spellEnd"/>
            <w:r w:rsidRPr="00F368B3">
              <w:rPr>
                <w:sz w:val="20"/>
                <w:szCs w:val="20"/>
                <w:lang w:val="id-ID"/>
              </w:rPr>
              <w:t xml:space="preserve"> Kepala Dinas.  Penggunaan format email dan kata sandi yang tidak sesuai dengan kriteria diperbolehkan</w:t>
            </w:r>
          </w:p>
        </w:tc>
        <w:tc>
          <w:tcPr>
            <w:tcW w:w="1264" w:type="dxa"/>
          </w:tcPr>
          <w:p w14:paraId="07F49A1B"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4DC8BA0D" w14:textId="77777777" w:rsidR="00DA00AC" w:rsidRPr="00F368B3" w:rsidRDefault="00DA00AC" w:rsidP="00E45138">
            <w:pPr>
              <w:spacing w:after="240"/>
              <w:ind w:firstLine="0"/>
              <w:jc w:val="center"/>
              <w:rPr>
                <w:sz w:val="20"/>
                <w:szCs w:val="20"/>
                <w:lang w:val="id-ID"/>
              </w:rPr>
            </w:pPr>
            <w:r w:rsidRPr="00F368B3">
              <w:rPr>
                <w:sz w:val="20"/>
                <w:szCs w:val="20"/>
                <w:lang w:val="id-ID"/>
              </w:rPr>
              <w:t>Penambahan pengguna baru gagal.</w:t>
            </w:r>
          </w:p>
        </w:tc>
        <w:tc>
          <w:tcPr>
            <w:tcW w:w="1262" w:type="dxa"/>
          </w:tcPr>
          <w:p w14:paraId="7FB14930" w14:textId="738B4262"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4DC64766" w14:textId="4F51BFC8" w:rsidTr="000260A4">
        <w:tc>
          <w:tcPr>
            <w:tcW w:w="786" w:type="dxa"/>
          </w:tcPr>
          <w:p w14:paraId="2BF00966"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32A561C0" w14:textId="77777777" w:rsidR="00DA00AC" w:rsidRPr="00F368B3" w:rsidRDefault="00DA00AC" w:rsidP="00E45138">
            <w:pPr>
              <w:spacing w:after="240"/>
              <w:ind w:firstLine="0"/>
              <w:rPr>
                <w:sz w:val="20"/>
                <w:szCs w:val="20"/>
                <w:lang w:val="id-ID"/>
              </w:rPr>
            </w:pPr>
            <w:r w:rsidRPr="00F368B3">
              <w:rPr>
                <w:sz w:val="20"/>
                <w:szCs w:val="20"/>
                <w:lang w:val="id-ID"/>
              </w:rPr>
              <w:t>US-01-TS-03</w:t>
            </w:r>
          </w:p>
        </w:tc>
        <w:tc>
          <w:tcPr>
            <w:tcW w:w="2117" w:type="dxa"/>
          </w:tcPr>
          <w:p w14:paraId="0DA3D879"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menambahkan pengguna baru dengan </w:t>
            </w:r>
            <w:proofErr w:type="spellStart"/>
            <w:r w:rsidRPr="00F368B3">
              <w:rPr>
                <w:i/>
                <w:iCs/>
                <w:sz w:val="20"/>
                <w:szCs w:val="20"/>
                <w:lang w:val="id-ID"/>
              </w:rPr>
              <w:t>role</w:t>
            </w:r>
            <w:proofErr w:type="spellEnd"/>
            <w:r w:rsidRPr="00F368B3">
              <w:rPr>
                <w:sz w:val="20"/>
                <w:szCs w:val="20"/>
                <w:lang w:val="id-ID"/>
              </w:rPr>
              <w:t xml:space="preserve"> kepala bidang serta divisi yang menjadi tanggung jawab kepala bidang tersebut.  Penggunaan format email dan kata sandi yang tidak sesuai dengan kriteria tidak diperbolehkan</w:t>
            </w:r>
          </w:p>
        </w:tc>
        <w:tc>
          <w:tcPr>
            <w:tcW w:w="1264" w:type="dxa"/>
          </w:tcPr>
          <w:p w14:paraId="61B445A3"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5BE07A72"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baru berhasil ditambahkan dan dapat melakukan </w:t>
            </w:r>
            <w:proofErr w:type="spellStart"/>
            <w:r w:rsidRPr="00F368B3">
              <w:rPr>
                <w:sz w:val="20"/>
                <w:szCs w:val="20"/>
                <w:lang w:val="id-ID"/>
              </w:rPr>
              <w:t>autentikasi</w:t>
            </w:r>
            <w:proofErr w:type="spellEnd"/>
            <w:r w:rsidRPr="00F368B3">
              <w:rPr>
                <w:sz w:val="20"/>
                <w:szCs w:val="20"/>
                <w:lang w:val="id-ID"/>
              </w:rPr>
              <w:t>.</w:t>
            </w:r>
          </w:p>
        </w:tc>
        <w:tc>
          <w:tcPr>
            <w:tcW w:w="1262" w:type="dxa"/>
          </w:tcPr>
          <w:p w14:paraId="0E37338D" w14:textId="030E539F"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789EC441" w14:textId="76C15E2B" w:rsidTr="000260A4">
        <w:tc>
          <w:tcPr>
            <w:tcW w:w="786" w:type="dxa"/>
          </w:tcPr>
          <w:p w14:paraId="4AADE1AE"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0BB7B0F2" w14:textId="77777777" w:rsidR="00DA00AC" w:rsidRPr="00F368B3" w:rsidRDefault="00DA00AC" w:rsidP="00E45138">
            <w:pPr>
              <w:spacing w:after="240"/>
              <w:ind w:firstLine="0"/>
              <w:rPr>
                <w:sz w:val="20"/>
                <w:szCs w:val="20"/>
                <w:lang w:val="id-ID"/>
              </w:rPr>
            </w:pPr>
            <w:r w:rsidRPr="00F368B3">
              <w:rPr>
                <w:sz w:val="20"/>
                <w:szCs w:val="20"/>
                <w:lang w:val="id-ID"/>
              </w:rPr>
              <w:t>US-01-TS-04</w:t>
            </w:r>
          </w:p>
        </w:tc>
        <w:tc>
          <w:tcPr>
            <w:tcW w:w="2117" w:type="dxa"/>
          </w:tcPr>
          <w:p w14:paraId="210BFA80"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menambahkan pengguna baru dengan </w:t>
            </w:r>
            <w:proofErr w:type="spellStart"/>
            <w:r w:rsidRPr="00F368B3">
              <w:rPr>
                <w:i/>
                <w:iCs/>
                <w:sz w:val="20"/>
                <w:szCs w:val="20"/>
                <w:lang w:val="id-ID"/>
              </w:rPr>
              <w:t>role</w:t>
            </w:r>
            <w:proofErr w:type="spellEnd"/>
            <w:r w:rsidRPr="00F368B3">
              <w:rPr>
                <w:sz w:val="20"/>
                <w:szCs w:val="20"/>
                <w:lang w:val="id-ID"/>
              </w:rPr>
              <w:t xml:space="preserve"> kepala bidang serta divisi yang menjadi tanggung jawab kepala bidang tersebut.  Penggunaan format email dan kata sandi yang tidak sesuai dengan kriteria diperbolehkan</w:t>
            </w:r>
          </w:p>
        </w:tc>
        <w:tc>
          <w:tcPr>
            <w:tcW w:w="1264" w:type="dxa"/>
          </w:tcPr>
          <w:p w14:paraId="6395B805"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01C18883" w14:textId="77777777" w:rsidR="00DA00AC" w:rsidRPr="00F368B3" w:rsidRDefault="00DA00AC" w:rsidP="00E45138">
            <w:pPr>
              <w:spacing w:after="240"/>
              <w:ind w:firstLine="0"/>
              <w:jc w:val="center"/>
              <w:rPr>
                <w:sz w:val="20"/>
                <w:szCs w:val="20"/>
                <w:lang w:val="id-ID"/>
              </w:rPr>
            </w:pPr>
            <w:r w:rsidRPr="00F368B3">
              <w:rPr>
                <w:sz w:val="20"/>
                <w:szCs w:val="20"/>
                <w:lang w:val="id-ID"/>
              </w:rPr>
              <w:t>Penambahan pengguna baru gagal.</w:t>
            </w:r>
          </w:p>
        </w:tc>
        <w:tc>
          <w:tcPr>
            <w:tcW w:w="1262" w:type="dxa"/>
          </w:tcPr>
          <w:p w14:paraId="73468F6E" w14:textId="593851D9"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45A4357A" w14:textId="74F959E1" w:rsidTr="000260A4">
        <w:tc>
          <w:tcPr>
            <w:tcW w:w="786" w:type="dxa"/>
          </w:tcPr>
          <w:p w14:paraId="7DDBFA6E"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7B2358CD" w14:textId="77777777" w:rsidR="00DA00AC" w:rsidRPr="00F368B3" w:rsidRDefault="00DA00AC" w:rsidP="00E45138">
            <w:pPr>
              <w:spacing w:after="240"/>
              <w:ind w:firstLine="0"/>
              <w:rPr>
                <w:sz w:val="20"/>
                <w:szCs w:val="20"/>
                <w:lang w:val="id-ID"/>
              </w:rPr>
            </w:pPr>
            <w:r w:rsidRPr="00F368B3">
              <w:rPr>
                <w:sz w:val="20"/>
                <w:szCs w:val="20"/>
                <w:lang w:val="id-ID"/>
              </w:rPr>
              <w:t>US-01-TS-05</w:t>
            </w:r>
          </w:p>
        </w:tc>
        <w:tc>
          <w:tcPr>
            <w:tcW w:w="2117" w:type="dxa"/>
          </w:tcPr>
          <w:p w14:paraId="1612A0A5"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menambahkan pengguna baru dengan </w:t>
            </w:r>
            <w:proofErr w:type="spellStart"/>
            <w:r w:rsidRPr="00F368B3">
              <w:rPr>
                <w:i/>
                <w:iCs/>
                <w:sz w:val="20"/>
                <w:szCs w:val="20"/>
                <w:lang w:val="id-ID"/>
              </w:rPr>
              <w:t>role</w:t>
            </w:r>
            <w:proofErr w:type="spellEnd"/>
            <w:r w:rsidRPr="00F368B3">
              <w:rPr>
                <w:sz w:val="20"/>
                <w:szCs w:val="20"/>
                <w:lang w:val="id-ID"/>
              </w:rPr>
              <w:t xml:space="preserve"> badan penyuluh serta wilayah kecamatan yang menjadi tanggung jawab badan penyuluh </w:t>
            </w:r>
            <w:r w:rsidRPr="00F368B3">
              <w:rPr>
                <w:sz w:val="20"/>
                <w:szCs w:val="20"/>
                <w:lang w:val="id-ID"/>
              </w:rPr>
              <w:lastRenderedPageBreak/>
              <w:t>tersebut.  Penggunaan format email dan kata sandi yang tidak sesuai dengan kriteria diperbolehkan</w:t>
            </w:r>
          </w:p>
        </w:tc>
        <w:tc>
          <w:tcPr>
            <w:tcW w:w="1264" w:type="dxa"/>
          </w:tcPr>
          <w:p w14:paraId="63A98A45" w14:textId="77777777" w:rsidR="00DA00AC" w:rsidRPr="00F368B3" w:rsidRDefault="00DA00AC" w:rsidP="00E45138">
            <w:pPr>
              <w:spacing w:after="240"/>
              <w:ind w:firstLine="0"/>
              <w:jc w:val="center"/>
              <w:rPr>
                <w:sz w:val="20"/>
                <w:szCs w:val="20"/>
                <w:lang w:val="id-ID"/>
              </w:rPr>
            </w:pPr>
            <w:r w:rsidRPr="00F368B3">
              <w:rPr>
                <w:sz w:val="20"/>
                <w:szCs w:val="20"/>
                <w:lang w:val="id-ID"/>
              </w:rPr>
              <w:lastRenderedPageBreak/>
              <w:t>Kepala Dinas</w:t>
            </w:r>
          </w:p>
        </w:tc>
        <w:tc>
          <w:tcPr>
            <w:tcW w:w="1968" w:type="dxa"/>
          </w:tcPr>
          <w:p w14:paraId="7A2A58F9"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baru berhasil ditambahkan dan dapat melakukan </w:t>
            </w:r>
            <w:proofErr w:type="spellStart"/>
            <w:r w:rsidRPr="00F368B3">
              <w:rPr>
                <w:sz w:val="20"/>
                <w:szCs w:val="20"/>
                <w:lang w:val="id-ID"/>
              </w:rPr>
              <w:t>autentikasi</w:t>
            </w:r>
            <w:proofErr w:type="spellEnd"/>
            <w:r w:rsidRPr="00F368B3">
              <w:rPr>
                <w:sz w:val="20"/>
                <w:szCs w:val="20"/>
                <w:lang w:val="id-ID"/>
              </w:rPr>
              <w:t>.</w:t>
            </w:r>
          </w:p>
        </w:tc>
        <w:tc>
          <w:tcPr>
            <w:tcW w:w="1262" w:type="dxa"/>
          </w:tcPr>
          <w:p w14:paraId="1CFA14BC" w14:textId="5586DA4A"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13BE1E1D" w14:textId="40FA3DD9" w:rsidTr="000260A4">
        <w:tc>
          <w:tcPr>
            <w:tcW w:w="786" w:type="dxa"/>
          </w:tcPr>
          <w:p w14:paraId="47A46E40"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0A265A6E" w14:textId="77777777" w:rsidR="00DA00AC" w:rsidRPr="00F368B3" w:rsidRDefault="00DA00AC" w:rsidP="00E45138">
            <w:pPr>
              <w:spacing w:after="240"/>
              <w:ind w:firstLine="0"/>
              <w:rPr>
                <w:sz w:val="20"/>
                <w:szCs w:val="20"/>
                <w:lang w:val="id-ID"/>
              </w:rPr>
            </w:pPr>
            <w:r w:rsidRPr="00F368B3">
              <w:rPr>
                <w:sz w:val="20"/>
                <w:szCs w:val="20"/>
                <w:lang w:val="id-ID"/>
              </w:rPr>
              <w:t>US-01-TS-06</w:t>
            </w:r>
          </w:p>
        </w:tc>
        <w:tc>
          <w:tcPr>
            <w:tcW w:w="2117" w:type="dxa"/>
          </w:tcPr>
          <w:p w14:paraId="7C67E4E1" w14:textId="77777777" w:rsidR="00DA00AC" w:rsidRPr="00F368B3" w:rsidRDefault="00DA00AC" w:rsidP="00E45138">
            <w:pPr>
              <w:pStyle w:val="NormalWeb"/>
              <w:spacing w:before="0" w:beforeAutospacing="0" w:after="0" w:afterAutospacing="0"/>
              <w:rPr>
                <w:sz w:val="20"/>
                <w:szCs w:val="20"/>
              </w:rPr>
            </w:pPr>
            <w:r w:rsidRPr="00F368B3">
              <w:rPr>
                <w:sz w:val="20"/>
                <w:szCs w:val="20"/>
              </w:rPr>
              <w:t xml:space="preserve">Kepala dinas menambahkan pengguna baru dengan </w:t>
            </w:r>
            <w:proofErr w:type="spellStart"/>
            <w:r w:rsidRPr="00F368B3">
              <w:rPr>
                <w:i/>
                <w:iCs/>
                <w:sz w:val="20"/>
                <w:szCs w:val="20"/>
              </w:rPr>
              <w:t>role</w:t>
            </w:r>
            <w:proofErr w:type="spellEnd"/>
            <w:r w:rsidRPr="00F368B3">
              <w:rPr>
                <w:i/>
                <w:iCs/>
                <w:sz w:val="20"/>
                <w:szCs w:val="20"/>
              </w:rPr>
              <w:t xml:space="preserve"> </w:t>
            </w:r>
            <w:r w:rsidRPr="00F368B3">
              <w:rPr>
                <w:sz w:val="20"/>
                <w:szCs w:val="20"/>
              </w:rPr>
              <w:t>badan penyuluh serta wilayah kecamatan yang menjadi tanggung jawab badan penyuluh tersebut.  Penggunaan format email dan kata sandi yang tidak sesuai dengan kriteria tidak diperbolehkan.</w:t>
            </w:r>
          </w:p>
          <w:p w14:paraId="38C49169" w14:textId="77777777" w:rsidR="00DA00AC" w:rsidRPr="00F368B3" w:rsidRDefault="00DA00AC" w:rsidP="00E45138">
            <w:pPr>
              <w:spacing w:after="240"/>
              <w:ind w:firstLine="0"/>
              <w:rPr>
                <w:sz w:val="20"/>
                <w:szCs w:val="20"/>
                <w:lang w:val="id-ID"/>
              </w:rPr>
            </w:pPr>
          </w:p>
        </w:tc>
        <w:tc>
          <w:tcPr>
            <w:tcW w:w="1264" w:type="dxa"/>
          </w:tcPr>
          <w:p w14:paraId="680B44C8"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135A8C1E" w14:textId="77777777" w:rsidR="00DA00AC" w:rsidRPr="00F368B3" w:rsidRDefault="00DA00AC" w:rsidP="00E45138">
            <w:pPr>
              <w:spacing w:after="240"/>
              <w:ind w:firstLine="0"/>
              <w:jc w:val="center"/>
              <w:rPr>
                <w:sz w:val="20"/>
                <w:szCs w:val="20"/>
                <w:lang w:val="id-ID"/>
              </w:rPr>
            </w:pPr>
            <w:r w:rsidRPr="00F368B3">
              <w:rPr>
                <w:sz w:val="20"/>
                <w:szCs w:val="20"/>
                <w:lang w:val="id-ID"/>
              </w:rPr>
              <w:t>Penambahan pengguna baru gagal.</w:t>
            </w:r>
          </w:p>
        </w:tc>
        <w:tc>
          <w:tcPr>
            <w:tcW w:w="1262" w:type="dxa"/>
          </w:tcPr>
          <w:p w14:paraId="5B238798" w14:textId="1B56D29C"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77426042" w14:textId="7D15C348" w:rsidTr="000260A4">
        <w:tc>
          <w:tcPr>
            <w:tcW w:w="786" w:type="dxa"/>
          </w:tcPr>
          <w:p w14:paraId="7F95EF63"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360D934A" w14:textId="77777777" w:rsidR="00DA00AC" w:rsidRPr="00F368B3" w:rsidRDefault="00DA00AC" w:rsidP="00E45138">
            <w:pPr>
              <w:spacing w:after="240"/>
              <w:ind w:firstLine="0"/>
              <w:rPr>
                <w:sz w:val="20"/>
                <w:szCs w:val="20"/>
                <w:lang w:val="id-ID"/>
              </w:rPr>
            </w:pPr>
            <w:r w:rsidRPr="00F368B3">
              <w:rPr>
                <w:sz w:val="20"/>
                <w:szCs w:val="20"/>
                <w:lang w:val="id-ID"/>
              </w:rPr>
              <w:t>US-01-TS-07</w:t>
            </w:r>
          </w:p>
        </w:tc>
        <w:tc>
          <w:tcPr>
            <w:tcW w:w="2117" w:type="dxa"/>
          </w:tcPr>
          <w:p w14:paraId="41D84E22"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mengubah </w:t>
            </w:r>
            <w:proofErr w:type="spellStart"/>
            <w:r w:rsidRPr="00F368B3">
              <w:rPr>
                <w:i/>
                <w:iCs/>
                <w:sz w:val="20"/>
                <w:szCs w:val="20"/>
                <w:lang w:val="id-ID"/>
              </w:rPr>
              <w:t>role</w:t>
            </w:r>
            <w:proofErr w:type="spellEnd"/>
            <w:r w:rsidRPr="00F368B3">
              <w:rPr>
                <w:sz w:val="20"/>
                <w:szCs w:val="20"/>
                <w:lang w:val="id-ID"/>
              </w:rPr>
              <w:t xml:space="preserve"> pengguna.</w:t>
            </w:r>
          </w:p>
        </w:tc>
        <w:tc>
          <w:tcPr>
            <w:tcW w:w="1264" w:type="dxa"/>
          </w:tcPr>
          <w:p w14:paraId="223A366F"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2E471020"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dapat melakukan </w:t>
            </w:r>
            <w:proofErr w:type="spellStart"/>
            <w:r w:rsidRPr="00F368B3">
              <w:rPr>
                <w:sz w:val="20"/>
                <w:szCs w:val="20"/>
                <w:lang w:val="id-ID"/>
              </w:rPr>
              <w:t>autentikasi</w:t>
            </w:r>
            <w:proofErr w:type="spellEnd"/>
            <w:r w:rsidRPr="00F368B3">
              <w:rPr>
                <w:sz w:val="20"/>
                <w:szCs w:val="20"/>
                <w:lang w:val="id-ID"/>
              </w:rPr>
              <w:t xml:space="preserve"> dengan </w:t>
            </w:r>
            <w:proofErr w:type="spellStart"/>
            <w:r w:rsidRPr="00F368B3">
              <w:rPr>
                <w:sz w:val="20"/>
                <w:szCs w:val="20"/>
                <w:lang w:val="id-ID"/>
              </w:rPr>
              <w:t>role</w:t>
            </w:r>
            <w:proofErr w:type="spellEnd"/>
            <w:r w:rsidRPr="00F368B3">
              <w:rPr>
                <w:sz w:val="20"/>
                <w:szCs w:val="20"/>
                <w:lang w:val="id-ID"/>
              </w:rPr>
              <w:t xml:space="preserve"> yang sudah diubah.</w:t>
            </w:r>
          </w:p>
        </w:tc>
        <w:tc>
          <w:tcPr>
            <w:tcW w:w="1262" w:type="dxa"/>
          </w:tcPr>
          <w:p w14:paraId="46F1A508" w14:textId="4E793A7B"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22449C87" w14:textId="3F54F1C2" w:rsidTr="000260A4">
        <w:tc>
          <w:tcPr>
            <w:tcW w:w="786" w:type="dxa"/>
          </w:tcPr>
          <w:p w14:paraId="4873AC80"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18AD9354" w14:textId="77777777" w:rsidR="00DA00AC" w:rsidRPr="00F368B3" w:rsidRDefault="00DA00AC" w:rsidP="00E45138">
            <w:pPr>
              <w:spacing w:after="240"/>
              <w:ind w:firstLine="0"/>
              <w:rPr>
                <w:sz w:val="20"/>
                <w:szCs w:val="20"/>
                <w:lang w:val="id-ID"/>
              </w:rPr>
            </w:pPr>
            <w:r w:rsidRPr="00F368B3">
              <w:rPr>
                <w:sz w:val="20"/>
                <w:szCs w:val="20"/>
                <w:lang w:val="id-ID"/>
              </w:rPr>
              <w:t>US-01-TS-08</w:t>
            </w:r>
          </w:p>
        </w:tc>
        <w:tc>
          <w:tcPr>
            <w:tcW w:w="2117" w:type="dxa"/>
          </w:tcPr>
          <w:p w14:paraId="55F9B569"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mengubah bidang yang menjadi tanggung jawab pengguna dengan </w:t>
            </w:r>
            <w:proofErr w:type="spellStart"/>
            <w:r w:rsidRPr="00F368B3">
              <w:rPr>
                <w:i/>
                <w:iCs/>
                <w:sz w:val="20"/>
                <w:szCs w:val="20"/>
                <w:lang w:val="id-ID"/>
              </w:rPr>
              <w:t>role</w:t>
            </w:r>
            <w:proofErr w:type="spellEnd"/>
            <w:r w:rsidRPr="00F368B3">
              <w:rPr>
                <w:sz w:val="20"/>
                <w:szCs w:val="20"/>
                <w:lang w:val="id-ID"/>
              </w:rPr>
              <w:t xml:space="preserve"> kepala bidang.</w:t>
            </w:r>
          </w:p>
        </w:tc>
        <w:tc>
          <w:tcPr>
            <w:tcW w:w="1264" w:type="dxa"/>
          </w:tcPr>
          <w:p w14:paraId="67B16A50"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1C4871DB"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dapat melakukan </w:t>
            </w:r>
            <w:proofErr w:type="spellStart"/>
            <w:r w:rsidRPr="00F368B3">
              <w:rPr>
                <w:sz w:val="20"/>
                <w:szCs w:val="20"/>
                <w:lang w:val="id-ID"/>
              </w:rPr>
              <w:t>autentikasi</w:t>
            </w:r>
            <w:proofErr w:type="spellEnd"/>
            <w:r w:rsidRPr="00F368B3">
              <w:rPr>
                <w:sz w:val="20"/>
                <w:szCs w:val="20"/>
                <w:lang w:val="id-ID"/>
              </w:rPr>
              <w:t xml:space="preserve"> dan memiliki perubahan bidang.</w:t>
            </w:r>
          </w:p>
        </w:tc>
        <w:tc>
          <w:tcPr>
            <w:tcW w:w="1262" w:type="dxa"/>
          </w:tcPr>
          <w:p w14:paraId="38CB6EC0" w14:textId="68696128"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1532B0E7" w14:textId="6F649C54" w:rsidTr="000260A4">
        <w:tc>
          <w:tcPr>
            <w:tcW w:w="786" w:type="dxa"/>
          </w:tcPr>
          <w:p w14:paraId="3D35A2D6"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4DB4C3A2" w14:textId="77777777" w:rsidR="00DA00AC" w:rsidRPr="00F368B3" w:rsidRDefault="00DA00AC" w:rsidP="00E45138">
            <w:pPr>
              <w:spacing w:after="240"/>
              <w:ind w:firstLine="0"/>
              <w:rPr>
                <w:sz w:val="20"/>
                <w:szCs w:val="20"/>
                <w:lang w:val="id-ID"/>
              </w:rPr>
            </w:pPr>
            <w:r w:rsidRPr="00F368B3">
              <w:rPr>
                <w:sz w:val="20"/>
                <w:szCs w:val="20"/>
                <w:lang w:val="id-ID"/>
              </w:rPr>
              <w:t>US-01-TS-09</w:t>
            </w:r>
          </w:p>
        </w:tc>
        <w:tc>
          <w:tcPr>
            <w:tcW w:w="2117" w:type="dxa"/>
          </w:tcPr>
          <w:p w14:paraId="2AC1FA2A"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mengubah wilayah  yang menjadi tanggung jawab pengguna dengan </w:t>
            </w:r>
            <w:proofErr w:type="spellStart"/>
            <w:r w:rsidRPr="00F368B3">
              <w:rPr>
                <w:i/>
                <w:iCs/>
                <w:sz w:val="20"/>
                <w:szCs w:val="20"/>
                <w:lang w:val="id-ID"/>
              </w:rPr>
              <w:t>role</w:t>
            </w:r>
            <w:proofErr w:type="spellEnd"/>
            <w:r w:rsidRPr="00F368B3">
              <w:rPr>
                <w:sz w:val="20"/>
                <w:szCs w:val="20"/>
                <w:lang w:val="id-ID"/>
              </w:rPr>
              <w:t xml:space="preserve"> badan penyuluh .</w:t>
            </w:r>
          </w:p>
        </w:tc>
        <w:tc>
          <w:tcPr>
            <w:tcW w:w="1264" w:type="dxa"/>
          </w:tcPr>
          <w:p w14:paraId="6EA6EEB4"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15205A3E"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dapat melakukan  </w:t>
            </w:r>
            <w:proofErr w:type="spellStart"/>
            <w:r w:rsidRPr="00F368B3">
              <w:rPr>
                <w:sz w:val="20"/>
                <w:szCs w:val="20"/>
                <w:lang w:val="id-ID"/>
              </w:rPr>
              <w:t>autentikasi</w:t>
            </w:r>
            <w:proofErr w:type="spellEnd"/>
            <w:r w:rsidRPr="00F368B3">
              <w:rPr>
                <w:sz w:val="20"/>
                <w:szCs w:val="20"/>
                <w:lang w:val="id-ID"/>
              </w:rPr>
              <w:t xml:space="preserve"> dan memiliki perubahan wilayah.</w:t>
            </w:r>
          </w:p>
        </w:tc>
        <w:tc>
          <w:tcPr>
            <w:tcW w:w="1262" w:type="dxa"/>
          </w:tcPr>
          <w:p w14:paraId="01CE47E4" w14:textId="09FA6424"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21BF3A1A" w14:textId="61A8B597" w:rsidTr="000260A4">
        <w:tc>
          <w:tcPr>
            <w:tcW w:w="786" w:type="dxa"/>
          </w:tcPr>
          <w:p w14:paraId="54B9401E"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61DDB38F" w14:textId="77777777" w:rsidR="00DA00AC" w:rsidRPr="00F368B3" w:rsidRDefault="00DA00AC" w:rsidP="00E45138">
            <w:pPr>
              <w:spacing w:after="240"/>
              <w:ind w:firstLine="0"/>
              <w:rPr>
                <w:sz w:val="20"/>
                <w:szCs w:val="20"/>
                <w:lang w:val="id-ID"/>
              </w:rPr>
            </w:pPr>
            <w:r w:rsidRPr="00F368B3">
              <w:rPr>
                <w:sz w:val="20"/>
                <w:szCs w:val="20"/>
                <w:lang w:val="id-ID"/>
              </w:rPr>
              <w:t>US-01-TS-10</w:t>
            </w:r>
          </w:p>
        </w:tc>
        <w:tc>
          <w:tcPr>
            <w:tcW w:w="2117" w:type="dxa"/>
          </w:tcPr>
          <w:p w14:paraId="113E6E09" w14:textId="77777777" w:rsidR="00DA00AC" w:rsidRPr="00F368B3" w:rsidRDefault="00DA00AC" w:rsidP="00E45138">
            <w:pPr>
              <w:spacing w:after="240"/>
              <w:ind w:firstLine="0"/>
              <w:rPr>
                <w:sz w:val="20"/>
                <w:szCs w:val="20"/>
                <w:lang w:val="id-ID"/>
              </w:rPr>
            </w:pPr>
            <w:r w:rsidRPr="00F368B3">
              <w:rPr>
                <w:sz w:val="20"/>
                <w:szCs w:val="20"/>
                <w:lang w:val="id-ID"/>
              </w:rPr>
              <w:t>Kepala dinas mengubah kredensial pengguna menggunakan  format email dan kata sandi yang tidak sesuai dengan kriteria tidak diperbolehkan</w:t>
            </w:r>
            <w:r w:rsidRPr="00F368B3">
              <w:rPr>
                <w:sz w:val="20"/>
                <w:szCs w:val="20"/>
              </w:rPr>
              <w:t>.</w:t>
            </w:r>
          </w:p>
        </w:tc>
        <w:tc>
          <w:tcPr>
            <w:tcW w:w="1264" w:type="dxa"/>
          </w:tcPr>
          <w:p w14:paraId="23101721"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3B5407E2"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dapat melakukan  </w:t>
            </w:r>
            <w:proofErr w:type="spellStart"/>
            <w:r w:rsidRPr="00F368B3">
              <w:rPr>
                <w:sz w:val="20"/>
                <w:szCs w:val="20"/>
                <w:lang w:val="id-ID"/>
              </w:rPr>
              <w:t>autentikasi</w:t>
            </w:r>
            <w:proofErr w:type="spellEnd"/>
            <w:r w:rsidRPr="00F368B3">
              <w:rPr>
                <w:sz w:val="20"/>
                <w:szCs w:val="20"/>
                <w:lang w:val="id-ID"/>
              </w:rPr>
              <w:t xml:space="preserve"> dengan kredensial yang baru dan tidak dapat melakukan  </w:t>
            </w:r>
            <w:proofErr w:type="spellStart"/>
            <w:r w:rsidRPr="00F368B3">
              <w:rPr>
                <w:sz w:val="20"/>
                <w:szCs w:val="20"/>
                <w:lang w:val="id-ID"/>
              </w:rPr>
              <w:t>autentikasi</w:t>
            </w:r>
            <w:proofErr w:type="spellEnd"/>
            <w:r w:rsidRPr="00F368B3">
              <w:rPr>
                <w:sz w:val="20"/>
                <w:szCs w:val="20"/>
                <w:lang w:val="id-ID"/>
              </w:rPr>
              <w:t xml:space="preserve"> dengan kredensial yang lama.</w:t>
            </w:r>
          </w:p>
        </w:tc>
        <w:tc>
          <w:tcPr>
            <w:tcW w:w="1262" w:type="dxa"/>
          </w:tcPr>
          <w:p w14:paraId="204B51CE" w14:textId="62F6C0E1"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7588CF8E" w14:textId="048DFE31" w:rsidTr="000260A4">
        <w:tc>
          <w:tcPr>
            <w:tcW w:w="786" w:type="dxa"/>
          </w:tcPr>
          <w:p w14:paraId="4024B87C"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5BC639FF" w14:textId="77777777" w:rsidR="00DA00AC" w:rsidRPr="00F368B3" w:rsidRDefault="00DA00AC" w:rsidP="00E45138">
            <w:pPr>
              <w:spacing w:after="240"/>
              <w:ind w:firstLine="0"/>
              <w:rPr>
                <w:sz w:val="20"/>
                <w:szCs w:val="20"/>
                <w:lang w:val="id-ID"/>
              </w:rPr>
            </w:pPr>
            <w:r w:rsidRPr="00F368B3">
              <w:rPr>
                <w:sz w:val="20"/>
                <w:szCs w:val="20"/>
                <w:lang w:val="id-ID"/>
              </w:rPr>
              <w:t>US-01-TS-11</w:t>
            </w:r>
          </w:p>
        </w:tc>
        <w:tc>
          <w:tcPr>
            <w:tcW w:w="2117" w:type="dxa"/>
          </w:tcPr>
          <w:p w14:paraId="5EABDA61" w14:textId="77777777" w:rsidR="00DA00AC" w:rsidRPr="00F368B3" w:rsidRDefault="00DA00AC" w:rsidP="00E45138">
            <w:pPr>
              <w:spacing w:after="240"/>
              <w:ind w:firstLine="0"/>
              <w:rPr>
                <w:sz w:val="20"/>
                <w:szCs w:val="20"/>
                <w:lang w:val="id-ID"/>
              </w:rPr>
            </w:pPr>
            <w:r w:rsidRPr="00F368B3">
              <w:rPr>
                <w:sz w:val="20"/>
                <w:szCs w:val="20"/>
                <w:lang w:val="id-ID"/>
              </w:rPr>
              <w:t>Kepala dinas mengubah kredensial pengguna menggunakan  format email dan kata sandi yang tidak sesuai dengan kriteria diperbolehkan</w:t>
            </w:r>
            <w:r w:rsidRPr="00F368B3">
              <w:rPr>
                <w:sz w:val="20"/>
                <w:szCs w:val="20"/>
              </w:rPr>
              <w:t>.</w:t>
            </w:r>
          </w:p>
        </w:tc>
        <w:tc>
          <w:tcPr>
            <w:tcW w:w="1264" w:type="dxa"/>
          </w:tcPr>
          <w:p w14:paraId="01E5A6EA"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62411328"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tidak mengalami perubahan kredensial dan tetap dapat melakukan  </w:t>
            </w:r>
            <w:proofErr w:type="spellStart"/>
            <w:r w:rsidRPr="00F368B3">
              <w:rPr>
                <w:sz w:val="20"/>
                <w:szCs w:val="20"/>
                <w:lang w:val="id-ID"/>
              </w:rPr>
              <w:t>autentikasi</w:t>
            </w:r>
            <w:proofErr w:type="spellEnd"/>
            <w:r w:rsidRPr="00F368B3">
              <w:rPr>
                <w:sz w:val="20"/>
                <w:szCs w:val="20"/>
                <w:lang w:val="id-ID"/>
              </w:rPr>
              <w:t xml:space="preserve"> dengan kredensial yang lama.</w:t>
            </w:r>
          </w:p>
        </w:tc>
        <w:tc>
          <w:tcPr>
            <w:tcW w:w="1262" w:type="dxa"/>
          </w:tcPr>
          <w:p w14:paraId="565D53AC" w14:textId="1B46463F"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14CB1D89" w14:textId="555FDE53" w:rsidTr="000260A4">
        <w:tc>
          <w:tcPr>
            <w:tcW w:w="786" w:type="dxa"/>
          </w:tcPr>
          <w:p w14:paraId="1C8F6C41"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4538C238" w14:textId="77777777" w:rsidR="00DA00AC" w:rsidRPr="00F368B3" w:rsidRDefault="00DA00AC" w:rsidP="00E45138">
            <w:pPr>
              <w:spacing w:after="240"/>
              <w:ind w:firstLine="0"/>
              <w:rPr>
                <w:sz w:val="20"/>
                <w:szCs w:val="20"/>
                <w:lang w:val="id-ID"/>
              </w:rPr>
            </w:pPr>
            <w:r w:rsidRPr="00F368B3">
              <w:rPr>
                <w:sz w:val="20"/>
                <w:szCs w:val="20"/>
                <w:lang w:val="id-ID"/>
              </w:rPr>
              <w:t>US-01-TS-12</w:t>
            </w:r>
          </w:p>
        </w:tc>
        <w:tc>
          <w:tcPr>
            <w:tcW w:w="2117" w:type="dxa"/>
          </w:tcPr>
          <w:p w14:paraId="2D7FB88F" w14:textId="77777777" w:rsidR="00DA00AC" w:rsidRPr="00F368B3" w:rsidRDefault="00DA00AC" w:rsidP="00E45138">
            <w:pPr>
              <w:spacing w:after="240"/>
              <w:ind w:firstLine="0"/>
              <w:rPr>
                <w:sz w:val="20"/>
                <w:szCs w:val="20"/>
                <w:lang w:val="id-ID"/>
              </w:rPr>
            </w:pPr>
            <w:r w:rsidRPr="00F368B3">
              <w:rPr>
                <w:sz w:val="20"/>
                <w:szCs w:val="20"/>
                <w:lang w:val="id-ID"/>
              </w:rPr>
              <w:t>Kepala dinas menghapus pengguna.</w:t>
            </w:r>
          </w:p>
        </w:tc>
        <w:tc>
          <w:tcPr>
            <w:tcW w:w="1264" w:type="dxa"/>
          </w:tcPr>
          <w:p w14:paraId="17D8141A"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5787EE3A"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terhapus dari sistem dan pengguna tidak lagi </w:t>
            </w:r>
            <w:r w:rsidRPr="00F368B3">
              <w:rPr>
                <w:sz w:val="20"/>
                <w:szCs w:val="20"/>
                <w:lang w:val="id-ID"/>
              </w:rPr>
              <w:lastRenderedPageBreak/>
              <w:t xml:space="preserve">dapat melakukan </w:t>
            </w:r>
            <w:proofErr w:type="spellStart"/>
            <w:r w:rsidRPr="00F368B3">
              <w:rPr>
                <w:sz w:val="20"/>
                <w:szCs w:val="20"/>
                <w:lang w:val="id-ID"/>
              </w:rPr>
              <w:t>autentikasi</w:t>
            </w:r>
            <w:proofErr w:type="spellEnd"/>
            <w:r w:rsidRPr="00F368B3">
              <w:rPr>
                <w:sz w:val="20"/>
                <w:szCs w:val="20"/>
                <w:lang w:val="id-ID"/>
              </w:rPr>
              <w:t>.</w:t>
            </w:r>
          </w:p>
        </w:tc>
        <w:tc>
          <w:tcPr>
            <w:tcW w:w="1262" w:type="dxa"/>
          </w:tcPr>
          <w:p w14:paraId="59E1051F" w14:textId="753C3452" w:rsidR="00DA00AC" w:rsidRPr="00F368B3" w:rsidRDefault="00DA00AC" w:rsidP="00E45138">
            <w:pPr>
              <w:spacing w:after="240"/>
              <w:ind w:firstLine="0"/>
              <w:jc w:val="center"/>
              <w:rPr>
                <w:sz w:val="20"/>
                <w:szCs w:val="20"/>
                <w:lang w:val="id-ID"/>
              </w:rPr>
            </w:pPr>
            <w:r w:rsidRPr="00F368B3">
              <w:rPr>
                <w:sz w:val="20"/>
                <w:szCs w:val="20"/>
                <w:lang w:val="id-ID"/>
              </w:rPr>
              <w:lastRenderedPageBreak/>
              <w:t>Berhasil</w:t>
            </w:r>
          </w:p>
        </w:tc>
      </w:tr>
      <w:tr w:rsidR="00DA00AC" w:rsidRPr="00F368B3" w14:paraId="30673CF0" w14:textId="288E507A" w:rsidTr="000260A4">
        <w:tc>
          <w:tcPr>
            <w:tcW w:w="786" w:type="dxa"/>
          </w:tcPr>
          <w:p w14:paraId="4F38CAEA" w14:textId="77777777" w:rsidR="00DA00AC" w:rsidRPr="00F368B3" w:rsidRDefault="00DA00AC" w:rsidP="00E45138">
            <w:pPr>
              <w:spacing w:after="240"/>
              <w:ind w:firstLine="0"/>
              <w:rPr>
                <w:sz w:val="20"/>
                <w:szCs w:val="20"/>
                <w:lang w:val="id-ID"/>
              </w:rPr>
            </w:pPr>
            <w:r w:rsidRPr="00F368B3">
              <w:rPr>
                <w:sz w:val="20"/>
                <w:szCs w:val="20"/>
                <w:lang w:val="id-ID"/>
              </w:rPr>
              <w:t>US-02</w:t>
            </w:r>
          </w:p>
        </w:tc>
        <w:tc>
          <w:tcPr>
            <w:tcW w:w="1539" w:type="dxa"/>
          </w:tcPr>
          <w:p w14:paraId="50CD4B0C" w14:textId="77777777" w:rsidR="00DA00AC" w:rsidRPr="00F368B3" w:rsidRDefault="00DA00AC" w:rsidP="00E45138">
            <w:pPr>
              <w:spacing w:after="240"/>
              <w:ind w:firstLine="0"/>
              <w:rPr>
                <w:sz w:val="20"/>
                <w:szCs w:val="20"/>
                <w:lang w:val="id-ID"/>
              </w:rPr>
            </w:pPr>
            <w:r w:rsidRPr="00F368B3">
              <w:rPr>
                <w:sz w:val="20"/>
                <w:szCs w:val="20"/>
                <w:lang w:val="id-ID"/>
              </w:rPr>
              <w:t>US-02-TS-01</w:t>
            </w:r>
          </w:p>
        </w:tc>
        <w:tc>
          <w:tcPr>
            <w:tcW w:w="2117" w:type="dxa"/>
          </w:tcPr>
          <w:p w14:paraId="6EC4F59B" w14:textId="77777777" w:rsidR="00DA00AC" w:rsidRPr="00F368B3" w:rsidRDefault="00DA00AC" w:rsidP="00E45138">
            <w:pPr>
              <w:spacing w:after="240"/>
              <w:ind w:firstLine="0"/>
              <w:rPr>
                <w:sz w:val="20"/>
                <w:szCs w:val="20"/>
                <w:lang w:val="id-ID"/>
              </w:rPr>
            </w:pPr>
            <w:r w:rsidRPr="00F368B3">
              <w:rPr>
                <w:sz w:val="20"/>
                <w:szCs w:val="20"/>
                <w:lang w:val="id-ID"/>
              </w:rPr>
              <w:t>Kepala dinas menambah data kecamatan baru.</w:t>
            </w:r>
          </w:p>
        </w:tc>
        <w:tc>
          <w:tcPr>
            <w:tcW w:w="1264" w:type="dxa"/>
          </w:tcPr>
          <w:p w14:paraId="150F2AE1"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p w14:paraId="01ECBF0D" w14:textId="77777777" w:rsidR="00DA00AC" w:rsidRPr="00F368B3" w:rsidRDefault="00DA00AC" w:rsidP="00E45138">
            <w:pPr>
              <w:spacing w:after="240"/>
              <w:ind w:firstLine="0"/>
              <w:jc w:val="center"/>
              <w:rPr>
                <w:sz w:val="20"/>
                <w:szCs w:val="20"/>
                <w:lang w:val="id-ID"/>
              </w:rPr>
            </w:pPr>
          </w:p>
        </w:tc>
        <w:tc>
          <w:tcPr>
            <w:tcW w:w="1968" w:type="dxa"/>
          </w:tcPr>
          <w:p w14:paraId="726A09DF" w14:textId="77777777" w:rsidR="00DA00AC" w:rsidRPr="00F368B3" w:rsidRDefault="00DA00AC" w:rsidP="00E45138">
            <w:pPr>
              <w:spacing w:after="240"/>
              <w:ind w:firstLine="0"/>
              <w:jc w:val="center"/>
              <w:rPr>
                <w:sz w:val="20"/>
                <w:szCs w:val="20"/>
                <w:lang w:val="id-ID"/>
              </w:rPr>
            </w:pPr>
            <w:r w:rsidRPr="00F368B3">
              <w:rPr>
                <w:sz w:val="20"/>
                <w:szCs w:val="20"/>
                <w:lang w:val="id-ID"/>
              </w:rPr>
              <w:t>Data Kecamatan baru berhasil dibuat.</w:t>
            </w:r>
          </w:p>
          <w:p w14:paraId="69099A09" w14:textId="77777777" w:rsidR="00DA00AC" w:rsidRPr="00F368B3" w:rsidRDefault="00DA00AC" w:rsidP="00E45138">
            <w:pPr>
              <w:spacing w:after="240"/>
              <w:ind w:firstLine="0"/>
              <w:jc w:val="center"/>
              <w:rPr>
                <w:sz w:val="20"/>
                <w:szCs w:val="20"/>
                <w:lang w:val="id-ID"/>
              </w:rPr>
            </w:pPr>
          </w:p>
        </w:tc>
        <w:tc>
          <w:tcPr>
            <w:tcW w:w="1262" w:type="dxa"/>
          </w:tcPr>
          <w:p w14:paraId="76B22678" w14:textId="416B5A85"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2F5F1919" w14:textId="2B7AB4BE" w:rsidTr="000260A4">
        <w:tc>
          <w:tcPr>
            <w:tcW w:w="786" w:type="dxa"/>
          </w:tcPr>
          <w:p w14:paraId="03998BB9" w14:textId="77777777" w:rsidR="00DA00AC" w:rsidRPr="00F368B3" w:rsidRDefault="00DA00AC" w:rsidP="00E45138">
            <w:pPr>
              <w:spacing w:after="240"/>
              <w:ind w:firstLine="0"/>
              <w:rPr>
                <w:sz w:val="20"/>
                <w:szCs w:val="20"/>
                <w:lang w:val="id-ID"/>
              </w:rPr>
            </w:pPr>
            <w:r w:rsidRPr="00F368B3">
              <w:rPr>
                <w:sz w:val="20"/>
                <w:szCs w:val="20"/>
                <w:lang w:val="id-ID"/>
              </w:rPr>
              <w:t>US-02</w:t>
            </w:r>
          </w:p>
        </w:tc>
        <w:tc>
          <w:tcPr>
            <w:tcW w:w="1539" w:type="dxa"/>
          </w:tcPr>
          <w:p w14:paraId="3491E517" w14:textId="77777777" w:rsidR="00DA00AC" w:rsidRPr="00F368B3" w:rsidRDefault="00DA00AC" w:rsidP="00E45138">
            <w:pPr>
              <w:spacing w:after="240"/>
              <w:ind w:firstLine="0"/>
              <w:rPr>
                <w:sz w:val="20"/>
                <w:szCs w:val="20"/>
                <w:lang w:val="id-ID"/>
              </w:rPr>
            </w:pPr>
            <w:r w:rsidRPr="00F368B3">
              <w:rPr>
                <w:sz w:val="20"/>
                <w:szCs w:val="20"/>
                <w:lang w:val="id-ID"/>
              </w:rPr>
              <w:t>US-02-TS-02</w:t>
            </w:r>
          </w:p>
        </w:tc>
        <w:tc>
          <w:tcPr>
            <w:tcW w:w="2117" w:type="dxa"/>
          </w:tcPr>
          <w:p w14:paraId="5C0E75A0" w14:textId="77777777" w:rsidR="00DA00AC" w:rsidRPr="00F368B3" w:rsidRDefault="00DA00AC" w:rsidP="00E45138">
            <w:pPr>
              <w:spacing w:after="240"/>
              <w:ind w:firstLine="0"/>
              <w:rPr>
                <w:sz w:val="20"/>
                <w:szCs w:val="20"/>
                <w:lang w:val="id-ID"/>
              </w:rPr>
            </w:pPr>
            <w:r w:rsidRPr="00F368B3">
              <w:rPr>
                <w:sz w:val="20"/>
                <w:szCs w:val="20"/>
                <w:lang w:val="id-ID"/>
              </w:rPr>
              <w:t>Kepala dinas menambah data desa untuk kecamatan tertentu.</w:t>
            </w:r>
          </w:p>
        </w:tc>
        <w:tc>
          <w:tcPr>
            <w:tcW w:w="1264" w:type="dxa"/>
          </w:tcPr>
          <w:p w14:paraId="31C365E6"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3028FC2D" w14:textId="77777777" w:rsidR="00DA00AC" w:rsidRPr="00F368B3" w:rsidRDefault="00DA00AC" w:rsidP="00DA00AC">
            <w:pPr>
              <w:keepNext/>
              <w:spacing w:after="240"/>
              <w:ind w:firstLine="0"/>
              <w:jc w:val="center"/>
              <w:rPr>
                <w:sz w:val="20"/>
                <w:szCs w:val="20"/>
                <w:lang w:val="id-ID"/>
              </w:rPr>
            </w:pPr>
            <w:r w:rsidRPr="00F368B3">
              <w:rPr>
                <w:sz w:val="20"/>
                <w:szCs w:val="20"/>
                <w:lang w:val="id-ID"/>
              </w:rPr>
              <w:t>Data desa untuk kecamatan berhasil dibuat</w:t>
            </w:r>
            <w:r w:rsidRPr="00F368B3">
              <w:rPr>
                <w:sz w:val="20"/>
                <w:szCs w:val="20"/>
                <w:lang w:val="id-ID"/>
              </w:rPr>
              <w:br/>
            </w:r>
          </w:p>
        </w:tc>
        <w:tc>
          <w:tcPr>
            <w:tcW w:w="1262" w:type="dxa"/>
          </w:tcPr>
          <w:p w14:paraId="1D74AD46" w14:textId="1542F79A" w:rsidR="00DA00AC" w:rsidRPr="00F368B3" w:rsidRDefault="00DA00AC" w:rsidP="00DA00AC">
            <w:pPr>
              <w:keepNext/>
              <w:spacing w:after="240"/>
              <w:ind w:firstLine="0"/>
              <w:jc w:val="center"/>
              <w:rPr>
                <w:sz w:val="20"/>
                <w:szCs w:val="20"/>
                <w:lang w:val="id-ID"/>
              </w:rPr>
            </w:pPr>
            <w:r w:rsidRPr="00F368B3">
              <w:rPr>
                <w:sz w:val="20"/>
                <w:szCs w:val="20"/>
                <w:lang w:val="id-ID"/>
              </w:rPr>
              <w:t>Berhasil</w:t>
            </w:r>
          </w:p>
        </w:tc>
      </w:tr>
    </w:tbl>
    <w:p w14:paraId="647A538B" w14:textId="77777777" w:rsidR="00DA00AC" w:rsidRPr="00B53138" w:rsidRDefault="00DA00AC" w:rsidP="00685DF9">
      <w:pPr>
        <w:ind w:firstLine="0"/>
        <w:rPr>
          <w:lang w:val="id-ID"/>
        </w:rPr>
      </w:pPr>
    </w:p>
    <w:p w14:paraId="6867BB1A" w14:textId="77777777" w:rsidR="00685DF9" w:rsidRDefault="00566BA3" w:rsidP="00685DF9">
      <w:pPr>
        <w:pStyle w:val="Caption"/>
        <w:tabs>
          <w:tab w:val="center" w:pos="4785"/>
          <w:tab w:val="left" w:pos="8010"/>
        </w:tabs>
        <w:rPr>
          <w:i w:val="0"/>
          <w:color w:val="auto"/>
          <w:spacing w:val="-2"/>
          <w:sz w:val="24"/>
          <w:szCs w:val="24"/>
          <w:lang w:val="id-ID"/>
        </w:rPr>
      </w:pPr>
      <w:r w:rsidRPr="00685DF9">
        <w:rPr>
          <w:i w:val="0"/>
          <w:color w:val="auto"/>
          <w:sz w:val="24"/>
          <w:szCs w:val="24"/>
          <w:lang w:val="id-ID"/>
        </w:rPr>
        <w:t>Berdasarkan</w:t>
      </w:r>
      <w:r w:rsidRPr="00685DF9">
        <w:rPr>
          <w:i w:val="0"/>
          <w:color w:val="auto"/>
          <w:spacing w:val="-12"/>
          <w:sz w:val="24"/>
          <w:szCs w:val="24"/>
          <w:lang w:val="id-ID"/>
        </w:rPr>
        <w:t xml:space="preserve"> </w:t>
      </w:r>
      <w:r w:rsidRPr="00685DF9">
        <w:rPr>
          <w:i w:val="0"/>
          <w:color w:val="auto"/>
          <w:sz w:val="24"/>
          <w:szCs w:val="24"/>
          <w:lang w:val="id-ID"/>
        </w:rPr>
        <w:t>hasil</w:t>
      </w:r>
      <w:r w:rsidRPr="00685DF9">
        <w:rPr>
          <w:i w:val="0"/>
          <w:color w:val="auto"/>
          <w:spacing w:val="-10"/>
          <w:sz w:val="24"/>
          <w:szCs w:val="24"/>
          <w:lang w:val="id-ID"/>
        </w:rPr>
        <w:t xml:space="preserve"> </w:t>
      </w:r>
      <w:r w:rsidRPr="00685DF9">
        <w:rPr>
          <w:i w:val="0"/>
          <w:color w:val="auto"/>
          <w:sz w:val="24"/>
          <w:szCs w:val="24"/>
          <w:lang w:val="id-ID"/>
        </w:rPr>
        <w:t>tersebut</w:t>
      </w:r>
      <w:r w:rsidRPr="00685DF9">
        <w:rPr>
          <w:i w:val="0"/>
          <w:color w:val="auto"/>
          <w:spacing w:val="-10"/>
          <w:sz w:val="24"/>
          <w:szCs w:val="24"/>
          <w:lang w:val="id-ID"/>
        </w:rPr>
        <w:t xml:space="preserve"> </w:t>
      </w:r>
      <w:r w:rsidRPr="00685DF9">
        <w:rPr>
          <w:i w:val="0"/>
          <w:color w:val="auto"/>
          <w:sz w:val="24"/>
          <w:szCs w:val="24"/>
          <w:lang w:val="id-ID"/>
        </w:rPr>
        <w:t>maka</w:t>
      </w:r>
      <w:r w:rsidRPr="00685DF9">
        <w:rPr>
          <w:i w:val="0"/>
          <w:color w:val="auto"/>
          <w:spacing w:val="-10"/>
          <w:sz w:val="24"/>
          <w:szCs w:val="24"/>
          <w:lang w:val="id-ID"/>
        </w:rPr>
        <w:t xml:space="preserve"> </w:t>
      </w:r>
      <w:r w:rsidRPr="00685DF9">
        <w:rPr>
          <w:i w:val="0"/>
          <w:color w:val="auto"/>
          <w:sz w:val="24"/>
          <w:szCs w:val="24"/>
          <w:lang w:val="id-ID"/>
        </w:rPr>
        <w:t>tahap</w:t>
      </w:r>
      <w:r w:rsidRPr="00685DF9">
        <w:rPr>
          <w:i w:val="0"/>
          <w:color w:val="auto"/>
          <w:spacing w:val="-8"/>
          <w:sz w:val="24"/>
          <w:szCs w:val="24"/>
          <w:lang w:val="id-ID"/>
        </w:rPr>
        <w:t xml:space="preserve"> </w:t>
      </w:r>
      <w:r w:rsidRPr="00685DF9">
        <w:rPr>
          <w:i w:val="0"/>
          <w:color w:val="auto"/>
          <w:sz w:val="24"/>
          <w:szCs w:val="24"/>
          <w:lang w:val="id-ID"/>
        </w:rPr>
        <w:t>implementasi</w:t>
      </w:r>
      <w:r w:rsidRPr="00685DF9">
        <w:rPr>
          <w:i w:val="0"/>
          <w:color w:val="auto"/>
          <w:spacing w:val="-7"/>
          <w:sz w:val="24"/>
          <w:szCs w:val="24"/>
          <w:lang w:val="id-ID"/>
        </w:rPr>
        <w:t xml:space="preserve"> </w:t>
      </w:r>
      <w:r w:rsidRPr="00685DF9">
        <w:rPr>
          <w:i w:val="0"/>
          <w:color w:val="auto"/>
          <w:sz w:val="24"/>
          <w:szCs w:val="24"/>
          <w:lang w:val="id-ID"/>
        </w:rPr>
        <w:t>telah</w:t>
      </w:r>
      <w:r w:rsidRPr="00685DF9">
        <w:rPr>
          <w:i w:val="0"/>
          <w:color w:val="auto"/>
          <w:spacing w:val="-12"/>
          <w:sz w:val="24"/>
          <w:szCs w:val="24"/>
          <w:lang w:val="id-ID"/>
        </w:rPr>
        <w:t xml:space="preserve"> </w:t>
      </w:r>
      <w:r w:rsidRPr="00685DF9">
        <w:rPr>
          <w:i w:val="0"/>
          <w:color w:val="auto"/>
          <w:sz w:val="24"/>
          <w:szCs w:val="24"/>
          <w:lang w:val="id-ID"/>
        </w:rPr>
        <w:t>selesai</w:t>
      </w:r>
      <w:r w:rsidRPr="00685DF9">
        <w:rPr>
          <w:i w:val="0"/>
          <w:color w:val="auto"/>
          <w:spacing w:val="-7"/>
          <w:sz w:val="24"/>
          <w:szCs w:val="24"/>
          <w:lang w:val="id-ID"/>
        </w:rPr>
        <w:t xml:space="preserve"> </w:t>
      </w:r>
      <w:r w:rsidRPr="00685DF9">
        <w:rPr>
          <w:i w:val="0"/>
          <w:color w:val="auto"/>
          <w:sz w:val="24"/>
          <w:szCs w:val="24"/>
          <w:lang w:val="id-ID"/>
        </w:rPr>
        <w:t xml:space="preserve">dan siklus pengembangan dapat berlanjut ke </w:t>
      </w:r>
      <w:r w:rsidR="006D48F9" w:rsidRPr="00685DF9">
        <w:rPr>
          <w:i w:val="0"/>
          <w:color w:val="auto"/>
          <w:sz w:val="24"/>
          <w:szCs w:val="24"/>
          <w:lang w:val="id-ID"/>
        </w:rPr>
        <w:t xml:space="preserve">tahapan </w:t>
      </w:r>
      <w:proofErr w:type="spellStart"/>
      <w:r w:rsidR="003F317B" w:rsidRPr="00685DF9">
        <w:rPr>
          <w:i w:val="0"/>
          <w:iCs w:val="0"/>
          <w:color w:val="auto"/>
          <w:sz w:val="24"/>
          <w:szCs w:val="24"/>
          <w:lang w:val="id-ID"/>
        </w:rPr>
        <w:t>retrospektif</w:t>
      </w:r>
      <w:proofErr w:type="spellEnd"/>
      <w:r w:rsidRPr="00685DF9">
        <w:rPr>
          <w:i w:val="0"/>
          <w:color w:val="auto"/>
          <w:spacing w:val="-2"/>
          <w:sz w:val="24"/>
          <w:szCs w:val="24"/>
          <w:lang w:val="id-ID"/>
        </w:rPr>
        <w:t>.</w:t>
      </w:r>
    </w:p>
    <w:p w14:paraId="38CE24A8" w14:textId="77777777" w:rsidR="000F66A7" w:rsidRDefault="000F66A7" w:rsidP="000F66A7">
      <w:pPr>
        <w:rPr>
          <w:lang w:val="id-ID"/>
        </w:rPr>
      </w:pPr>
    </w:p>
    <w:p w14:paraId="40DE0AE0" w14:textId="77777777" w:rsidR="000F66A7" w:rsidRPr="000F66A7" w:rsidRDefault="000F66A7" w:rsidP="000F66A7">
      <w:pPr>
        <w:rPr>
          <w:lang w:val="id-ID"/>
        </w:rPr>
      </w:pPr>
    </w:p>
    <w:p w14:paraId="77CA9B07" w14:textId="632692B2" w:rsidR="00566BA3" w:rsidRPr="00F368B3" w:rsidRDefault="003F317B" w:rsidP="00F82818">
      <w:pPr>
        <w:pStyle w:val="Caption"/>
        <w:numPr>
          <w:ilvl w:val="0"/>
          <w:numId w:val="34"/>
        </w:numPr>
        <w:tabs>
          <w:tab w:val="center" w:pos="4785"/>
          <w:tab w:val="left" w:pos="8010"/>
        </w:tabs>
        <w:rPr>
          <w:b/>
          <w:bCs/>
          <w:i w:val="0"/>
          <w:iCs w:val="0"/>
          <w:color w:val="auto"/>
          <w:sz w:val="24"/>
          <w:szCs w:val="24"/>
          <w:lang w:val="id-ID"/>
        </w:rPr>
      </w:pPr>
      <w:proofErr w:type="spellStart"/>
      <w:r w:rsidRPr="00F368B3">
        <w:rPr>
          <w:b/>
          <w:color w:val="auto"/>
          <w:sz w:val="24"/>
          <w:szCs w:val="24"/>
          <w:lang w:val="id-ID"/>
        </w:rPr>
        <w:t>Retrospektif</w:t>
      </w:r>
      <w:proofErr w:type="spellEnd"/>
    </w:p>
    <w:p w14:paraId="28821DB9" w14:textId="3137EDB1" w:rsidR="00566BA3" w:rsidRPr="00685DF9" w:rsidRDefault="00566BA3" w:rsidP="00685DF9">
      <w:pPr>
        <w:tabs>
          <w:tab w:val="left" w:pos="1524"/>
        </w:tabs>
      </w:pPr>
      <w:r w:rsidRPr="00B53138">
        <w:rPr>
          <w:lang w:val="id-ID"/>
        </w:rPr>
        <w:t>Pada</w:t>
      </w:r>
      <w:r w:rsidRPr="00B53138">
        <w:rPr>
          <w:spacing w:val="-4"/>
          <w:lang w:val="id-ID"/>
        </w:rPr>
        <w:t xml:space="preserve"> </w:t>
      </w:r>
      <w:r w:rsidRPr="00B53138">
        <w:rPr>
          <w:lang w:val="id-ID"/>
        </w:rPr>
        <w:t>Penghujung</w:t>
      </w:r>
      <w:r w:rsidRPr="00B53138">
        <w:rPr>
          <w:spacing w:val="-5"/>
          <w:lang w:val="id-ID"/>
        </w:rPr>
        <w:t xml:space="preserve"> </w:t>
      </w:r>
      <w:r w:rsidRPr="00B53138">
        <w:rPr>
          <w:lang w:val="id-ID"/>
        </w:rPr>
        <w:t>iterasi</w:t>
      </w:r>
      <w:r w:rsidRPr="00B53138">
        <w:rPr>
          <w:spacing w:val="-5"/>
          <w:lang w:val="id-ID"/>
        </w:rPr>
        <w:t xml:space="preserve"> </w:t>
      </w:r>
      <w:r w:rsidRPr="00B53138">
        <w:rPr>
          <w:lang w:val="id-ID"/>
        </w:rPr>
        <w:t>dilakukan</w:t>
      </w:r>
      <w:r w:rsidRPr="00B53138">
        <w:rPr>
          <w:spacing w:val="-10"/>
          <w:lang w:val="id-ID"/>
        </w:rPr>
        <w:t xml:space="preserve"> </w:t>
      </w:r>
      <w:r w:rsidRPr="00B53138">
        <w:rPr>
          <w:lang w:val="id-ID"/>
        </w:rPr>
        <w:t>evaluasi</w:t>
      </w:r>
      <w:r w:rsidRPr="00B53138">
        <w:rPr>
          <w:spacing w:val="-5"/>
          <w:lang w:val="id-ID"/>
        </w:rPr>
        <w:t xml:space="preserve"> </w:t>
      </w:r>
      <w:r w:rsidRPr="00B53138">
        <w:rPr>
          <w:lang w:val="id-ID"/>
        </w:rPr>
        <w:t>terhadap</w:t>
      </w:r>
      <w:r w:rsidRPr="00B53138">
        <w:rPr>
          <w:spacing w:val="-5"/>
          <w:lang w:val="id-ID"/>
        </w:rPr>
        <w:t xml:space="preserve"> </w:t>
      </w:r>
      <w:r w:rsidRPr="00B53138">
        <w:rPr>
          <w:lang w:val="id-ID"/>
        </w:rPr>
        <w:t>pengembangan</w:t>
      </w:r>
      <w:r w:rsidRPr="00B53138">
        <w:rPr>
          <w:spacing w:val="-5"/>
          <w:lang w:val="id-ID"/>
        </w:rPr>
        <w:t xml:space="preserve"> </w:t>
      </w:r>
      <w:r w:rsidRPr="00B53138">
        <w:rPr>
          <w:lang w:val="id-ID"/>
        </w:rPr>
        <w:t>yang</w:t>
      </w:r>
      <w:r w:rsidRPr="00B53138">
        <w:rPr>
          <w:spacing w:val="-5"/>
          <w:lang w:val="id-ID"/>
        </w:rPr>
        <w:t xml:space="preserve"> </w:t>
      </w:r>
      <w:r w:rsidRPr="00B53138">
        <w:rPr>
          <w:lang w:val="id-ID"/>
        </w:rPr>
        <w:t>telah dij</w:t>
      </w:r>
      <w:r w:rsidR="00685DF9">
        <w:rPr>
          <w:lang w:val="id-ID"/>
        </w:rPr>
        <w:t>alankan seperti dijelaskan pada</w:t>
      </w:r>
      <w:r w:rsidR="00685DF9">
        <w:t xml:space="preserve"> </w:t>
      </w:r>
      <w:proofErr w:type="spellStart"/>
      <w:r w:rsidR="00685DF9">
        <w:t>tabel</w:t>
      </w:r>
      <w:proofErr w:type="spellEnd"/>
      <w:r w:rsidR="00685DF9">
        <w:t xml:space="preserve"> 4.3</w:t>
      </w:r>
    </w:p>
    <w:p w14:paraId="5754812E" w14:textId="4B715C9A" w:rsidR="000F66A7" w:rsidRPr="000F66A7" w:rsidRDefault="000F66A7" w:rsidP="000F66A7">
      <w:pPr>
        <w:pStyle w:val="Caption"/>
        <w:keepNext/>
        <w:jc w:val="center"/>
        <w:rPr>
          <w:i w:val="0"/>
          <w:iCs w:val="0"/>
          <w:color w:val="auto"/>
          <w:sz w:val="24"/>
          <w:szCs w:val="24"/>
        </w:rPr>
      </w:pPr>
      <w:r w:rsidRPr="000F66A7">
        <w:rPr>
          <w:i w:val="0"/>
          <w:iCs w:val="0"/>
          <w:color w:val="auto"/>
          <w:sz w:val="24"/>
          <w:szCs w:val="24"/>
        </w:rPr>
        <w:t xml:space="preserve">Tabel </w:t>
      </w:r>
      <w:r w:rsidR="006D7736">
        <w:rPr>
          <w:i w:val="0"/>
          <w:iCs w:val="0"/>
          <w:color w:val="auto"/>
          <w:sz w:val="24"/>
          <w:szCs w:val="24"/>
        </w:rPr>
        <w:fldChar w:fldCharType="begin"/>
      </w:r>
      <w:r w:rsidR="006D7736">
        <w:rPr>
          <w:i w:val="0"/>
          <w:iCs w:val="0"/>
          <w:color w:val="auto"/>
          <w:sz w:val="24"/>
          <w:szCs w:val="24"/>
        </w:rPr>
        <w:instrText xml:space="preserve"> STYLEREF 1 \s </w:instrText>
      </w:r>
      <w:r w:rsidR="006D7736">
        <w:rPr>
          <w:i w:val="0"/>
          <w:iCs w:val="0"/>
          <w:color w:val="auto"/>
          <w:sz w:val="24"/>
          <w:szCs w:val="24"/>
        </w:rPr>
        <w:fldChar w:fldCharType="separate"/>
      </w:r>
      <w:r w:rsidR="006D7736">
        <w:rPr>
          <w:i w:val="0"/>
          <w:iCs w:val="0"/>
          <w:noProof/>
          <w:color w:val="auto"/>
          <w:sz w:val="24"/>
          <w:szCs w:val="24"/>
        </w:rPr>
        <w:t>4</w:t>
      </w:r>
      <w:r w:rsidR="006D7736">
        <w:rPr>
          <w:i w:val="0"/>
          <w:iCs w:val="0"/>
          <w:color w:val="auto"/>
          <w:sz w:val="24"/>
          <w:szCs w:val="24"/>
        </w:rPr>
        <w:fldChar w:fldCharType="end"/>
      </w:r>
      <w:r w:rsidR="006D7736">
        <w:rPr>
          <w:i w:val="0"/>
          <w:iCs w:val="0"/>
          <w:color w:val="auto"/>
          <w:sz w:val="24"/>
          <w:szCs w:val="24"/>
        </w:rPr>
        <w:t>.</w:t>
      </w:r>
      <w:r w:rsidR="006D7736">
        <w:rPr>
          <w:i w:val="0"/>
          <w:iCs w:val="0"/>
          <w:color w:val="auto"/>
          <w:sz w:val="24"/>
          <w:szCs w:val="24"/>
        </w:rPr>
        <w:fldChar w:fldCharType="begin"/>
      </w:r>
      <w:r w:rsidR="006D7736">
        <w:rPr>
          <w:i w:val="0"/>
          <w:iCs w:val="0"/>
          <w:color w:val="auto"/>
          <w:sz w:val="24"/>
          <w:szCs w:val="24"/>
        </w:rPr>
        <w:instrText xml:space="preserve"> SEQ Tabel \* ARABIC \s 1 </w:instrText>
      </w:r>
      <w:r w:rsidR="006D7736">
        <w:rPr>
          <w:i w:val="0"/>
          <w:iCs w:val="0"/>
          <w:color w:val="auto"/>
          <w:sz w:val="24"/>
          <w:szCs w:val="24"/>
        </w:rPr>
        <w:fldChar w:fldCharType="separate"/>
      </w:r>
      <w:r w:rsidR="006D7736">
        <w:rPr>
          <w:i w:val="0"/>
          <w:iCs w:val="0"/>
          <w:noProof/>
          <w:color w:val="auto"/>
          <w:sz w:val="24"/>
          <w:szCs w:val="24"/>
        </w:rPr>
        <w:t>4</w:t>
      </w:r>
      <w:r w:rsidR="006D7736">
        <w:rPr>
          <w:i w:val="0"/>
          <w:iCs w:val="0"/>
          <w:color w:val="auto"/>
          <w:sz w:val="24"/>
          <w:szCs w:val="24"/>
        </w:rPr>
        <w:fldChar w:fldCharType="end"/>
      </w:r>
      <w:r w:rsidRPr="000F66A7">
        <w:rPr>
          <w:i w:val="0"/>
          <w:iCs w:val="0"/>
          <w:color w:val="auto"/>
          <w:sz w:val="24"/>
          <w:szCs w:val="24"/>
          <w:lang w:val="id-ID"/>
        </w:rPr>
        <w:t xml:space="preserve"> </w:t>
      </w:r>
      <w:r w:rsidRPr="000F66A7">
        <w:rPr>
          <w:i w:val="0"/>
          <w:iCs w:val="0"/>
          <w:color w:val="auto"/>
          <w:sz w:val="24"/>
          <w:szCs w:val="24"/>
        </w:rPr>
        <w:t xml:space="preserve">Hasil </w:t>
      </w:r>
      <w:proofErr w:type="spellStart"/>
      <w:r w:rsidRPr="000F66A7">
        <w:rPr>
          <w:i w:val="0"/>
          <w:iCs w:val="0"/>
          <w:color w:val="auto"/>
          <w:sz w:val="24"/>
          <w:szCs w:val="24"/>
        </w:rPr>
        <w:t>Retrospektif</w:t>
      </w:r>
      <w:proofErr w:type="spellEnd"/>
      <w:r w:rsidRPr="000F66A7">
        <w:rPr>
          <w:i w:val="0"/>
          <w:iCs w:val="0"/>
          <w:color w:val="auto"/>
          <w:sz w:val="24"/>
          <w:szCs w:val="24"/>
        </w:rPr>
        <w:t xml:space="preserve"> </w:t>
      </w:r>
      <w:proofErr w:type="spellStart"/>
      <w:r w:rsidRPr="000F66A7">
        <w:rPr>
          <w:i w:val="0"/>
          <w:iCs w:val="0"/>
          <w:color w:val="auto"/>
          <w:sz w:val="24"/>
          <w:szCs w:val="24"/>
        </w:rPr>
        <w:t>Iterasi</w:t>
      </w:r>
      <w:proofErr w:type="spellEnd"/>
      <w:r w:rsidRPr="000F66A7">
        <w:rPr>
          <w:i w:val="0"/>
          <w:iCs w:val="0"/>
          <w:color w:val="auto"/>
          <w:sz w:val="24"/>
          <w:szCs w:val="24"/>
        </w:rPr>
        <w:t xml:space="preserve"> 1</w:t>
      </w:r>
    </w:p>
    <w:tbl>
      <w:tblPr>
        <w:tblStyle w:val="TableGrid"/>
        <w:tblW w:w="0" w:type="auto"/>
        <w:tblInd w:w="137" w:type="dxa"/>
        <w:tblLayout w:type="fixed"/>
        <w:tblLook w:val="04A0" w:firstRow="1" w:lastRow="0" w:firstColumn="1" w:lastColumn="0" w:noHBand="0" w:noVBand="1"/>
      </w:tblPr>
      <w:tblGrid>
        <w:gridCol w:w="2163"/>
        <w:gridCol w:w="2300"/>
        <w:gridCol w:w="2300"/>
        <w:gridCol w:w="2167"/>
      </w:tblGrid>
      <w:tr w:rsidR="00566BA3" w:rsidRPr="00B53138" w14:paraId="7F90C2DF" w14:textId="77777777" w:rsidTr="000260A4">
        <w:tc>
          <w:tcPr>
            <w:tcW w:w="2163" w:type="dxa"/>
          </w:tcPr>
          <w:p w14:paraId="22BAFDB4" w14:textId="77777777" w:rsidR="00566BA3" w:rsidRPr="00B53138" w:rsidRDefault="00566BA3" w:rsidP="00AA6C3E">
            <w:pPr>
              <w:spacing w:after="240"/>
              <w:ind w:firstLine="0"/>
              <w:jc w:val="center"/>
              <w:rPr>
                <w:i/>
                <w:iCs/>
                <w:sz w:val="20"/>
                <w:szCs w:val="20"/>
                <w:lang w:val="id-ID"/>
              </w:rPr>
            </w:pPr>
            <w:r w:rsidRPr="00B53138">
              <w:rPr>
                <w:i/>
                <w:iCs/>
                <w:sz w:val="20"/>
                <w:szCs w:val="20"/>
                <w:lang w:val="id-ID"/>
              </w:rPr>
              <w:t xml:space="preserve">Kode User </w:t>
            </w:r>
            <w:proofErr w:type="spellStart"/>
            <w:r w:rsidRPr="00B53138">
              <w:rPr>
                <w:i/>
                <w:iCs/>
                <w:sz w:val="20"/>
                <w:szCs w:val="20"/>
                <w:lang w:val="id-ID"/>
              </w:rPr>
              <w:t>Story</w:t>
            </w:r>
            <w:proofErr w:type="spellEnd"/>
          </w:p>
        </w:tc>
        <w:tc>
          <w:tcPr>
            <w:tcW w:w="2300" w:type="dxa"/>
          </w:tcPr>
          <w:p w14:paraId="7AA39E68" w14:textId="4BFBBA52" w:rsidR="00566BA3" w:rsidRPr="00B53138" w:rsidRDefault="00566BA3" w:rsidP="00AA6C3E">
            <w:pPr>
              <w:spacing w:after="240"/>
              <w:ind w:firstLine="0"/>
              <w:jc w:val="center"/>
              <w:rPr>
                <w:i/>
                <w:iCs/>
                <w:sz w:val="20"/>
                <w:szCs w:val="20"/>
                <w:lang w:val="id-ID"/>
              </w:rPr>
            </w:pPr>
            <w:r w:rsidRPr="00B53138">
              <w:rPr>
                <w:i/>
                <w:iCs/>
                <w:sz w:val="20"/>
                <w:szCs w:val="20"/>
                <w:lang w:val="id-ID"/>
              </w:rPr>
              <w:t>Estimasi (Hari)</w:t>
            </w:r>
          </w:p>
        </w:tc>
        <w:tc>
          <w:tcPr>
            <w:tcW w:w="2300" w:type="dxa"/>
          </w:tcPr>
          <w:p w14:paraId="7200E893" w14:textId="2769B1D0" w:rsidR="00566BA3" w:rsidRPr="00B53138" w:rsidRDefault="00566BA3" w:rsidP="00AA6C3E">
            <w:pPr>
              <w:spacing w:after="240"/>
              <w:ind w:firstLine="0"/>
              <w:jc w:val="center"/>
              <w:rPr>
                <w:i/>
                <w:iCs/>
                <w:sz w:val="20"/>
                <w:szCs w:val="20"/>
                <w:lang w:val="id-ID"/>
              </w:rPr>
            </w:pPr>
            <w:r w:rsidRPr="00B53138">
              <w:rPr>
                <w:i/>
                <w:iCs/>
                <w:sz w:val="20"/>
                <w:szCs w:val="20"/>
                <w:lang w:val="id-ID"/>
              </w:rPr>
              <w:t>Skala</w:t>
            </w:r>
          </w:p>
        </w:tc>
        <w:tc>
          <w:tcPr>
            <w:tcW w:w="2167" w:type="dxa"/>
          </w:tcPr>
          <w:p w14:paraId="27E745B7" w14:textId="5039CDED" w:rsidR="00566BA3" w:rsidRPr="00B53138" w:rsidRDefault="00566BA3" w:rsidP="00AA6C3E">
            <w:pPr>
              <w:spacing w:after="240"/>
              <w:ind w:firstLine="0"/>
              <w:jc w:val="center"/>
              <w:rPr>
                <w:i/>
                <w:iCs/>
                <w:sz w:val="20"/>
                <w:szCs w:val="20"/>
                <w:lang w:val="id-ID"/>
              </w:rPr>
            </w:pPr>
            <w:r w:rsidRPr="00B53138">
              <w:rPr>
                <w:i/>
                <w:iCs/>
                <w:sz w:val="20"/>
                <w:szCs w:val="20"/>
                <w:lang w:val="id-ID"/>
              </w:rPr>
              <w:t>Realisasi (Hari)</w:t>
            </w:r>
          </w:p>
        </w:tc>
      </w:tr>
      <w:tr w:rsidR="00566BA3" w:rsidRPr="00B53138" w14:paraId="050E23A6" w14:textId="77777777" w:rsidTr="000260A4">
        <w:trPr>
          <w:trHeight w:val="830"/>
        </w:trPr>
        <w:tc>
          <w:tcPr>
            <w:tcW w:w="2163" w:type="dxa"/>
          </w:tcPr>
          <w:p w14:paraId="6F90F0E6" w14:textId="77777777" w:rsidR="00566BA3" w:rsidRPr="00B53138" w:rsidRDefault="00566BA3" w:rsidP="00AA6C3E">
            <w:pPr>
              <w:spacing w:after="240"/>
              <w:ind w:firstLine="0"/>
              <w:jc w:val="center"/>
              <w:rPr>
                <w:sz w:val="20"/>
                <w:szCs w:val="20"/>
                <w:lang w:val="id-ID"/>
              </w:rPr>
            </w:pPr>
            <w:r w:rsidRPr="00B53138">
              <w:rPr>
                <w:sz w:val="20"/>
                <w:szCs w:val="20"/>
                <w:lang w:val="id-ID"/>
              </w:rPr>
              <w:t>US-01</w:t>
            </w:r>
          </w:p>
        </w:tc>
        <w:tc>
          <w:tcPr>
            <w:tcW w:w="2300" w:type="dxa"/>
          </w:tcPr>
          <w:p w14:paraId="2676AC8E" w14:textId="549DE672" w:rsidR="00566BA3" w:rsidRPr="00B53138" w:rsidRDefault="00AA6C3E" w:rsidP="00AA6C3E">
            <w:pPr>
              <w:spacing w:after="240"/>
              <w:ind w:firstLine="0"/>
              <w:jc w:val="center"/>
              <w:rPr>
                <w:sz w:val="20"/>
                <w:szCs w:val="20"/>
                <w:lang w:val="id-ID"/>
              </w:rPr>
            </w:pPr>
            <w:r w:rsidRPr="00B53138">
              <w:rPr>
                <w:sz w:val="20"/>
                <w:szCs w:val="20"/>
                <w:lang w:val="id-ID"/>
              </w:rPr>
              <w:t>6</w:t>
            </w:r>
          </w:p>
        </w:tc>
        <w:tc>
          <w:tcPr>
            <w:tcW w:w="2300" w:type="dxa"/>
          </w:tcPr>
          <w:p w14:paraId="31C686F3" w14:textId="489E8C17" w:rsidR="00566BA3" w:rsidRPr="00B53138" w:rsidRDefault="00AA6C3E" w:rsidP="00AA6C3E">
            <w:pPr>
              <w:spacing w:after="240"/>
              <w:ind w:firstLine="0"/>
              <w:jc w:val="center"/>
              <w:rPr>
                <w:sz w:val="20"/>
                <w:szCs w:val="20"/>
                <w:lang w:val="id-ID"/>
              </w:rPr>
            </w:pPr>
            <w:r w:rsidRPr="00B53138">
              <w:rPr>
                <w:sz w:val="20"/>
                <w:szCs w:val="20"/>
                <w:lang w:val="id-ID"/>
              </w:rPr>
              <w:t>3</w:t>
            </w:r>
          </w:p>
          <w:p w14:paraId="2833D712" w14:textId="77777777" w:rsidR="00566BA3" w:rsidRPr="00B53138" w:rsidRDefault="00566BA3" w:rsidP="00AA6C3E">
            <w:pPr>
              <w:spacing w:after="240"/>
              <w:ind w:firstLine="0"/>
              <w:jc w:val="center"/>
              <w:rPr>
                <w:sz w:val="20"/>
                <w:szCs w:val="20"/>
                <w:lang w:val="id-ID"/>
              </w:rPr>
            </w:pPr>
          </w:p>
          <w:p w14:paraId="67CE8941" w14:textId="77777777" w:rsidR="00566BA3" w:rsidRPr="00B53138" w:rsidRDefault="00566BA3" w:rsidP="00AA6C3E">
            <w:pPr>
              <w:spacing w:after="240"/>
              <w:ind w:firstLine="0"/>
              <w:jc w:val="center"/>
              <w:rPr>
                <w:sz w:val="20"/>
                <w:szCs w:val="20"/>
                <w:lang w:val="id-ID"/>
              </w:rPr>
            </w:pPr>
          </w:p>
        </w:tc>
        <w:tc>
          <w:tcPr>
            <w:tcW w:w="2167" w:type="dxa"/>
          </w:tcPr>
          <w:p w14:paraId="2317570F" w14:textId="37C074A5" w:rsidR="00566BA3" w:rsidRPr="00B53138" w:rsidRDefault="00B53138" w:rsidP="00685DF9">
            <w:pPr>
              <w:spacing w:after="240"/>
              <w:ind w:firstLine="0"/>
              <w:jc w:val="center"/>
              <w:rPr>
                <w:sz w:val="20"/>
                <w:szCs w:val="20"/>
                <w:lang w:val="id-ID"/>
              </w:rPr>
            </w:pPr>
            <w:r w:rsidRPr="00B53138">
              <w:rPr>
                <w:sz w:val="20"/>
                <w:szCs w:val="20"/>
                <w:lang w:val="id-ID"/>
              </w:rPr>
              <w:t>6</w:t>
            </w:r>
          </w:p>
        </w:tc>
      </w:tr>
      <w:tr w:rsidR="00566BA3" w:rsidRPr="00B53138" w14:paraId="290E8412" w14:textId="77777777" w:rsidTr="000260A4">
        <w:trPr>
          <w:trHeight w:val="113"/>
        </w:trPr>
        <w:tc>
          <w:tcPr>
            <w:tcW w:w="2163" w:type="dxa"/>
          </w:tcPr>
          <w:p w14:paraId="0A7A489C" w14:textId="77777777" w:rsidR="00566BA3" w:rsidRPr="00B53138" w:rsidRDefault="00566BA3" w:rsidP="00AA6C3E">
            <w:pPr>
              <w:spacing w:after="240"/>
              <w:ind w:firstLine="0"/>
              <w:jc w:val="center"/>
              <w:rPr>
                <w:sz w:val="20"/>
                <w:szCs w:val="20"/>
                <w:lang w:val="id-ID"/>
              </w:rPr>
            </w:pPr>
            <w:r w:rsidRPr="00B53138">
              <w:rPr>
                <w:sz w:val="20"/>
                <w:szCs w:val="20"/>
                <w:lang w:val="id-ID"/>
              </w:rPr>
              <w:t>US-02</w:t>
            </w:r>
          </w:p>
        </w:tc>
        <w:tc>
          <w:tcPr>
            <w:tcW w:w="2300" w:type="dxa"/>
          </w:tcPr>
          <w:p w14:paraId="10405015" w14:textId="2F244AD4" w:rsidR="00566BA3" w:rsidRPr="00B53138" w:rsidRDefault="00AA6C3E" w:rsidP="00AA6C3E">
            <w:pPr>
              <w:spacing w:after="240"/>
              <w:ind w:firstLine="0"/>
              <w:jc w:val="center"/>
              <w:rPr>
                <w:sz w:val="20"/>
                <w:szCs w:val="20"/>
                <w:lang w:val="id-ID"/>
              </w:rPr>
            </w:pPr>
            <w:r w:rsidRPr="00B53138">
              <w:rPr>
                <w:sz w:val="20"/>
                <w:szCs w:val="20"/>
                <w:lang w:val="id-ID"/>
              </w:rPr>
              <w:t>6</w:t>
            </w:r>
          </w:p>
        </w:tc>
        <w:tc>
          <w:tcPr>
            <w:tcW w:w="2300" w:type="dxa"/>
          </w:tcPr>
          <w:p w14:paraId="382FDBA1" w14:textId="24338BD5" w:rsidR="00566BA3" w:rsidRPr="00B53138" w:rsidRDefault="00AA6C3E" w:rsidP="00EA61F7">
            <w:pPr>
              <w:spacing w:after="240"/>
              <w:ind w:firstLine="0"/>
              <w:jc w:val="center"/>
              <w:rPr>
                <w:sz w:val="20"/>
                <w:szCs w:val="20"/>
                <w:lang w:val="id-ID"/>
              </w:rPr>
            </w:pPr>
            <w:r w:rsidRPr="00B53138">
              <w:rPr>
                <w:sz w:val="20"/>
                <w:szCs w:val="20"/>
                <w:lang w:val="id-ID"/>
              </w:rPr>
              <w:t>3</w:t>
            </w:r>
          </w:p>
        </w:tc>
        <w:tc>
          <w:tcPr>
            <w:tcW w:w="2167" w:type="dxa"/>
          </w:tcPr>
          <w:p w14:paraId="1F096E48" w14:textId="1D34BD8C" w:rsidR="00566BA3" w:rsidRPr="00B53138" w:rsidRDefault="00AA6C3E" w:rsidP="00AA6C3E">
            <w:pPr>
              <w:spacing w:after="240"/>
              <w:ind w:firstLine="0"/>
              <w:jc w:val="center"/>
              <w:rPr>
                <w:sz w:val="20"/>
                <w:szCs w:val="20"/>
                <w:lang w:val="id-ID"/>
              </w:rPr>
            </w:pPr>
            <w:r w:rsidRPr="00B53138">
              <w:rPr>
                <w:sz w:val="20"/>
                <w:szCs w:val="20"/>
                <w:lang w:val="id-ID"/>
              </w:rPr>
              <w:t>3</w:t>
            </w:r>
          </w:p>
          <w:p w14:paraId="47D87BE0" w14:textId="77777777" w:rsidR="00566BA3" w:rsidRPr="00B53138" w:rsidRDefault="00566BA3" w:rsidP="00DA00AC">
            <w:pPr>
              <w:keepNext/>
              <w:spacing w:after="240"/>
              <w:ind w:firstLine="0"/>
              <w:jc w:val="center"/>
              <w:rPr>
                <w:sz w:val="20"/>
                <w:szCs w:val="20"/>
                <w:lang w:val="id-ID"/>
              </w:rPr>
            </w:pPr>
          </w:p>
        </w:tc>
      </w:tr>
    </w:tbl>
    <w:p w14:paraId="435A7BFA" w14:textId="426F3700" w:rsidR="00566BA3" w:rsidRPr="00DA00AC" w:rsidRDefault="00566BA3" w:rsidP="00685DF9">
      <w:pPr>
        <w:pStyle w:val="Caption"/>
        <w:ind w:firstLine="0"/>
        <w:rPr>
          <w:b/>
          <w:bCs/>
          <w:i w:val="0"/>
          <w:iCs w:val="0"/>
          <w:color w:val="auto"/>
          <w:sz w:val="24"/>
          <w:szCs w:val="24"/>
          <w:lang w:val="id-ID"/>
        </w:rPr>
      </w:pPr>
    </w:p>
    <w:p w14:paraId="68AB021D" w14:textId="2F800720" w:rsidR="00566BA3" w:rsidRPr="00B53138" w:rsidRDefault="00566BA3" w:rsidP="00566BA3">
      <w:pPr>
        <w:rPr>
          <w:lang w:val="id-ID"/>
        </w:rPr>
      </w:pPr>
      <w:r w:rsidRPr="00B53138">
        <w:rPr>
          <w:i/>
          <w:lang w:val="id-ID"/>
        </w:rPr>
        <w:t xml:space="preserve">User </w:t>
      </w:r>
      <w:proofErr w:type="spellStart"/>
      <w:r w:rsidRPr="00B53138">
        <w:rPr>
          <w:i/>
          <w:lang w:val="id-ID"/>
        </w:rPr>
        <w:t>story</w:t>
      </w:r>
      <w:proofErr w:type="spellEnd"/>
      <w:r w:rsidRPr="00B53138">
        <w:rPr>
          <w:i/>
          <w:lang w:val="id-ID"/>
        </w:rPr>
        <w:t xml:space="preserve"> </w:t>
      </w:r>
      <w:r w:rsidRPr="00B53138">
        <w:rPr>
          <w:lang w:val="id-ID"/>
        </w:rPr>
        <w:t>US-</w:t>
      </w:r>
      <w:r w:rsidR="00AA6C3E" w:rsidRPr="00B53138">
        <w:rPr>
          <w:lang w:val="id-ID"/>
        </w:rPr>
        <w:t>02</w:t>
      </w:r>
      <w:r w:rsidRPr="00B53138">
        <w:rPr>
          <w:lang w:val="id-ID"/>
        </w:rPr>
        <w:t xml:space="preserve"> terjadi lebih cepat dari rencana hal ini dikarenakan adanya </w:t>
      </w:r>
      <w:r w:rsidR="00AA6C3E" w:rsidRPr="00B53138">
        <w:rPr>
          <w:lang w:val="id-ID"/>
        </w:rPr>
        <w:t>bantuan data kecamatan dan desa</w:t>
      </w:r>
      <w:r w:rsidR="00B53138" w:rsidRPr="00B53138">
        <w:rPr>
          <w:lang w:val="id-ID"/>
        </w:rPr>
        <w:t>, serta arahan jelas dan rinci</w:t>
      </w:r>
      <w:r w:rsidR="00AA6C3E" w:rsidRPr="00B53138">
        <w:rPr>
          <w:lang w:val="id-ID"/>
        </w:rPr>
        <w:t xml:space="preserve"> dari pihak dinas pertanian. Data</w:t>
      </w:r>
      <w:r w:rsidR="00B53138" w:rsidRPr="00B53138">
        <w:rPr>
          <w:lang w:val="id-ID"/>
        </w:rPr>
        <w:t xml:space="preserve"> lengkap kecamatan dan desa ini sangat membantu dalam menentukan struktur data penyimpanan dan dalam proses </w:t>
      </w:r>
      <w:proofErr w:type="spellStart"/>
      <w:r w:rsidR="00B53138" w:rsidRPr="00B53138">
        <w:rPr>
          <w:i/>
          <w:iCs/>
          <w:lang w:val="id-ID"/>
        </w:rPr>
        <w:t>seeding</w:t>
      </w:r>
      <w:proofErr w:type="spellEnd"/>
      <w:r w:rsidR="00B53138" w:rsidRPr="00B53138">
        <w:rPr>
          <w:lang w:val="id-ID"/>
        </w:rPr>
        <w:t>. Arahan yang jelas dan rinci dari pihak dinas pertanian juga membantu pengembang dalam menggambarkan sistem yang diinginkan oleh klien.</w:t>
      </w:r>
      <w:r w:rsidR="00B23397">
        <w:rPr>
          <w:lang w:val="id-ID"/>
        </w:rPr>
        <w:t xml:space="preserve"> Dengan demikian, pelaksanaan iterasi ke satu dinyatakan selesai dengan total penggunaan waktu 9 hari.</w:t>
      </w:r>
    </w:p>
    <w:p w14:paraId="62D17BA4" w14:textId="77777777" w:rsidR="00B53138" w:rsidRDefault="00B53138" w:rsidP="00566BA3">
      <w:pPr>
        <w:rPr>
          <w:lang w:val="id-ID"/>
        </w:rPr>
      </w:pPr>
    </w:p>
    <w:p w14:paraId="0162DF81" w14:textId="77777777" w:rsidR="00316158" w:rsidRPr="00B53138" w:rsidRDefault="00316158" w:rsidP="00566BA3">
      <w:pPr>
        <w:rPr>
          <w:lang w:val="id-ID"/>
        </w:rPr>
      </w:pPr>
    </w:p>
    <w:p w14:paraId="05B3CA60" w14:textId="7515F108" w:rsidR="00B53138" w:rsidRPr="00B53138" w:rsidRDefault="00B53138" w:rsidP="00F368B3">
      <w:pPr>
        <w:pStyle w:val="Heading3"/>
        <w:rPr>
          <w:lang w:val="id-ID"/>
        </w:rPr>
      </w:pPr>
      <w:bookmarkStart w:id="63" w:name="_Toc152684781"/>
      <w:r w:rsidRPr="00B53138">
        <w:rPr>
          <w:lang w:val="id-ID"/>
        </w:rPr>
        <w:lastRenderedPageBreak/>
        <w:t>Iterasi ke Dua</w:t>
      </w:r>
      <w:bookmarkEnd w:id="63"/>
    </w:p>
    <w:p w14:paraId="6C4067EF" w14:textId="77777777" w:rsidR="00F368B3" w:rsidRPr="00F368B3" w:rsidRDefault="00F368B3" w:rsidP="00F82818">
      <w:pPr>
        <w:pStyle w:val="ListParagraph"/>
        <w:numPr>
          <w:ilvl w:val="0"/>
          <w:numId w:val="35"/>
        </w:numPr>
        <w:rPr>
          <w:b/>
          <w:lang w:val="id-ID"/>
        </w:rPr>
      </w:pPr>
      <w:proofErr w:type="spellStart"/>
      <w:r w:rsidRPr="00F368B3">
        <w:rPr>
          <w:b/>
        </w:rPr>
        <w:t>Inisiasi</w:t>
      </w:r>
      <w:proofErr w:type="spellEnd"/>
      <w:r w:rsidRPr="00F368B3">
        <w:rPr>
          <w:b/>
        </w:rPr>
        <w:t xml:space="preserve"> </w:t>
      </w:r>
      <w:proofErr w:type="spellStart"/>
      <w:r w:rsidRPr="00F368B3">
        <w:rPr>
          <w:b/>
        </w:rPr>
        <w:t>Iterasi</w:t>
      </w:r>
      <w:proofErr w:type="spellEnd"/>
    </w:p>
    <w:p w14:paraId="3034D0E4" w14:textId="1461EF47" w:rsidR="00DB00F4" w:rsidRPr="00DB00F4" w:rsidRDefault="00B53138" w:rsidP="00316158">
      <w:pPr>
        <w:rPr>
          <w:i/>
        </w:rPr>
      </w:pPr>
      <w:r w:rsidRPr="00F368B3">
        <w:rPr>
          <w:lang w:val="id-ID"/>
        </w:rPr>
        <w:t xml:space="preserve">Pada tahap ini terdapat dua </w:t>
      </w:r>
      <w:r w:rsidRPr="00F368B3">
        <w:rPr>
          <w:i/>
          <w:lang w:val="id-ID"/>
        </w:rPr>
        <w:t xml:space="preserve">user </w:t>
      </w:r>
      <w:proofErr w:type="spellStart"/>
      <w:r w:rsidRPr="00F368B3">
        <w:rPr>
          <w:i/>
          <w:lang w:val="id-ID"/>
        </w:rPr>
        <w:t>story</w:t>
      </w:r>
      <w:proofErr w:type="spellEnd"/>
      <w:r w:rsidRPr="00F368B3">
        <w:rPr>
          <w:i/>
          <w:lang w:val="id-ID"/>
        </w:rPr>
        <w:t xml:space="preserve"> </w:t>
      </w:r>
      <w:r w:rsidRPr="00F368B3">
        <w:rPr>
          <w:lang w:val="id-ID"/>
        </w:rPr>
        <w:t xml:space="preserve">yang akan dijalankan. Kedua </w:t>
      </w:r>
      <w:r w:rsidRPr="00F368B3">
        <w:rPr>
          <w:i/>
          <w:lang w:val="id-ID"/>
        </w:rPr>
        <w:t xml:space="preserve">user </w:t>
      </w:r>
      <w:proofErr w:type="spellStart"/>
      <w:r w:rsidRPr="00F368B3">
        <w:rPr>
          <w:i/>
          <w:lang w:val="id-ID"/>
        </w:rPr>
        <w:t>story</w:t>
      </w:r>
      <w:proofErr w:type="spellEnd"/>
      <w:r w:rsidRPr="00F368B3">
        <w:rPr>
          <w:i/>
          <w:lang w:val="id-ID"/>
        </w:rPr>
        <w:t xml:space="preserve"> </w:t>
      </w:r>
      <w:r w:rsidRPr="00F368B3">
        <w:rPr>
          <w:lang w:val="id-ID"/>
        </w:rPr>
        <w:t xml:space="preserve">tersebut berkaitan dengan seluruh </w:t>
      </w:r>
      <w:r w:rsidRPr="00F368B3">
        <w:rPr>
          <w:i/>
          <w:iCs/>
          <w:lang w:val="id-ID"/>
        </w:rPr>
        <w:t xml:space="preserve">user </w:t>
      </w:r>
      <w:proofErr w:type="spellStart"/>
      <w:r w:rsidRPr="00F368B3">
        <w:rPr>
          <w:i/>
          <w:iCs/>
          <w:lang w:val="id-ID"/>
        </w:rPr>
        <w:t>story</w:t>
      </w:r>
      <w:proofErr w:type="spellEnd"/>
      <w:r w:rsidRPr="00F368B3">
        <w:rPr>
          <w:i/>
          <w:iCs/>
          <w:lang w:val="id-ID"/>
        </w:rPr>
        <w:t xml:space="preserve"> </w:t>
      </w:r>
      <w:r w:rsidRPr="00F368B3">
        <w:rPr>
          <w:lang w:val="id-ID"/>
        </w:rPr>
        <w:t xml:space="preserve">3 (US-3) sampai </w:t>
      </w:r>
      <w:r w:rsidRPr="00F368B3">
        <w:rPr>
          <w:i/>
          <w:iCs/>
          <w:lang w:val="id-ID"/>
        </w:rPr>
        <w:t xml:space="preserve">user </w:t>
      </w:r>
      <w:proofErr w:type="spellStart"/>
      <w:r w:rsidRPr="00F368B3">
        <w:rPr>
          <w:i/>
          <w:iCs/>
          <w:lang w:val="id-ID"/>
        </w:rPr>
        <w:t>story</w:t>
      </w:r>
      <w:proofErr w:type="spellEnd"/>
      <w:r w:rsidRPr="00F368B3">
        <w:rPr>
          <w:i/>
          <w:iCs/>
          <w:lang w:val="id-ID"/>
        </w:rPr>
        <w:t xml:space="preserve"> </w:t>
      </w:r>
      <w:r w:rsidRPr="00F368B3">
        <w:rPr>
          <w:lang w:val="id-ID"/>
        </w:rPr>
        <w:t xml:space="preserve">4(US-4). besaran </w:t>
      </w:r>
      <w:proofErr w:type="spellStart"/>
      <w:r w:rsidRPr="00F368B3">
        <w:rPr>
          <w:i/>
          <w:iCs/>
          <w:lang w:val="id-ID"/>
        </w:rPr>
        <w:t>velocity</w:t>
      </w:r>
      <w:proofErr w:type="spellEnd"/>
      <w:r w:rsidRPr="00F368B3">
        <w:rPr>
          <w:lang w:val="id-ID"/>
        </w:rPr>
        <w:t xml:space="preserve"> pada iterasi ini sebesar enam </w:t>
      </w:r>
      <w:proofErr w:type="spellStart"/>
      <w:r w:rsidRPr="00F368B3">
        <w:rPr>
          <w:i/>
          <w:iCs/>
          <w:lang w:val="id-ID"/>
        </w:rPr>
        <w:t>point</w:t>
      </w:r>
      <w:proofErr w:type="spellEnd"/>
      <w:r w:rsidRPr="00F368B3">
        <w:rPr>
          <w:lang w:val="id-ID"/>
        </w:rPr>
        <w:t xml:space="preserve"> yang</w:t>
      </w:r>
      <w:r w:rsidRPr="00F368B3">
        <w:rPr>
          <w:spacing w:val="40"/>
          <w:lang w:val="id-ID"/>
        </w:rPr>
        <w:t xml:space="preserve"> </w:t>
      </w:r>
      <w:r w:rsidRPr="00F368B3">
        <w:rPr>
          <w:lang w:val="id-ID"/>
        </w:rPr>
        <w:t xml:space="preserve">berarti seluruh </w:t>
      </w:r>
      <w:r w:rsidRPr="00F368B3">
        <w:rPr>
          <w:i/>
          <w:iCs/>
          <w:lang w:val="id-ID"/>
        </w:rPr>
        <w:t xml:space="preserve">user </w:t>
      </w:r>
      <w:proofErr w:type="spellStart"/>
      <w:r w:rsidRPr="00F368B3">
        <w:rPr>
          <w:i/>
          <w:iCs/>
          <w:lang w:val="id-ID"/>
        </w:rPr>
        <w:t>story</w:t>
      </w:r>
      <w:proofErr w:type="spellEnd"/>
      <w:r w:rsidRPr="00F368B3">
        <w:rPr>
          <w:lang w:val="id-ID"/>
        </w:rPr>
        <w:t xml:space="preserve"> diharapkan selesai dalam kurun waktu 12 hari.</w:t>
      </w:r>
    </w:p>
    <w:p w14:paraId="65207850" w14:textId="660CA8AC" w:rsidR="00316158" w:rsidRPr="00316158" w:rsidRDefault="00316158" w:rsidP="00316158">
      <w:pPr>
        <w:pStyle w:val="Caption"/>
        <w:keepNext/>
        <w:jc w:val="center"/>
        <w:rPr>
          <w:i w:val="0"/>
          <w:iCs w:val="0"/>
          <w:color w:val="auto"/>
          <w:sz w:val="24"/>
          <w:szCs w:val="24"/>
        </w:rPr>
      </w:pPr>
      <w:r w:rsidRPr="00316158">
        <w:rPr>
          <w:i w:val="0"/>
          <w:iCs w:val="0"/>
          <w:color w:val="auto"/>
          <w:sz w:val="24"/>
          <w:szCs w:val="24"/>
        </w:rPr>
        <w:t xml:space="preserve">Tabel </w:t>
      </w:r>
      <w:r w:rsidR="006D7736">
        <w:rPr>
          <w:i w:val="0"/>
          <w:iCs w:val="0"/>
          <w:color w:val="auto"/>
          <w:sz w:val="24"/>
          <w:szCs w:val="24"/>
        </w:rPr>
        <w:fldChar w:fldCharType="begin"/>
      </w:r>
      <w:r w:rsidR="006D7736">
        <w:rPr>
          <w:i w:val="0"/>
          <w:iCs w:val="0"/>
          <w:color w:val="auto"/>
          <w:sz w:val="24"/>
          <w:szCs w:val="24"/>
        </w:rPr>
        <w:instrText xml:space="preserve"> STYLEREF 1 \s </w:instrText>
      </w:r>
      <w:r w:rsidR="006D7736">
        <w:rPr>
          <w:i w:val="0"/>
          <w:iCs w:val="0"/>
          <w:color w:val="auto"/>
          <w:sz w:val="24"/>
          <w:szCs w:val="24"/>
        </w:rPr>
        <w:fldChar w:fldCharType="separate"/>
      </w:r>
      <w:r w:rsidR="006D7736">
        <w:rPr>
          <w:i w:val="0"/>
          <w:iCs w:val="0"/>
          <w:noProof/>
          <w:color w:val="auto"/>
          <w:sz w:val="24"/>
          <w:szCs w:val="24"/>
        </w:rPr>
        <w:t>4</w:t>
      </w:r>
      <w:r w:rsidR="006D7736">
        <w:rPr>
          <w:i w:val="0"/>
          <w:iCs w:val="0"/>
          <w:color w:val="auto"/>
          <w:sz w:val="24"/>
          <w:szCs w:val="24"/>
        </w:rPr>
        <w:fldChar w:fldCharType="end"/>
      </w:r>
      <w:r w:rsidR="006D7736">
        <w:rPr>
          <w:i w:val="0"/>
          <w:iCs w:val="0"/>
          <w:color w:val="auto"/>
          <w:sz w:val="24"/>
          <w:szCs w:val="24"/>
        </w:rPr>
        <w:t>.</w:t>
      </w:r>
      <w:r w:rsidR="006D7736">
        <w:rPr>
          <w:i w:val="0"/>
          <w:iCs w:val="0"/>
          <w:color w:val="auto"/>
          <w:sz w:val="24"/>
          <w:szCs w:val="24"/>
        </w:rPr>
        <w:fldChar w:fldCharType="begin"/>
      </w:r>
      <w:r w:rsidR="006D7736">
        <w:rPr>
          <w:i w:val="0"/>
          <w:iCs w:val="0"/>
          <w:color w:val="auto"/>
          <w:sz w:val="24"/>
          <w:szCs w:val="24"/>
        </w:rPr>
        <w:instrText xml:space="preserve"> SEQ Tabel \* ARABIC \s 1 </w:instrText>
      </w:r>
      <w:r w:rsidR="006D7736">
        <w:rPr>
          <w:i w:val="0"/>
          <w:iCs w:val="0"/>
          <w:color w:val="auto"/>
          <w:sz w:val="24"/>
          <w:szCs w:val="24"/>
        </w:rPr>
        <w:fldChar w:fldCharType="separate"/>
      </w:r>
      <w:r w:rsidR="006D7736">
        <w:rPr>
          <w:i w:val="0"/>
          <w:iCs w:val="0"/>
          <w:noProof/>
          <w:color w:val="auto"/>
          <w:sz w:val="24"/>
          <w:szCs w:val="24"/>
        </w:rPr>
        <w:t>5</w:t>
      </w:r>
      <w:r w:rsidR="006D7736">
        <w:rPr>
          <w:i w:val="0"/>
          <w:iCs w:val="0"/>
          <w:color w:val="auto"/>
          <w:sz w:val="24"/>
          <w:szCs w:val="24"/>
        </w:rPr>
        <w:fldChar w:fldCharType="end"/>
      </w:r>
      <w:r w:rsidRPr="00316158">
        <w:rPr>
          <w:i w:val="0"/>
          <w:iCs w:val="0"/>
          <w:color w:val="auto"/>
          <w:sz w:val="24"/>
          <w:szCs w:val="24"/>
          <w:lang w:val="id-ID"/>
        </w:rPr>
        <w:t xml:space="preserve"> </w:t>
      </w:r>
      <w:r w:rsidRPr="00316158">
        <w:rPr>
          <w:color w:val="auto"/>
          <w:sz w:val="24"/>
          <w:szCs w:val="24"/>
          <w:lang w:val="id-ID"/>
        </w:rPr>
        <w:t xml:space="preserve">User </w:t>
      </w:r>
      <w:proofErr w:type="spellStart"/>
      <w:r w:rsidRPr="00316158">
        <w:rPr>
          <w:color w:val="auto"/>
          <w:sz w:val="24"/>
          <w:szCs w:val="24"/>
          <w:lang w:val="id-ID"/>
        </w:rPr>
        <w:t>Stories</w:t>
      </w:r>
      <w:proofErr w:type="spellEnd"/>
      <w:r w:rsidRPr="00316158">
        <w:rPr>
          <w:i w:val="0"/>
          <w:iCs w:val="0"/>
          <w:color w:val="auto"/>
          <w:sz w:val="24"/>
          <w:szCs w:val="24"/>
          <w:lang w:val="id-ID"/>
        </w:rPr>
        <w:t xml:space="preserve"> Iterasi 2</w:t>
      </w:r>
    </w:p>
    <w:tbl>
      <w:tblPr>
        <w:tblStyle w:val="TableGrid"/>
        <w:tblW w:w="8218" w:type="dxa"/>
        <w:jc w:val="center"/>
        <w:tblLook w:val="04A0" w:firstRow="1" w:lastRow="0" w:firstColumn="1" w:lastColumn="0" w:noHBand="0" w:noVBand="1"/>
      </w:tblPr>
      <w:tblGrid>
        <w:gridCol w:w="3057"/>
        <w:gridCol w:w="1531"/>
        <w:gridCol w:w="1575"/>
        <w:gridCol w:w="2055"/>
      </w:tblGrid>
      <w:tr w:rsidR="000260A4" w:rsidRPr="00B53138" w14:paraId="03931A1C" w14:textId="77777777" w:rsidTr="000260A4">
        <w:trPr>
          <w:jc w:val="center"/>
        </w:trPr>
        <w:tc>
          <w:tcPr>
            <w:tcW w:w="8218" w:type="dxa"/>
            <w:gridSpan w:val="4"/>
            <w:shd w:val="clear" w:color="auto" w:fill="B4C6E7" w:themeFill="accent1" w:themeFillTint="66"/>
          </w:tcPr>
          <w:p w14:paraId="03D4537A" w14:textId="77777777" w:rsidR="000260A4" w:rsidRPr="00B53138" w:rsidRDefault="000260A4" w:rsidP="00B71C32">
            <w:pPr>
              <w:tabs>
                <w:tab w:val="left" w:pos="2010"/>
              </w:tabs>
              <w:ind w:firstLine="0"/>
              <w:jc w:val="center"/>
              <w:rPr>
                <w:sz w:val="20"/>
                <w:szCs w:val="20"/>
                <w:lang w:val="id-ID"/>
              </w:rPr>
            </w:pPr>
            <w:r w:rsidRPr="00B53138">
              <w:rPr>
                <w:sz w:val="20"/>
                <w:szCs w:val="20"/>
                <w:lang w:val="id-ID"/>
              </w:rPr>
              <w:t>Iterasi 2</w:t>
            </w:r>
          </w:p>
        </w:tc>
      </w:tr>
      <w:tr w:rsidR="000260A4" w:rsidRPr="00B53138" w14:paraId="5E72AAB7" w14:textId="77777777" w:rsidTr="000260A4">
        <w:trPr>
          <w:jc w:val="center"/>
        </w:trPr>
        <w:tc>
          <w:tcPr>
            <w:tcW w:w="3057" w:type="dxa"/>
          </w:tcPr>
          <w:p w14:paraId="3D5D4CC9" w14:textId="77777777" w:rsidR="000260A4" w:rsidRPr="00B53138" w:rsidRDefault="000260A4" w:rsidP="00B71C32">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3F577FBB" w14:textId="77777777" w:rsidR="000260A4" w:rsidRPr="00B53138" w:rsidRDefault="000260A4" w:rsidP="00B71C32">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1ACBF211" w14:textId="77777777" w:rsidR="000260A4" w:rsidRPr="00B53138" w:rsidRDefault="000260A4" w:rsidP="00B71C32">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1D123472" w14:textId="77777777" w:rsidR="000260A4" w:rsidRPr="00B53138" w:rsidRDefault="000260A4" w:rsidP="00B71C32">
            <w:pPr>
              <w:spacing w:after="240"/>
              <w:ind w:firstLine="0"/>
              <w:jc w:val="center"/>
              <w:rPr>
                <w:sz w:val="20"/>
                <w:szCs w:val="20"/>
                <w:lang w:val="id-ID"/>
              </w:rPr>
            </w:pPr>
            <w:r w:rsidRPr="00B53138">
              <w:rPr>
                <w:sz w:val="20"/>
                <w:szCs w:val="20"/>
                <w:lang w:val="id-ID"/>
              </w:rPr>
              <w:t>Estimasi waktu (Hari)</w:t>
            </w:r>
          </w:p>
        </w:tc>
      </w:tr>
      <w:tr w:rsidR="000260A4" w:rsidRPr="00B53138" w14:paraId="0AC7D7AE" w14:textId="77777777" w:rsidTr="000260A4">
        <w:trPr>
          <w:jc w:val="center"/>
        </w:trPr>
        <w:tc>
          <w:tcPr>
            <w:tcW w:w="3057" w:type="dxa"/>
          </w:tcPr>
          <w:p w14:paraId="700C1C3F" w14:textId="77777777" w:rsidR="000260A4" w:rsidRPr="00B53138" w:rsidRDefault="000260A4" w:rsidP="00B71C32">
            <w:pPr>
              <w:spacing w:after="240"/>
              <w:ind w:firstLine="0"/>
              <w:rPr>
                <w:sz w:val="20"/>
                <w:szCs w:val="20"/>
                <w:lang w:val="id-ID"/>
              </w:rPr>
            </w:pPr>
            <w:r w:rsidRPr="00B53138">
              <w:rPr>
                <w:sz w:val="20"/>
                <w:szCs w:val="20"/>
                <w:lang w:val="id-ID"/>
              </w:rPr>
              <w:t>Sebagai kepala dinas saya ingin dapat menambah bidang sehingga mempermudah apabila ada perubahan struktural.</w:t>
            </w:r>
          </w:p>
        </w:tc>
        <w:tc>
          <w:tcPr>
            <w:tcW w:w="1531" w:type="dxa"/>
          </w:tcPr>
          <w:p w14:paraId="1BA4A110" w14:textId="77777777" w:rsidR="000260A4" w:rsidRPr="00B53138" w:rsidRDefault="000260A4" w:rsidP="00B71C32">
            <w:pPr>
              <w:spacing w:after="240"/>
              <w:ind w:firstLine="0"/>
              <w:jc w:val="center"/>
              <w:rPr>
                <w:i/>
                <w:iCs/>
                <w:sz w:val="20"/>
                <w:szCs w:val="20"/>
                <w:lang w:val="id-ID"/>
              </w:rPr>
            </w:pPr>
          </w:p>
          <w:p w14:paraId="15C3A62D" w14:textId="77777777" w:rsidR="000260A4" w:rsidRPr="00E7636D" w:rsidRDefault="000260A4" w:rsidP="00B71C32">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0DCACB24" w14:textId="77777777" w:rsidR="000260A4" w:rsidRPr="00B53138" w:rsidRDefault="000260A4" w:rsidP="00B71C32">
            <w:pPr>
              <w:spacing w:after="240"/>
              <w:ind w:firstLine="0"/>
              <w:jc w:val="center"/>
              <w:rPr>
                <w:sz w:val="20"/>
                <w:szCs w:val="20"/>
                <w:lang w:val="id-ID"/>
              </w:rPr>
            </w:pPr>
          </w:p>
          <w:p w14:paraId="37DFDFCC" w14:textId="77777777" w:rsidR="000260A4" w:rsidRPr="00B53138" w:rsidRDefault="000260A4" w:rsidP="00B71C32">
            <w:pPr>
              <w:spacing w:after="240"/>
              <w:ind w:firstLine="0"/>
              <w:jc w:val="center"/>
              <w:rPr>
                <w:sz w:val="20"/>
                <w:szCs w:val="20"/>
                <w:lang w:val="id-ID"/>
              </w:rPr>
            </w:pPr>
            <w:r w:rsidRPr="00B53138">
              <w:rPr>
                <w:sz w:val="20"/>
                <w:szCs w:val="20"/>
                <w:lang w:val="id-ID"/>
              </w:rPr>
              <w:t>3</w:t>
            </w:r>
          </w:p>
        </w:tc>
        <w:tc>
          <w:tcPr>
            <w:tcW w:w="2055" w:type="dxa"/>
          </w:tcPr>
          <w:p w14:paraId="22996609" w14:textId="77777777" w:rsidR="000260A4" w:rsidRPr="00B53138" w:rsidRDefault="000260A4" w:rsidP="00B71C32">
            <w:pPr>
              <w:spacing w:after="240"/>
              <w:ind w:firstLine="0"/>
              <w:jc w:val="center"/>
              <w:rPr>
                <w:sz w:val="20"/>
                <w:szCs w:val="20"/>
                <w:lang w:val="id-ID"/>
              </w:rPr>
            </w:pPr>
          </w:p>
          <w:p w14:paraId="71EC2156" w14:textId="77777777" w:rsidR="000260A4" w:rsidRPr="00B53138" w:rsidRDefault="000260A4" w:rsidP="00B71C32">
            <w:pPr>
              <w:spacing w:after="240"/>
              <w:ind w:firstLine="0"/>
              <w:jc w:val="center"/>
              <w:rPr>
                <w:sz w:val="20"/>
                <w:szCs w:val="20"/>
                <w:lang w:val="id-ID"/>
              </w:rPr>
            </w:pPr>
            <w:r w:rsidRPr="00B53138">
              <w:rPr>
                <w:sz w:val="20"/>
                <w:szCs w:val="20"/>
                <w:lang w:val="id-ID"/>
              </w:rPr>
              <w:t>6</w:t>
            </w:r>
          </w:p>
        </w:tc>
      </w:tr>
      <w:tr w:rsidR="000260A4" w:rsidRPr="00B53138" w14:paraId="246B6F9F" w14:textId="77777777" w:rsidTr="000260A4">
        <w:trPr>
          <w:jc w:val="center"/>
        </w:trPr>
        <w:tc>
          <w:tcPr>
            <w:tcW w:w="3057" w:type="dxa"/>
          </w:tcPr>
          <w:p w14:paraId="2FA9F65E" w14:textId="77777777" w:rsidR="000260A4" w:rsidRPr="00B53138" w:rsidRDefault="000260A4" w:rsidP="00B71C32">
            <w:pPr>
              <w:spacing w:after="240"/>
              <w:ind w:firstLine="0"/>
              <w:rPr>
                <w:sz w:val="20"/>
                <w:szCs w:val="20"/>
                <w:lang w:val="id-ID"/>
              </w:rPr>
            </w:pPr>
            <w:r w:rsidRPr="00B53138">
              <w:rPr>
                <w:sz w:val="20"/>
                <w:szCs w:val="20"/>
                <w:lang w:val="id-ID"/>
              </w:rPr>
              <w:t>Sebagai kepala dinas saya ingin membuat rekapitulasi dan melihat proposal yang diajukan sehingga proposal bisa saya pantau.</w:t>
            </w:r>
          </w:p>
        </w:tc>
        <w:tc>
          <w:tcPr>
            <w:tcW w:w="1531" w:type="dxa"/>
          </w:tcPr>
          <w:p w14:paraId="265D4AEB" w14:textId="77777777" w:rsidR="000260A4" w:rsidRPr="00B53138" w:rsidRDefault="000260A4" w:rsidP="00B71C32">
            <w:pPr>
              <w:spacing w:after="240"/>
              <w:ind w:firstLine="0"/>
              <w:jc w:val="center"/>
              <w:rPr>
                <w:i/>
                <w:iCs/>
                <w:sz w:val="20"/>
                <w:szCs w:val="20"/>
                <w:lang w:val="id-ID"/>
              </w:rPr>
            </w:pPr>
          </w:p>
          <w:p w14:paraId="640FD9E2" w14:textId="77777777" w:rsidR="000260A4" w:rsidRPr="00B53138" w:rsidRDefault="000260A4" w:rsidP="00B71C32">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Pr>
          <w:p w14:paraId="4F269C00" w14:textId="77777777" w:rsidR="000260A4" w:rsidRPr="00B53138" w:rsidRDefault="000260A4" w:rsidP="00B71C32">
            <w:pPr>
              <w:spacing w:after="240"/>
              <w:ind w:firstLine="0"/>
              <w:jc w:val="center"/>
              <w:rPr>
                <w:sz w:val="20"/>
                <w:szCs w:val="20"/>
                <w:lang w:val="id-ID"/>
              </w:rPr>
            </w:pPr>
          </w:p>
          <w:p w14:paraId="173B913B" w14:textId="77777777" w:rsidR="000260A4" w:rsidRPr="00B53138" w:rsidRDefault="000260A4" w:rsidP="00B71C32">
            <w:pPr>
              <w:spacing w:after="240"/>
              <w:ind w:firstLine="0"/>
              <w:jc w:val="center"/>
              <w:rPr>
                <w:sz w:val="20"/>
                <w:szCs w:val="20"/>
                <w:lang w:val="id-ID"/>
              </w:rPr>
            </w:pPr>
            <w:r w:rsidRPr="00B53138">
              <w:rPr>
                <w:sz w:val="20"/>
                <w:szCs w:val="20"/>
                <w:lang w:val="id-ID"/>
              </w:rPr>
              <w:t>3</w:t>
            </w:r>
          </w:p>
        </w:tc>
        <w:tc>
          <w:tcPr>
            <w:tcW w:w="2055" w:type="dxa"/>
          </w:tcPr>
          <w:p w14:paraId="633F471E" w14:textId="77777777" w:rsidR="000260A4" w:rsidRPr="00B53138" w:rsidRDefault="000260A4" w:rsidP="00B71C32">
            <w:pPr>
              <w:spacing w:after="240"/>
              <w:ind w:firstLine="0"/>
              <w:jc w:val="center"/>
              <w:rPr>
                <w:sz w:val="20"/>
                <w:szCs w:val="20"/>
                <w:lang w:val="id-ID"/>
              </w:rPr>
            </w:pPr>
          </w:p>
          <w:p w14:paraId="0D983D11" w14:textId="77777777" w:rsidR="000260A4" w:rsidRPr="00B53138" w:rsidRDefault="000260A4" w:rsidP="00B71C32">
            <w:pPr>
              <w:spacing w:after="240"/>
              <w:ind w:firstLine="0"/>
              <w:jc w:val="center"/>
              <w:rPr>
                <w:sz w:val="20"/>
                <w:szCs w:val="20"/>
                <w:lang w:val="id-ID"/>
              </w:rPr>
            </w:pPr>
            <w:r w:rsidRPr="00B53138">
              <w:rPr>
                <w:sz w:val="20"/>
                <w:szCs w:val="20"/>
                <w:lang w:val="id-ID"/>
              </w:rPr>
              <w:t>6</w:t>
            </w:r>
          </w:p>
        </w:tc>
      </w:tr>
      <w:tr w:rsidR="000260A4" w:rsidRPr="00B53138" w14:paraId="0BEE2D5C" w14:textId="77777777" w:rsidTr="000260A4">
        <w:trPr>
          <w:jc w:val="center"/>
        </w:trPr>
        <w:tc>
          <w:tcPr>
            <w:tcW w:w="4588" w:type="dxa"/>
            <w:gridSpan w:val="2"/>
            <w:shd w:val="clear" w:color="auto" w:fill="B4C6E7" w:themeFill="accent1" w:themeFillTint="66"/>
          </w:tcPr>
          <w:p w14:paraId="48A5F450" w14:textId="77777777" w:rsidR="000260A4" w:rsidRPr="00B53138" w:rsidRDefault="000260A4" w:rsidP="00B71C32">
            <w:pPr>
              <w:ind w:firstLine="0"/>
              <w:rPr>
                <w:i/>
                <w:iCs/>
                <w:sz w:val="20"/>
                <w:szCs w:val="20"/>
                <w:lang w:val="id-ID"/>
              </w:rPr>
            </w:pPr>
            <w:proofErr w:type="spellStart"/>
            <w:r w:rsidRPr="00B53138">
              <w:rPr>
                <w:i/>
                <w:iCs/>
                <w:sz w:val="20"/>
                <w:szCs w:val="20"/>
                <w:lang w:val="id-ID"/>
              </w:rPr>
              <w:t>velocity</w:t>
            </w:r>
            <w:proofErr w:type="spellEnd"/>
          </w:p>
        </w:tc>
        <w:tc>
          <w:tcPr>
            <w:tcW w:w="1575" w:type="dxa"/>
            <w:shd w:val="clear" w:color="auto" w:fill="B4C6E7" w:themeFill="accent1" w:themeFillTint="66"/>
          </w:tcPr>
          <w:p w14:paraId="219A7AD4" w14:textId="77777777" w:rsidR="000260A4" w:rsidRPr="00B53138" w:rsidRDefault="000260A4" w:rsidP="00B71C32">
            <w:pPr>
              <w:ind w:firstLine="0"/>
              <w:jc w:val="center"/>
              <w:rPr>
                <w:sz w:val="20"/>
                <w:szCs w:val="20"/>
                <w:lang w:val="id-ID"/>
              </w:rPr>
            </w:pPr>
            <w:r w:rsidRPr="00B53138">
              <w:rPr>
                <w:sz w:val="20"/>
                <w:szCs w:val="20"/>
                <w:lang w:val="id-ID"/>
              </w:rPr>
              <w:t>6</w:t>
            </w:r>
          </w:p>
        </w:tc>
        <w:tc>
          <w:tcPr>
            <w:tcW w:w="2055" w:type="dxa"/>
            <w:shd w:val="clear" w:color="auto" w:fill="B4C6E7" w:themeFill="accent1" w:themeFillTint="66"/>
          </w:tcPr>
          <w:p w14:paraId="3E66E1B8" w14:textId="77777777" w:rsidR="000260A4" w:rsidRPr="00B53138" w:rsidRDefault="000260A4" w:rsidP="00B71C32">
            <w:pPr>
              <w:ind w:firstLine="0"/>
              <w:jc w:val="center"/>
              <w:rPr>
                <w:sz w:val="20"/>
                <w:szCs w:val="20"/>
                <w:lang w:val="id-ID"/>
              </w:rPr>
            </w:pPr>
            <w:r w:rsidRPr="00B53138">
              <w:rPr>
                <w:sz w:val="20"/>
                <w:szCs w:val="20"/>
                <w:lang w:val="id-ID"/>
              </w:rPr>
              <w:t>12</w:t>
            </w:r>
          </w:p>
        </w:tc>
      </w:tr>
    </w:tbl>
    <w:p w14:paraId="4AF6CC6C" w14:textId="3E134251" w:rsidR="00DB00F4" w:rsidRDefault="00DB00F4" w:rsidP="000260A4">
      <w:pPr>
        <w:ind w:firstLine="0"/>
        <w:rPr>
          <w:lang w:val="id-ID"/>
        </w:rPr>
      </w:pPr>
    </w:p>
    <w:p w14:paraId="6D324F25" w14:textId="1330C41C" w:rsidR="000260A4" w:rsidRDefault="000260A4" w:rsidP="00DB00F4">
      <w:pPr>
        <w:rPr>
          <w:lang w:val="id-ID"/>
        </w:rPr>
      </w:pPr>
    </w:p>
    <w:p w14:paraId="1C59C02A" w14:textId="59566DF0" w:rsidR="000260A4" w:rsidRDefault="000260A4" w:rsidP="00F82818">
      <w:pPr>
        <w:pStyle w:val="ListParagraph"/>
        <w:numPr>
          <w:ilvl w:val="0"/>
          <w:numId w:val="35"/>
        </w:numPr>
        <w:rPr>
          <w:b/>
        </w:rPr>
      </w:pPr>
      <w:r w:rsidRPr="000260A4">
        <w:rPr>
          <w:b/>
        </w:rPr>
        <w:t>Desain</w:t>
      </w:r>
    </w:p>
    <w:p w14:paraId="27407345" w14:textId="356C7839" w:rsidR="000260A4" w:rsidRDefault="000260A4" w:rsidP="000260A4">
      <w:pPr>
        <w:pStyle w:val="BodyText"/>
        <w:spacing w:after="120"/>
        <w:ind w:firstLine="360"/>
        <w:rPr>
          <w:spacing w:val="-2"/>
          <w:lang w:val="id-ID"/>
        </w:rPr>
      </w:pPr>
      <w:r w:rsidRPr="00B53138">
        <w:rPr>
          <w:lang w:val="id-ID"/>
        </w:rPr>
        <w:t>Tampilan</w:t>
      </w:r>
      <w:r w:rsidRPr="00B53138">
        <w:rPr>
          <w:spacing w:val="-3"/>
          <w:lang w:val="id-ID"/>
        </w:rPr>
        <w:t xml:space="preserve"> </w:t>
      </w:r>
      <w:r w:rsidRPr="00B53138">
        <w:rPr>
          <w:lang w:val="id-ID"/>
        </w:rPr>
        <w:t>sistem</w:t>
      </w:r>
      <w:r w:rsidRPr="00B53138">
        <w:rPr>
          <w:spacing w:val="-3"/>
          <w:lang w:val="id-ID"/>
        </w:rPr>
        <w:t xml:space="preserve"> </w:t>
      </w:r>
      <w:r w:rsidRPr="00B53138">
        <w:rPr>
          <w:lang w:val="id-ID"/>
        </w:rPr>
        <w:t>yang</w:t>
      </w:r>
      <w:r w:rsidRPr="00B53138">
        <w:rPr>
          <w:spacing w:val="-3"/>
          <w:lang w:val="id-ID"/>
        </w:rPr>
        <w:t xml:space="preserve"> </w:t>
      </w:r>
      <w:r w:rsidRPr="00B53138">
        <w:rPr>
          <w:lang w:val="id-ID"/>
        </w:rPr>
        <w:t>dibangun</w:t>
      </w:r>
      <w:r w:rsidRPr="00B53138">
        <w:rPr>
          <w:spacing w:val="-3"/>
          <w:lang w:val="id-ID"/>
        </w:rPr>
        <w:t xml:space="preserve"> </w:t>
      </w:r>
      <w:r w:rsidRPr="00B53138">
        <w:rPr>
          <w:lang w:val="id-ID"/>
        </w:rPr>
        <w:t>pada</w:t>
      </w:r>
      <w:r w:rsidRPr="00B53138">
        <w:rPr>
          <w:spacing w:val="-2"/>
          <w:lang w:val="id-ID"/>
        </w:rPr>
        <w:t xml:space="preserve"> </w:t>
      </w:r>
      <w:r w:rsidRPr="00B53138">
        <w:rPr>
          <w:lang w:val="id-ID"/>
        </w:rPr>
        <w:t>iterasi</w:t>
      </w:r>
      <w:r>
        <w:rPr>
          <w:lang w:val="en-US"/>
        </w:rPr>
        <w:t xml:space="preserve"> 1</w:t>
      </w:r>
      <w:r w:rsidRPr="00B53138">
        <w:rPr>
          <w:spacing w:val="-3"/>
          <w:lang w:val="id-ID"/>
        </w:rPr>
        <w:t xml:space="preserve"> </w:t>
      </w:r>
      <w:r w:rsidRPr="00B53138">
        <w:rPr>
          <w:lang w:val="id-ID"/>
        </w:rPr>
        <w:t>ini</w:t>
      </w:r>
      <w:r w:rsidRPr="00B53138">
        <w:rPr>
          <w:spacing w:val="-3"/>
          <w:lang w:val="id-ID"/>
        </w:rPr>
        <w:t xml:space="preserve"> </w:t>
      </w:r>
      <w:r w:rsidRPr="00B53138">
        <w:rPr>
          <w:lang w:val="id-ID"/>
        </w:rPr>
        <w:t>adalah</w:t>
      </w:r>
      <w:r w:rsidRPr="00B53138">
        <w:rPr>
          <w:spacing w:val="-3"/>
          <w:lang w:val="id-ID"/>
        </w:rPr>
        <w:t xml:space="preserve"> </w:t>
      </w:r>
      <w:r w:rsidRPr="00B53138">
        <w:rPr>
          <w:lang w:val="id-ID"/>
        </w:rPr>
        <w:t>sebagai</w:t>
      </w:r>
      <w:r w:rsidRPr="00B53138">
        <w:rPr>
          <w:spacing w:val="-2"/>
          <w:lang w:val="id-ID"/>
        </w:rPr>
        <w:t xml:space="preserve"> berikut.</w:t>
      </w:r>
    </w:p>
    <w:p w14:paraId="4FDB1CAC" w14:textId="77777777" w:rsidR="006D7736" w:rsidRPr="000260A4" w:rsidRDefault="006D7736" w:rsidP="000260A4">
      <w:pPr>
        <w:pStyle w:val="BodyText"/>
        <w:spacing w:after="120"/>
        <w:ind w:firstLine="360"/>
        <w:rPr>
          <w:spacing w:val="-2"/>
          <w:lang w:val="id-ID"/>
        </w:rPr>
      </w:pPr>
    </w:p>
    <w:p w14:paraId="0AA7B7A8" w14:textId="77777777" w:rsidR="006D7736" w:rsidRDefault="006D7736" w:rsidP="00316158">
      <w:pPr>
        <w:pStyle w:val="Caption"/>
        <w:jc w:val="center"/>
        <w:rPr>
          <w:i w:val="0"/>
          <w:iCs w:val="0"/>
          <w:color w:val="auto"/>
          <w:sz w:val="24"/>
          <w:szCs w:val="24"/>
        </w:rPr>
      </w:pPr>
      <w:r>
        <w:rPr>
          <w:noProof/>
          <w:lang w:val="id-ID"/>
        </w:rPr>
        <w:drawing>
          <wp:inline distT="0" distB="0" distL="0" distR="0" wp14:anchorId="7FA7AB5D" wp14:editId="5E6601E0">
            <wp:extent cx="5011194" cy="2547033"/>
            <wp:effectExtent l="0" t="0" r="0" b="5715"/>
            <wp:docPr id="365110032" name="Image 75"/>
            <wp:cNvGraphicFramePr/>
            <a:graphic xmlns:a="http://schemas.openxmlformats.org/drawingml/2006/main">
              <a:graphicData uri="http://schemas.openxmlformats.org/drawingml/2006/picture">
                <pic:pic xmlns:pic="http://schemas.openxmlformats.org/drawingml/2006/picture">
                  <pic:nvPicPr>
                    <pic:cNvPr id="365110032" name="Image 75"/>
                    <pic:cNvPicPr/>
                  </pic:nvPicPr>
                  <pic:blipFill>
                    <a:blip r:embed="rId65" cstate="print">
                      <a:extLst>
                        <a:ext uri="{28A0092B-C50C-407E-A947-70E740481C1C}">
                          <a14:useLocalDpi xmlns:a14="http://schemas.microsoft.com/office/drawing/2010/main" val="0"/>
                        </a:ext>
                      </a:extLst>
                    </a:blip>
                    <a:srcRect/>
                    <a:stretch/>
                  </pic:blipFill>
                  <pic:spPr>
                    <a:xfrm>
                      <a:off x="0" y="0"/>
                      <a:ext cx="5011194" cy="2547033"/>
                    </a:xfrm>
                    <a:prstGeom prst="rect">
                      <a:avLst/>
                    </a:prstGeom>
                  </pic:spPr>
                </pic:pic>
              </a:graphicData>
            </a:graphic>
          </wp:inline>
        </w:drawing>
      </w:r>
    </w:p>
    <w:p w14:paraId="593F9F8E" w14:textId="237525BE" w:rsidR="006D7736" w:rsidRPr="006D7736" w:rsidRDefault="00316158" w:rsidP="006D7736">
      <w:pPr>
        <w:pStyle w:val="Caption"/>
        <w:jc w:val="center"/>
        <w:rPr>
          <w:i w:val="0"/>
          <w:iCs w:val="0"/>
          <w:noProof/>
          <w:color w:val="auto"/>
          <w:sz w:val="24"/>
          <w:szCs w:val="24"/>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22</w:t>
      </w:r>
      <w:r w:rsidR="007C3FF5">
        <w:rPr>
          <w:i w:val="0"/>
          <w:iCs w:val="0"/>
          <w:color w:val="auto"/>
          <w:sz w:val="24"/>
          <w:szCs w:val="24"/>
        </w:rPr>
        <w:fldChar w:fldCharType="end"/>
      </w:r>
      <w:r w:rsidRPr="00316158">
        <w:rPr>
          <w:i w:val="0"/>
          <w:iCs w:val="0"/>
          <w:color w:val="auto"/>
          <w:sz w:val="24"/>
          <w:szCs w:val="24"/>
          <w:lang w:val="id-ID"/>
        </w:rPr>
        <w:t xml:space="preserve"> Tampilan </w:t>
      </w:r>
      <w:proofErr w:type="spellStart"/>
      <w:r w:rsidRPr="00316158">
        <w:rPr>
          <w:i w:val="0"/>
          <w:iCs w:val="0"/>
          <w:color w:val="auto"/>
          <w:sz w:val="24"/>
          <w:szCs w:val="24"/>
          <w:lang w:val="id-ID"/>
        </w:rPr>
        <w:t>List</w:t>
      </w:r>
      <w:proofErr w:type="spellEnd"/>
      <w:r w:rsidRPr="00316158">
        <w:rPr>
          <w:i w:val="0"/>
          <w:iCs w:val="0"/>
          <w:color w:val="auto"/>
          <w:sz w:val="24"/>
          <w:szCs w:val="24"/>
          <w:lang w:val="id-ID"/>
        </w:rPr>
        <w:t xml:space="preserve"> Bidang</w:t>
      </w:r>
    </w:p>
    <w:p w14:paraId="625E3B30" w14:textId="3EA757B1" w:rsidR="006D7736" w:rsidRPr="00B53138" w:rsidRDefault="00000000" w:rsidP="006D7736">
      <w:pPr>
        <w:pStyle w:val="BodyText"/>
        <w:spacing w:line="362" w:lineRule="auto"/>
        <w:ind w:right="424" w:firstLine="360"/>
        <w:jc w:val="both"/>
        <w:rPr>
          <w:lang w:val="id-ID"/>
        </w:rPr>
      </w:pPr>
      <w:hyperlink w:anchor="_bookmark118" w:history="1">
        <w:r w:rsidR="000260A4" w:rsidRPr="00B53138">
          <w:rPr>
            <w:lang w:val="id-ID"/>
          </w:rPr>
          <w:t xml:space="preserve">Gambar 4. </w:t>
        </w:r>
      </w:hyperlink>
      <w:r w:rsidR="00316158">
        <w:rPr>
          <w:lang w:val="id-ID"/>
        </w:rPr>
        <w:t>22</w:t>
      </w:r>
      <w:r w:rsidR="000260A4" w:rsidRPr="00B53138">
        <w:rPr>
          <w:lang w:val="id-ID"/>
        </w:rPr>
        <w:t xml:space="preserve"> merupakan tampilan yang menunjukkan tabel yang berisi seluruh </w:t>
      </w:r>
      <w:r w:rsidR="000260A4">
        <w:rPr>
          <w:lang w:val="id-ID"/>
        </w:rPr>
        <w:t>bidang yang tersimpan</w:t>
      </w:r>
      <w:r w:rsidR="000260A4" w:rsidRPr="00B53138">
        <w:rPr>
          <w:lang w:val="id-ID"/>
        </w:rPr>
        <w:t xml:space="preserve"> di dalam sistem. Pada bagian ini kepala dinas dapat menghapus dan melihat detail </w:t>
      </w:r>
      <w:r w:rsidR="000260A4">
        <w:rPr>
          <w:lang w:val="id-ID"/>
        </w:rPr>
        <w:t>bidang</w:t>
      </w:r>
      <w:r w:rsidR="000260A4" w:rsidRPr="00B53138">
        <w:rPr>
          <w:lang w:val="id-ID"/>
        </w:rPr>
        <w:t xml:space="preserve"> secara langsung. Kepala dinas dapat menambah </w:t>
      </w:r>
      <w:r w:rsidR="000260A4">
        <w:rPr>
          <w:lang w:val="id-ID"/>
        </w:rPr>
        <w:t>bidang</w:t>
      </w:r>
      <w:r w:rsidR="000260A4" w:rsidRPr="00B53138">
        <w:rPr>
          <w:lang w:val="id-ID"/>
        </w:rPr>
        <w:t xml:space="preserve"> baru dengan menekan tombol tambah di pojok kanan atas. Tombol tambah akan </w:t>
      </w:r>
      <w:r w:rsidR="000260A4">
        <w:rPr>
          <w:lang w:val="id-ID"/>
        </w:rPr>
        <w:t xml:space="preserve">memunculkan </w:t>
      </w:r>
      <w:proofErr w:type="spellStart"/>
      <w:r w:rsidR="000260A4" w:rsidRPr="00583392">
        <w:rPr>
          <w:i/>
          <w:iCs/>
          <w:lang w:val="id-ID"/>
        </w:rPr>
        <w:t>form</w:t>
      </w:r>
      <w:proofErr w:type="spellEnd"/>
      <w:r w:rsidR="000260A4" w:rsidRPr="00B53138">
        <w:rPr>
          <w:lang w:val="id-ID"/>
        </w:rPr>
        <w:t xml:space="preserve"> tambah </w:t>
      </w:r>
      <w:r w:rsidR="000260A4">
        <w:rPr>
          <w:lang w:val="id-ID"/>
        </w:rPr>
        <w:lastRenderedPageBreak/>
        <w:t>bidang</w:t>
      </w:r>
      <w:r w:rsidR="000260A4" w:rsidRPr="00B53138">
        <w:rPr>
          <w:lang w:val="id-ID"/>
        </w:rPr>
        <w:t>.</w:t>
      </w:r>
    </w:p>
    <w:p w14:paraId="7B85EB2D" w14:textId="65DE9CEF" w:rsidR="000260A4" w:rsidRPr="00B53138" w:rsidRDefault="006D7736" w:rsidP="006D7736">
      <w:pPr>
        <w:pStyle w:val="BodyText"/>
        <w:keepNext/>
        <w:jc w:val="center"/>
        <w:rPr>
          <w:lang w:val="id-ID"/>
        </w:rPr>
      </w:pPr>
      <w:r>
        <w:rPr>
          <w:noProof/>
        </w:rPr>
        <w:drawing>
          <wp:inline distT="0" distB="0" distL="0" distR="0" wp14:anchorId="28377B01" wp14:editId="7376AAB4">
            <wp:extent cx="5129350" cy="2960916"/>
            <wp:effectExtent l="0" t="0" r="0" b="0"/>
            <wp:docPr id="1360642843" name="Image 75"/>
            <wp:cNvGraphicFramePr/>
            <a:graphic xmlns:a="http://schemas.openxmlformats.org/drawingml/2006/main">
              <a:graphicData uri="http://schemas.openxmlformats.org/drawingml/2006/picture">
                <pic:pic xmlns:pic="http://schemas.openxmlformats.org/drawingml/2006/picture">
                  <pic:nvPicPr>
                    <pic:cNvPr id="1360642843" name="Image 75"/>
                    <pic:cNvPicPr/>
                  </pic:nvPicPr>
                  <pic:blipFill>
                    <a:blip r:embed="rId66" cstate="print">
                      <a:extLst>
                        <a:ext uri="{28A0092B-C50C-407E-A947-70E740481C1C}">
                          <a14:useLocalDpi xmlns:a14="http://schemas.microsoft.com/office/drawing/2010/main" val="0"/>
                        </a:ext>
                      </a:extLst>
                    </a:blip>
                    <a:srcRect/>
                    <a:stretch/>
                  </pic:blipFill>
                  <pic:spPr>
                    <a:xfrm>
                      <a:off x="0" y="0"/>
                      <a:ext cx="5129350" cy="2960916"/>
                    </a:xfrm>
                    <a:prstGeom prst="rect">
                      <a:avLst/>
                    </a:prstGeom>
                  </pic:spPr>
                </pic:pic>
              </a:graphicData>
            </a:graphic>
          </wp:inline>
        </w:drawing>
      </w:r>
    </w:p>
    <w:p w14:paraId="6D0FADAA" w14:textId="69FBE6E8" w:rsidR="00316158" w:rsidRPr="00316158" w:rsidRDefault="00316158" w:rsidP="00316158">
      <w:pPr>
        <w:pStyle w:val="Caption"/>
        <w:jc w:val="center"/>
        <w:rPr>
          <w:i w:val="0"/>
          <w:iCs w:val="0"/>
          <w:noProof/>
          <w:color w:val="auto"/>
          <w:sz w:val="24"/>
          <w:szCs w:val="24"/>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23</w:t>
      </w:r>
      <w:r w:rsidR="007C3FF5">
        <w:rPr>
          <w:i w:val="0"/>
          <w:iCs w:val="0"/>
          <w:color w:val="auto"/>
          <w:sz w:val="24"/>
          <w:szCs w:val="24"/>
        </w:rPr>
        <w:fldChar w:fldCharType="end"/>
      </w:r>
      <w:r w:rsidRPr="00316158">
        <w:rPr>
          <w:i w:val="0"/>
          <w:iCs w:val="0"/>
          <w:color w:val="auto"/>
          <w:sz w:val="24"/>
          <w:szCs w:val="24"/>
          <w:lang w:val="id-ID"/>
        </w:rPr>
        <w:t xml:space="preserve"> Tampilan Tambah Bidang</w:t>
      </w:r>
    </w:p>
    <w:p w14:paraId="0C521C90" w14:textId="77777777" w:rsidR="000260A4" w:rsidRPr="00B53138" w:rsidRDefault="000260A4" w:rsidP="00316158">
      <w:pPr>
        <w:pStyle w:val="BodyText"/>
        <w:spacing w:before="134"/>
        <w:ind w:right="376"/>
        <w:rPr>
          <w:lang w:val="id-ID"/>
        </w:rPr>
      </w:pPr>
    </w:p>
    <w:p w14:paraId="3B685D59" w14:textId="03F73B37" w:rsidR="00316158" w:rsidRDefault="00000000" w:rsidP="00DB00F4">
      <w:pPr>
        <w:pStyle w:val="BodyText"/>
        <w:spacing w:line="362" w:lineRule="auto"/>
        <w:ind w:right="424" w:firstLine="360"/>
        <w:jc w:val="both"/>
        <w:rPr>
          <w:lang w:val="id-ID"/>
        </w:rPr>
      </w:pPr>
      <w:hyperlink w:anchor="_bookmark118" w:history="1">
        <w:r w:rsidR="000260A4" w:rsidRPr="00B53138">
          <w:rPr>
            <w:lang w:val="id-ID"/>
          </w:rPr>
          <w:t xml:space="preserve">Gambar 4. </w:t>
        </w:r>
      </w:hyperlink>
      <w:r w:rsidR="00316158">
        <w:rPr>
          <w:lang w:val="id-ID"/>
        </w:rPr>
        <w:t>23</w:t>
      </w:r>
      <w:r w:rsidR="00DB00F4">
        <w:rPr>
          <w:lang w:val="id-ID"/>
        </w:rPr>
        <w:t xml:space="preserve"> </w:t>
      </w:r>
      <w:r w:rsidR="000260A4" w:rsidRPr="00B53138">
        <w:rPr>
          <w:lang w:val="id-ID"/>
        </w:rPr>
        <w:t xml:space="preserve">merupakan tampilan yang menunjukkan </w:t>
      </w:r>
      <w:proofErr w:type="spellStart"/>
      <w:r w:rsidR="000260A4" w:rsidRPr="00583392">
        <w:rPr>
          <w:i/>
          <w:iCs/>
          <w:lang w:val="id-ID"/>
        </w:rPr>
        <w:t>form</w:t>
      </w:r>
      <w:proofErr w:type="spellEnd"/>
      <w:r w:rsidR="000260A4" w:rsidRPr="00B53138">
        <w:rPr>
          <w:lang w:val="id-ID"/>
        </w:rPr>
        <w:t xml:space="preserve"> untuk menambah </w:t>
      </w:r>
      <w:r w:rsidR="000260A4">
        <w:rPr>
          <w:lang w:val="id-ID"/>
        </w:rPr>
        <w:t>bidang</w:t>
      </w:r>
      <w:r w:rsidR="000260A4" w:rsidRPr="00B53138">
        <w:rPr>
          <w:lang w:val="id-ID"/>
        </w:rPr>
        <w:t xml:space="preserve"> baru. </w:t>
      </w:r>
      <w:r w:rsidR="000260A4">
        <w:rPr>
          <w:lang w:val="id-ID"/>
        </w:rPr>
        <w:t>Bidang</w:t>
      </w:r>
      <w:r w:rsidR="000260A4" w:rsidRPr="00B53138">
        <w:rPr>
          <w:lang w:val="id-ID"/>
        </w:rPr>
        <w:t xml:space="preserve"> baru diharuskan memiliki atribut berupa nama</w:t>
      </w:r>
      <w:r w:rsidR="000260A4">
        <w:rPr>
          <w:lang w:val="id-ID"/>
        </w:rPr>
        <w:t xml:space="preserve"> dan</w:t>
      </w:r>
      <w:r w:rsidR="000260A4" w:rsidRPr="00B53138">
        <w:rPr>
          <w:lang w:val="id-ID"/>
        </w:rPr>
        <w:t xml:space="preserve"> </w:t>
      </w:r>
      <w:r w:rsidR="000260A4">
        <w:rPr>
          <w:lang w:val="id-ID"/>
        </w:rPr>
        <w:t>kode bidang</w:t>
      </w:r>
      <w:r w:rsidR="000260A4" w:rsidRPr="00B53138">
        <w:rPr>
          <w:lang w:val="id-ID"/>
        </w:rPr>
        <w:t xml:space="preserve">. </w:t>
      </w:r>
      <w:r w:rsidR="000260A4">
        <w:rPr>
          <w:lang w:val="id-ID"/>
        </w:rPr>
        <w:t>Bidang</w:t>
      </w:r>
      <w:r w:rsidR="000260A4" w:rsidRPr="00B53138">
        <w:rPr>
          <w:lang w:val="id-ID"/>
        </w:rPr>
        <w:t xml:space="preserve"> baru dapat dibuat dengan mengisi semua </w:t>
      </w:r>
      <w:proofErr w:type="spellStart"/>
      <w:r w:rsidR="000260A4" w:rsidRPr="00583392">
        <w:rPr>
          <w:i/>
          <w:iCs/>
          <w:lang w:val="id-ID"/>
        </w:rPr>
        <w:t>form</w:t>
      </w:r>
      <w:proofErr w:type="spellEnd"/>
      <w:r w:rsidR="000260A4" w:rsidRPr="00B53138">
        <w:rPr>
          <w:lang w:val="id-ID"/>
        </w:rPr>
        <w:t xml:space="preserve"> yang ada dan menekan tombol </w:t>
      </w:r>
      <w:r w:rsidR="000260A4">
        <w:rPr>
          <w:lang w:val="id-ID"/>
        </w:rPr>
        <w:t>tambah</w:t>
      </w:r>
      <w:r w:rsidR="000260A4" w:rsidRPr="00B53138">
        <w:rPr>
          <w:lang w:val="id-ID"/>
        </w:rPr>
        <w:t xml:space="preserve"> di kanan bawah.</w:t>
      </w:r>
    </w:p>
    <w:p w14:paraId="490179A5" w14:textId="0CE4D603" w:rsidR="00316158" w:rsidRPr="00316158" w:rsidRDefault="006D7736" w:rsidP="006D7736">
      <w:pPr>
        <w:pStyle w:val="BodyText"/>
        <w:spacing w:line="362" w:lineRule="auto"/>
        <w:ind w:right="424" w:firstLine="360"/>
        <w:jc w:val="center"/>
        <w:rPr>
          <w:lang w:val="id-ID"/>
        </w:rPr>
      </w:pPr>
      <w:r>
        <w:rPr>
          <w:noProof/>
          <w:lang w:val="id-ID"/>
        </w:rPr>
        <w:drawing>
          <wp:inline distT="0" distB="0" distL="0" distR="0" wp14:anchorId="41F2E05F" wp14:editId="2043687C">
            <wp:extent cx="4824735" cy="2735158"/>
            <wp:effectExtent l="0" t="0" r="0" b="8255"/>
            <wp:docPr id="1345249829" name="Image 75"/>
            <wp:cNvGraphicFramePr/>
            <a:graphic xmlns:a="http://schemas.openxmlformats.org/drawingml/2006/main">
              <a:graphicData uri="http://schemas.openxmlformats.org/drawingml/2006/picture">
                <pic:pic xmlns:pic="http://schemas.openxmlformats.org/drawingml/2006/picture">
                  <pic:nvPicPr>
                    <pic:cNvPr id="1345249829" name="Image 75"/>
                    <pic:cNvPicPr/>
                  </pic:nvPicPr>
                  <pic:blipFill>
                    <a:blip r:embed="rId67" cstate="print">
                      <a:extLst>
                        <a:ext uri="{28A0092B-C50C-407E-A947-70E740481C1C}">
                          <a14:useLocalDpi xmlns:a14="http://schemas.microsoft.com/office/drawing/2010/main" val="0"/>
                        </a:ext>
                      </a:extLst>
                    </a:blip>
                    <a:srcRect/>
                    <a:stretch/>
                  </pic:blipFill>
                  <pic:spPr>
                    <a:xfrm>
                      <a:off x="0" y="0"/>
                      <a:ext cx="4824735" cy="2735158"/>
                    </a:xfrm>
                    <a:prstGeom prst="rect">
                      <a:avLst/>
                    </a:prstGeom>
                  </pic:spPr>
                </pic:pic>
              </a:graphicData>
            </a:graphic>
          </wp:inline>
        </w:drawing>
      </w:r>
    </w:p>
    <w:p w14:paraId="58A48927" w14:textId="335B87EC" w:rsidR="00316158" w:rsidRPr="00316158" w:rsidRDefault="00316158" w:rsidP="00316158">
      <w:pPr>
        <w:pStyle w:val="Caption"/>
        <w:jc w:val="center"/>
        <w:rPr>
          <w:i w:val="0"/>
          <w:iCs w:val="0"/>
          <w:color w:val="auto"/>
          <w:sz w:val="24"/>
          <w:szCs w:val="24"/>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24</w:t>
      </w:r>
      <w:r w:rsidR="007C3FF5">
        <w:rPr>
          <w:i w:val="0"/>
          <w:iCs w:val="0"/>
          <w:color w:val="auto"/>
          <w:sz w:val="24"/>
          <w:szCs w:val="24"/>
        </w:rPr>
        <w:fldChar w:fldCharType="end"/>
      </w:r>
      <w:r w:rsidRPr="00316158">
        <w:rPr>
          <w:i w:val="0"/>
          <w:iCs w:val="0"/>
          <w:color w:val="auto"/>
          <w:sz w:val="24"/>
          <w:szCs w:val="24"/>
          <w:lang w:val="id-ID"/>
        </w:rPr>
        <w:t xml:space="preserve"> Tampilan Detail Bidang</w:t>
      </w:r>
    </w:p>
    <w:p w14:paraId="0FCD1092" w14:textId="77777777" w:rsidR="00316158" w:rsidRDefault="00316158" w:rsidP="00DB00F4">
      <w:pPr>
        <w:pStyle w:val="BodyText"/>
        <w:spacing w:line="362" w:lineRule="auto"/>
        <w:ind w:right="424" w:firstLine="360"/>
        <w:jc w:val="both"/>
      </w:pPr>
    </w:p>
    <w:p w14:paraId="7E03A4A7" w14:textId="5F7D5627" w:rsidR="00DB00F4" w:rsidRDefault="00000000" w:rsidP="00DB00F4">
      <w:pPr>
        <w:pStyle w:val="BodyText"/>
        <w:spacing w:line="362" w:lineRule="auto"/>
        <w:ind w:right="424" w:firstLine="360"/>
        <w:jc w:val="both"/>
        <w:rPr>
          <w:lang w:val="id-ID"/>
        </w:rPr>
      </w:pPr>
      <w:hyperlink w:anchor="_bookmark118" w:history="1">
        <w:r w:rsidR="000260A4" w:rsidRPr="00B53138">
          <w:rPr>
            <w:lang w:val="id-ID"/>
          </w:rPr>
          <w:t xml:space="preserve">Gambar 4. </w:t>
        </w:r>
      </w:hyperlink>
      <w:r w:rsidR="00316158">
        <w:rPr>
          <w:lang w:val="id-ID"/>
        </w:rPr>
        <w:t>24</w:t>
      </w:r>
      <w:r w:rsidR="000260A4" w:rsidRPr="00B53138">
        <w:rPr>
          <w:lang w:val="id-ID"/>
        </w:rPr>
        <w:t xml:space="preserve"> merupakan tampilan halaman detail </w:t>
      </w:r>
      <w:r w:rsidR="000260A4">
        <w:rPr>
          <w:lang w:val="id-ID"/>
        </w:rPr>
        <w:t>bidang</w:t>
      </w:r>
      <w:r w:rsidR="000260A4" w:rsidRPr="00B53138">
        <w:rPr>
          <w:lang w:val="id-ID"/>
        </w:rPr>
        <w:t xml:space="preserve"> yang dapat diakses dengan cara menekan tombol lihat pada tabel </w:t>
      </w:r>
      <w:r w:rsidR="000260A4">
        <w:rPr>
          <w:lang w:val="id-ID"/>
        </w:rPr>
        <w:t>bidang</w:t>
      </w:r>
      <w:r w:rsidR="000260A4" w:rsidRPr="00B53138">
        <w:rPr>
          <w:lang w:val="id-ID"/>
        </w:rPr>
        <w:t xml:space="preserve"> di halaman </w:t>
      </w:r>
      <w:proofErr w:type="spellStart"/>
      <w:r w:rsidR="000260A4" w:rsidRPr="00583392">
        <w:rPr>
          <w:i/>
          <w:iCs/>
          <w:lang w:val="id-ID"/>
        </w:rPr>
        <w:t>list</w:t>
      </w:r>
      <w:proofErr w:type="spellEnd"/>
      <w:r w:rsidR="000260A4" w:rsidRPr="00B53138">
        <w:rPr>
          <w:lang w:val="id-ID"/>
        </w:rPr>
        <w:t xml:space="preserve"> </w:t>
      </w:r>
      <w:r w:rsidR="000260A4">
        <w:rPr>
          <w:lang w:val="id-ID"/>
        </w:rPr>
        <w:t>bidang</w:t>
      </w:r>
      <w:r w:rsidR="000260A4" w:rsidRPr="00B53138">
        <w:rPr>
          <w:lang w:val="id-ID"/>
        </w:rPr>
        <w:t xml:space="preserve">. Pada halaman ini </w:t>
      </w:r>
      <w:r w:rsidR="000260A4">
        <w:rPr>
          <w:lang w:val="id-ID"/>
        </w:rPr>
        <w:t xml:space="preserve">pengguna terkait </w:t>
      </w:r>
      <w:r w:rsidR="000260A4" w:rsidRPr="00B53138">
        <w:rPr>
          <w:lang w:val="id-ID"/>
        </w:rPr>
        <w:t xml:space="preserve">dapat memperbarui informasi </w:t>
      </w:r>
      <w:r w:rsidR="000260A4">
        <w:rPr>
          <w:lang w:val="id-ID"/>
        </w:rPr>
        <w:t>bidang</w:t>
      </w:r>
      <w:r w:rsidR="000260A4" w:rsidRPr="00B53138">
        <w:rPr>
          <w:lang w:val="id-ID"/>
        </w:rPr>
        <w:t xml:space="preserve"> melalui halaman ini dengan mengubah data yang sudah ada di dalam </w:t>
      </w:r>
      <w:proofErr w:type="spellStart"/>
      <w:r w:rsidR="000260A4" w:rsidRPr="00B53138">
        <w:rPr>
          <w:i/>
          <w:iCs/>
          <w:lang w:val="id-ID"/>
        </w:rPr>
        <w:t>form</w:t>
      </w:r>
      <w:proofErr w:type="spellEnd"/>
      <w:r w:rsidR="000260A4" w:rsidRPr="00B53138">
        <w:rPr>
          <w:lang w:val="id-ID"/>
        </w:rPr>
        <w:t xml:space="preserve"> pada halaman</w:t>
      </w:r>
      <w:r w:rsidR="000260A4">
        <w:rPr>
          <w:lang w:val="id-ID"/>
        </w:rPr>
        <w:t xml:space="preserve"> ini</w:t>
      </w:r>
      <w:r w:rsidR="000260A4" w:rsidRPr="00B53138">
        <w:rPr>
          <w:lang w:val="id-ID"/>
        </w:rPr>
        <w:t xml:space="preserve"> dan menekan tombol simpan </w:t>
      </w:r>
      <w:r w:rsidR="000260A4" w:rsidRPr="00B53138">
        <w:rPr>
          <w:lang w:val="id-ID"/>
        </w:rPr>
        <w:lastRenderedPageBreak/>
        <w:t>yang ada di bagian kanan bawah.</w:t>
      </w:r>
    </w:p>
    <w:p w14:paraId="45F9192B" w14:textId="041D1EFC" w:rsidR="004B1F5B" w:rsidRDefault="006D7736" w:rsidP="006D7736">
      <w:pPr>
        <w:keepNext/>
        <w:jc w:val="center"/>
      </w:pPr>
      <w:r>
        <w:rPr>
          <w:noProof/>
        </w:rPr>
        <w:drawing>
          <wp:inline distT="0" distB="0" distL="0" distR="0" wp14:anchorId="6C3A4C76" wp14:editId="27115FC7">
            <wp:extent cx="2481943" cy="2934788"/>
            <wp:effectExtent l="0" t="0" r="0" b="0"/>
            <wp:docPr id="1588552930" name="Image 75"/>
            <wp:cNvGraphicFramePr/>
            <a:graphic xmlns:a="http://schemas.openxmlformats.org/drawingml/2006/main">
              <a:graphicData uri="http://schemas.openxmlformats.org/drawingml/2006/picture">
                <pic:pic xmlns:pic="http://schemas.openxmlformats.org/drawingml/2006/picture">
                  <pic:nvPicPr>
                    <pic:cNvPr id="1588552930" name="Image 75"/>
                    <pic:cNvPicPr/>
                  </pic:nvPicPr>
                  <pic:blipFill>
                    <a:blip r:embed="rId68" cstate="print">
                      <a:extLst>
                        <a:ext uri="{28A0092B-C50C-407E-A947-70E740481C1C}">
                          <a14:useLocalDpi xmlns:a14="http://schemas.microsoft.com/office/drawing/2010/main" val="0"/>
                        </a:ext>
                      </a:extLst>
                    </a:blip>
                    <a:srcRect/>
                    <a:stretch/>
                  </pic:blipFill>
                  <pic:spPr>
                    <a:xfrm>
                      <a:off x="0" y="0"/>
                      <a:ext cx="2481943" cy="2934788"/>
                    </a:xfrm>
                    <a:prstGeom prst="rect">
                      <a:avLst/>
                    </a:prstGeom>
                  </pic:spPr>
                </pic:pic>
              </a:graphicData>
            </a:graphic>
          </wp:inline>
        </w:drawing>
      </w:r>
    </w:p>
    <w:p w14:paraId="5CBD1658" w14:textId="5E4D93E5" w:rsidR="000260A4" w:rsidRPr="00B53138" w:rsidRDefault="004B1F5B" w:rsidP="006D7736">
      <w:pPr>
        <w:pStyle w:val="Caption"/>
        <w:jc w:val="center"/>
        <w:rPr>
          <w:lang w:val="id-ID"/>
        </w:rPr>
      </w:pPr>
      <w:r w:rsidRPr="006D7736">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25</w:t>
      </w:r>
      <w:r w:rsidR="007C3FF5">
        <w:rPr>
          <w:i w:val="0"/>
          <w:iCs w:val="0"/>
          <w:color w:val="auto"/>
          <w:sz w:val="24"/>
          <w:szCs w:val="24"/>
        </w:rPr>
        <w:fldChar w:fldCharType="end"/>
      </w:r>
      <w:r w:rsidRPr="006D7736">
        <w:rPr>
          <w:i w:val="0"/>
          <w:iCs w:val="0"/>
          <w:color w:val="auto"/>
          <w:sz w:val="24"/>
          <w:szCs w:val="24"/>
          <w:lang w:val="id-ID"/>
        </w:rPr>
        <w:t xml:space="preserve"> Tampilan </w:t>
      </w:r>
      <w:proofErr w:type="spellStart"/>
      <w:r w:rsidRPr="006D7736">
        <w:rPr>
          <w:i w:val="0"/>
          <w:iCs w:val="0"/>
          <w:color w:val="auto"/>
          <w:sz w:val="24"/>
          <w:szCs w:val="24"/>
          <w:lang w:val="id-ID"/>
        </w:rPr>
        <w:t>List</w:t>
      </w:r>
      <w:proofErr w:type="spellEnd"/>
      <w:r w:rsidRPr="006D7736">
        <w:rPr>
          <w:i w:val="0"/>
          <w:iCs w:val="0"/>
          <w:color w:val="auto"/>
          <w:sz w:val="24"/>
          <w:szCs w:val="24"/>
          <w:lang w:val="id-ID"/>
        </w:rPr>
        <w:t xml:space="preserve"> Proposal Bagian Kepala Dinas</w:t>
      </w:r>
    </w:p>
    <w:p w14:paraId="1F50DA8E" w14:textId="4B212862" w:rsidR="000260A4" w:rsidRDefault="00000000" w:rsidP="00DB00F4">
      <w:pPr>
        <w:pStyle w:val="BodyText"/>
        <w:spacing w:line="362" w:lineRule="auto"/>
        <w:ind w:right="424" w:firstLine="360"/>
        <w:jc w:val="both"/>
        <w:rPr>
          <w:lang w:val="id-ID"/>
        </w:rPr>
      </w:pPr>
      <w:hyperlink w:anchor="_bookmark118" w:history="1">
        <w:r w:rsidR="000260A4" w:rsidRPr="00B53138">
          <w:rPr>
            <w:lang w:val="id-ID"/>
          </w:rPr>
          <w:t xml:space="preserve">Gambar 4. </w:t>
        </w:r>
      </w:hyperlink>
      <w:r w:rsidR="004B1F5B">
        <w:rPr>
          <w:lang w:val="id-ID"/>
        </w:rPr>
        <w:t>25</w:t>
      </w:r>
      <w:r w:rsidR="000260A4" w:rsidRPr="00B53138">
        <w:rPr>
          <w:lang w:val="id-ID"/>
        </w:rPr>
        <w:t xml:space="preserve"> merupakan tampilan yang menunjukkan tabel yang berisi seluruh </w:t>
      </w:r>
      <w:r w:rsidR="000260A4">
        <w:rPr>
          <w:lang w:val="id-ID"/>
        </w:rPr>
        <w:t>proposal bantuan yang masuk</w:t>
      </w:r>
      <w:r w:rsidR="000260A4" w:rsidRPr="00B53138">
        <w:rPr>
          <w:lang w:val="id-ID"/>
        </w:rPr>
        <w:t>.</w:t>
      </w:r>
      <w:r w:rsidR="000260A4">
        <w:rPr>
          <w:lang w:val="id-ID"/>
        </w:rPr>
        <w:t xml:space="preserve"> Kepala dinas dapat melakukan </w:t>
      </w:r>
      <w:proofErr w:type="spellStart"/>
      <w:r w:rsidR="000260A4">
        <w:rPr>
          <w:i/>
          <w:iCs/>
          <w:lang w:val="id-ID"/>
        </w:rPr>
        <w:t>filtering</w:t>
      </w:r>
      <w:proofErr w:type="spellEnd"/>
      <w:r w:rsidR="000260A4">
        <w:rPr>
          <w:lang w:val="id-ID"/>
        </w:rPr>
        <w:t xml:space="preserve"> pada data proposal yang ada dengan menggunakan bantuan </w:t>
      </w:r>
      <w:r w:rsidR="000260A4">
        <w:rPr>
          <w:i/>
          <w:iCs/>
          <w:lang w:val="id-ID"/>
        </w:rPr>
        <w:t>filter</w:t>
      </w:r>
      <w:r w:rsidR="000260A4">
        <w:rPr>
          <w:lang w:val="id-ID"/>
        </w:rPr>
        <w:t xml:space="preserve"> yang tersedia di halaman ini. Kepala dinas dapat menghapus data proposal pada halaman ini dengan menekan tombol hapus yang ada pada tabel </w:t>
      </w:r>
      <w:proofErr w:type="spellStart"/>
      <w:r w:rsidR="000260A4" w:rsidRPr="00FC714C">
        <w:rPr>
          <w:i/>
          <w:iCs/>
          <w:lang w:val="id-ID"/>
        </w:rPr>
        <w:t>list</w:t>
      </w:r>
      <w:proofErr w:type="spellEnd"/>
      <w:r w:rsidR="000260A4">
        <w:rPr>
          <w:lang w:val="id-ID"/>
        </w:rPr>
        <w:t xml:space="preserve"> proposal.</w:t>
      </w:r>
    </w:p>
    <w:p w14:paraId="25E00B70" w14:textId="4134B408" w:rsidR="004B1F5B" w:rsidRDefault="006D7736" w:rsidP="006D7736">
      <w:pPr>
        <w:pStyle w:val="BodyText"/>
        <w:keepNext/>
        <w:spacing w:line="362" w:lineRule="auto"/>
        <w:ind w:right="424" w:firstLine="360"/>
        <w:jc w:val="center"/>
      </w:pPr>
      <w:r>
        <w:rPr>
          <w:noProof/>
        </w:rPr>
        <w:drawing>
          <wp:inline distT="0" distB="0" distL="0" distR="0" wp14:anchorId="1DEB7877" wp14:editId="10FCEC38">
            <wp:extent cx="4215535" cy="2238132"/>
            <wp:effectExtent l="0" t="0" r="0" b="0"/>
            <wp:docPr id="100694386" name="Image 75"/>
            <wp:cNvGraphicFramePr/>
            <a:graphic xmlns:a="http://schemas.openxmlformats.org/drawingml/2006/main">
              <a:graphicData uri="http://schemas.openxmlformats.org/drawingml/2006/picture">
                <pic:pic xmlns:pic="http://schemas.openxmlformats.org/drawingml/2006/picture">
                  <pic:nvPicPr>
                    <pic:cNvPr id="100694386" name="Image 75"/>
                    <pic:cNvPicPr/>
                  </pic:nvPicPr>
                  <pic:blipFill>
                    <a:blip r:embed="rId69" cstate="print">
                      <a:extLst>
                        <a:ext uri="{28A0092B-C50C-407E-A947-70E740481C1C}">
                          <a14:useLocalDpi xmlns:a14="http://schemas.microsoft.com/office/drawing/2010/main" val="0"/>
                        </a:ext>
                      </a:extLst>
                    </a:blip>
                    <a:srcRect/>
                    <a:stretch/>
                  </pic:blipFill>
                  <pic:spPr>
                    <a:xfrm>
                      <a:off x="0" y="0"/>
                      <a:ext cx="4215535" cy="2238132"/>
                    </a:xfrm>
                    <a:prstGeom prst="rect">
                      <a:avLst/>
                    </a:prstGeom>
                  </pic:spPr>
                </pic:pic>
              </a:graphicData>
            </a:graphic>
          </wp:inline>
        </w:drawing>
      </w:r>
    </w:p>
    <w:p w14:paraId="57A1871D" w14:textId="4CC91C84" w:rsidR="004B1F5B" w:rsidRPr="004B1F5B" w:rsidRDefault="004B1F5B" w:rsidP="004B1F5B">
      <w:pPr>
        <w:pStyle w:val="Caption"/>
        <w:jc w:val="center"/>
        <w:rPr>
          <w:i w:val="0"/>
          <w:iCs w:val="0"/>
          <w:color w:val="auto"/>
          <w:sz w:val="24"/>
          <w:szCs w:val="24"/>
          <w:lang w:val="id-ID"/>
        </w:rPr>
      </w:pPr>
      <w:r w:rsidRPr="004B1F5B">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26</w:t>
      </w:r>
      <w:r w:rsidR="007C3FF5">
        <w:rPr>
          <w:i w:val="0"/>
          <w:iCs w:val="0"/>
          <w:color w:val="auto"/>
          <w:sz w:val="24"/>
          <w:szCs w:val="24"/>
        </w:rPr>
        <w:fldChar w:fldCharType="end"/>
      </w:r>
      <w:r w:rsidRPr="004B1F5B">
        <w:rPr>
          <w:i w:val="0"/>
          <w:iCs w:val="0"/>
          <w:color w:val="auto"/>
          <w:sz w:val="24"/>
          <w:szCs w:val="24"/>
          <w:lang w:val="id-ID"/>
        </w:rPr>
        <w:t xml:space="preserve"> Tampilan Halaman Detail Proposal Bagian Kepala Dinas</w:t>
      </w:r>
    </w:p>
    <w:p w14:paraId="151E6322" w14:textId="097BBFFC" w:rsidR="009F0601" w:rsidRDefault="000260A4" w:rsidP="009F0601">
      <w:pPr>
        <w:pStyle w:val="BodyText"/>
        <w:spacing w:line="362" w:lineRule="auto"/>
        <w:ind w:right="424" w:firstLine="360"/>
        <w:jc w:val="both"/>
        <w:rPr>
          <w:lang w:val="id-ID"/>
        </w:rPr>
      </w:pPr>
      <w:r>
        <w:rPr>
          <w:lang w:val="id-ID"/>
        </w:rPr>
        <w:t>Gambar 4.</w:t>
      </w:r>
      <w:r w:rsidR="004B1F5B">
        <w:rPr>
          <w:lang w:val="id-ID"/>
        </w:rPr>
        <w:t>26</w:t>
      </w:r>
      <w:r w:rsidRPr="00B53138">
        <w:rPr>
          <w:lang w:val="id-ID"/>
        </w:rPr>
        <w:t xml:space="preserve"> merupakan tampilan</w:t>
      </w:r>
      <w:r>
        <w:rPr>
          <w:lang w:val="id-ID"/>
        </w:rPr>
        <w:t xml:space="preserve"> halaman detail proposal yang diajukan</w:t>
      </w:r>
      <w:r w:rsidRPr="00B53138">
        <w:rPr>
          <w:lang w:val="id-ID"/>
        </w:rPr>
        <w:t>.</w:t>
      </w:r>
      <w:r>
        <w:rPr>
          <w:lang w:val="id-ID"/>
        </w:rPr>
        <w:t xml:space="preserve"> Halaman ini dapat diakses dengan menekan tombol lihat yang ada pada tabel </w:t>
      </w:r>
      <w:proofErr w:type="spellStart"/>
      <w:r w:rsidRPr="00FC714C">
        <w:rPr>
          <w:i/>
          <w:iCs/>
          <w:lang w:val="id-ID"/>
        </w:rPr>
        <w:t>list</w:t>
      </w:r>
      <w:proofErr w:type="spellEnd"/>
      <w:r>
        <w:rPr>
          <w:lang w:val="id-ID"/>
        </w:rPr>
        <w:t xml:space="preserve"> proposal di halaman </w:t>
      </w:r>
      <w:proofErr w:type="spellStart"/>
      <w:r>
        <w:rPr>
          <w:i/>
          <w:iCs/>
          <w:lang w:val="id-ID"/>
        </w:rPr>
        <w:t>list</w:t>
      </w:r>
      <w:proofErr w:type="spellEnd"/>
      <w:r>
        <w:rPr>
          <w:lang w:val="id-ID"/>
        </w:rPr>
        <w:t xml:space="preserve"> proposal bagian kepala dinas. Kepala dinas hanya dapat mengubah atribut status proposal. Karena kepala dinas hanya dapat menyetujui atau menunda pelaksanaan bantuan dari apa yang ada di proposal. Kepala dinas dapat memutuskan untuk menyetujui dan menolak pelaksanaan bantuan dengan menekan tombol tandai setuju dan tombol tandai ditolak yang ada di bagian kanan bawa</w:t>
      </w:r>
      <w:r w:rsidR="00EC0228">
        <w:rPr>
          <w:lang w:val="id-ID"/>
        </w:rPr>
        <w:t>h.</w:t>
      </w:r>
    </w:p>
    <w:p w14:paraId="3AC32B1B" w14:textId="55272967" w:rsidR="00B53138" w:rsidRPr="009F0601" w:rsidRDefault="00B53138" w:rsidP="00F82818">
      <w:pPr>
        <w:pStyle w:val="BodyText"/>
        <w:numPr>
          <w:ilvl w:val="0"/>
          <w:numId w:val="35"/>
        </w:numPr>
        <w:spacing w:line="362" w:lineRule="auto"/>
        <w:ind w:right="424"/>
        <w:jc w:val="both"/>
        <w:rPr>
          <w:b/>
          <w:lang w:val="id-ID"/>
        </w:rPr>
      </w:pPr>
      <w:r w:rsidRPr="009F0601">
        <w:rPr>
          <w:b/>
          <w:lang w:val="id-ID"/>
        </w:rPr>
        <w:lastRenderedPageBreak/>
        <w:t>Implementasi</w:t>
      </w:r>
    </w:p>
    <w:p w14:paraId="38638F88" w14:textId="70EA0EE7" w:rsidR="004B1F5B" w:rsidRDefault="00B53138" w:rsidP="00EC0228">
      <w:pPr>
        <w:rPr>
          <w:lang w:val="id-ID"/>
        </w:rPr>
      </w:pPr>
      <w:r w:rsidRPr="00B53138">
        <w:rPr>
          <w:i/>
          <w:lang w:val="id-ID"/>
        </w:rPr>
        <w:t>User</w:t>
      </w:r>
      <w:r w:rsidRPr="00B53138">
        <w:rPr>
          <w:i/>
          <w:spacing w:val="-15"/>
          <w:lang w:val="id-ID"/>
        </w:rPr>
        <w:t xml:space="preserve"> </w:t>
      </w:r>
      <w:proofErr w:type="spellStart"/>
      <w:r w:rsidRPr="00B53138">
        <w:rPr>
          <w:i/>
          <w:lang w:val="id-ID"/>
        </w:rPr>
        <w:t>story</w:t>
      </w:r>
      <w:proofErr w:type="spellEnd"/>
      <w:r w:rsidRPr="00B53138">
        <w:rPr>
          <w:i/>
          <w:spacing w:val="-15"/>
          <w:lang w:val="id-ID"/>
        </w:rPr>
        <w:t xml:space="preserve"> </w:t>
      </w:r>
      <w:r w:rsidRPr="00B53138">
        <w:rPr>
          <w:lang w:val="id-ID"/>
        </w:rPr>
        <w:t>yang</w:t>
      </w:r>
      <w:r w:rsidRPr="00B53138">
        <w:rPr>
          <w:spacing w:val="-15"/>
          <w:lang w:val="id-ID"/>
        </w:rPr>
        <w:t xml:space="preserve"> </w:t>
      </w:r>
      <w:r w:rsidRPr="00B53138">
        <w:rPr>
          <w:lang w:val="id-ID"/>
        </w:rPr>
        <w:t>akan</w:t>
      </w:r>
      <w:r w:rsidRPr="00B53138">
        <w:rPr>
          <w:spacing w:val="-15"/>
          <w:lang w:val="id-ID"/>
        </w:rPr>
        <w:t xml:space="preserve"> </w:t>
      </w:r>
      <w:r w:rsidRPr="00B53138">
        <w:rPr>
          <w:lang w:val="id-ID"/>
        </w:rPr>
        <w:t>dijalankan</w:t>
      </w:r>
      <w:r w:rsidRPr="00B53138">
        <w:rPr>
          <w:spacing w:val="-15"/>
          <w:lang w:val="id-ID"/>
        </w:rPr>
        <w:t xml:space="preserve"> </w:t>
      </w:r>
      <w:r w:rsidRPr="00B53138">
        <w:rPr>
          <w:lang w:val="id-ID"/>
        </w:rPr>
        <w:t>pada</w:t>
      </w:r>
      <w:r w:rsidRPr="00B53138">
        <w:rPr>
          <w:spacing w:val="-15"/>
          <w:lang w:val="id-ID"/>
        </w:rPr>
        <w:t xml:space="preserve"> </w:t>
      </w:r>
      <w:r w:rsidRPr="00B53138">
        <w:rPr>
          <w:lang w:val="id-ID"/>
        </w:rPr>
        <w:t>tahap</w:t>
      </w:r>
      <w:r w:rsidRPr="00B53138">
        <w:rPr>
          <w:spacing w:val="-15"/>
          <w:lang w:val="id-ID"/>
        </w:rPr>
        <w:t xml:space="preserve"> </w:t>
      </w:r>
      <w:r w:rsidRPr="00B53138">
        <w:rPr>
          <w:lang w:val="id-ID"/>
        </w:rPr>
        <w:t>ini</w:t>
      </w:r>
      <w:r w:rsidRPr="00B53138">
        <w:rPr>
          <w:spacing w:val="-15"/>
          <w:lang w:val="id-ID"/>
        </w:rPr>
        <w:t xml:space="preserve"> </w:t>
      </w:r>
      <w:r w:rsidRPr="00B53138">
        <w:rPr>
          <w:lang w:val="id-ID"/>
        </w:rPr>
        <w:t>menyangkut</w:t>
      </w:r>
      <w:r w:rsidRPr="00B53138">
        <w:rPr>
          <w:spacing w:val="-15"/>
          <w:lang w:val="id-ID"/>
        </w:rPr>
        <w:t xml:space="preserve"> </w:t>
      </w:r>
      <w:r w:rsidRPr="00B53138">
        <w:rPr>
          <w:lang w:val="id-ID"/>
        </w:rPr>
        <w:t>kebutuhan</w:t>
      </w:r>
      <w:r w:rsidRPr="00B53138">
        <w:rPr>
          <w:spacing w:val="-15"/>
          <w:lang w:val="id-ID"/>
        </w:rPr>
        <w:t xml:space="preserve"> fitur </w:t>
      </w:r>
      <w:r w:rsidR="00C83BBE" w:rsidRPr="00B53138">
        <w:rPr>
          <w:lang w:val="id-ID"/>
        </w:rPr>
        <w:t>manajemen</w:t>
      </w:r>
      <w:r w:rsidRPr="00B53138">
        <w:rPr>
          <w:lang w:val="id-ID"/>
        </w:rPr>
        <w:t xml:space="preserve"> </w:t>
      </w:r>
      <w:r w:rsidR="00C83BBE">
        <w:rPr>
          <w:lang w:val="id-ID"/>
        </w:rPr>
        <w:t>bidang</w:t>
      </w:r>
      <w:r w:rsidRPr="00B53138">
        <w:rPr>
          <w:lang w:val="id-ID"/>
        </w:rPr>
        <w:t xml:space="preserve"> dan </w:t>
      </w:r>
      <w:r w:rsidR="00C83BBE" w:rsidRPr="00B53138">
        <w:rPr>
          <w:lang w:val="id-ID"/>
        </w:rPr>
        <w:t>manajemen</w:t>
      </w:r>
      <w:r w:rsidR="00C83BBE">
        <w:rPr>
          <w:lang w:val="id-ID"/>
        </w:rPr>
        <w:t xml:space="preserve"> proposal bagian kepala dinas</w:t>
      </w:r>
      <w:r w:rsidRPr="00B53138">
        <w:rPr>
          <w:lang w:val="id-ID"/>
        </w:rPr>
        <w:t xml:space="preserve">. Fitur </w:t>
      </w:r>
      <w:r w:rsidR="00C83BBE" w:rsidRPr="00B53138">
        <w:rPr>
          <w:lang w:val="id-ID"/>
        </w:rPr>
        <w:t>manajemen</w:t>
      </w:r>
      <w:r w:rsidRPr="00B53138">
        <w:rPr>
          <w:lang w:val="id-ID"/>
        </w:rPr>
        <w:t xml:space="preserve"> </w:t>
      </w:r>
      <w:r w:rsidR="00C83BBE">
        <w:rPr>
          <w:lang w:val="id-ID"/>
        </w:rPr>
        <w:t>bidang</w:t>
      </w:r>
      <w:r w:rsidRPr="00B53138">
        <w:rPr>
          <w:lang w:val="id-ID"/>
        </w:rPr>
        <w:t xml:space="preserve"> bertujuan untuk menambah, mengedit dan menghapus</w:t>
      </w:r>
      <w:r w:rsidR="00C83BBE">
        <w:rPr>
          <w:lang w:val="id-ID"/>
        </w:rPr>
        <w:t xml:space="preserve"> bidang</w:t>
      </w:r>
      <w:r w:rsidRPr="00B53138">
        <w:rPr>
          <w:lang w:val="id-ID"/>
        </w:rPr>
        <w:t xml:space="preserve"> sedangkan </w:t>
      </w:r>
      <w:r w:rsidR="00C83BBE" w:rsidRPr="00B53138">
        <w:rPr>
          <w:lang w:val="id-ID"/>
        </w:rPr>
        <w:t>manajemen</w:t>
      </w:r>
      <w:r w:rsidRPr="00B53138">
        <w:rPr>
          <w:lang w:val="id-ID"/>
        </w:rPr>
        <w:t xml:space="preserve"> </w:t>
      </w:r>
      <w:r w:rsidR="00C83BBE">
        <w:rPr>
          <w:lang w:val="id-ID"/>
        </w:rPr>
        <w:t>proposal bagian kepala dinas</w:t>
      </w:r>
      <w:r w:rsidRPr="00B53138">
        <w:rPr>
          <w:lang w:val="id-ID"/>
        </w:rPr>
        <w:t xml:space="preserve"> bertujuan </w:t>
      </w:r>
      <w:r w:rsidR="00C83BBE">
        <w:rPr>
          <w:lang w:val="id-ID"/>
        </w:rPr>
        <w:t>melihat, mengubah, dan merekapitulasi data proposal</w:t>
      </w:r>
      <w:r w:rsidR="00EC0228">
        <w:rPr>
          <w:lang w:val="id-ID"/>
        </w:rPr>
        <w:t>.</w:t>
      </w:r>
    </w:p>
    <w:p w14:paraId="616AD852" w14:textId="77777777" w:rsidR="00EC0228" w:rsidRDefault="00B53138" w:rsidP="00F82818">
      <w:pPr>
        <w:pStyle w:val="ListParagraph"/>
        <w:numPr>
          <w:ilvl w:val="0"/>
          <w:numId w:val="36"/>
        </w:numPr>
        <w:jc w:val="left"/>
        <w:rPr>
          <w:lang w:val="id-ID"/>
        </w:rPr>
      </w:pPr>
      <w:r w:rsidRPr="00EC0228">
        <w:rPr>
          <w:lang w:val="id-ID"/>
        </w:rPr>
        <w:t>Unit Tes</w:t>
      </w:r>
    </w:p>
    <w:p w14:paraId="3F044724" w14:textId="7C2CE56F" w:rsidR="00B53138" w:rsidRPr="00EC0228" w:rsidRDefault="00B53138" w:rsidP="00EC0228">
      <w:pPr>
        <w:jc w:val="left"/>
        <w:rPr>
          <w:lang w:val="id-ID"/>
        </w:rPr>
      </w:pPr>
      <w:r w:rsidRPr="00EC0228">
        <w:rPr>
          <w:lang w:val="id-ID"/>
        </w:rPr>
        <w:t xml:space="preserve">Pengecekan fungsi yang sedang dikembangkan diperlukan sebagai dasar acuan sistem yang akan dibangun seperti yang dijelaskan pada </w:t>
      </w:r>
      <w:hyperlink w:anchor="_bookmark117" w:history="1">
        <w:r w:rsidRPr="00EC0228">
          <w:rPr>
            <w:lang w:val="id-ID"/>
          </w:rPr>
          <w:t xml:space="preserve">Tabel 4. </w:t>
        </w:r>
      </w:hyperlink>
      <w:r w:rsidR="00C83BBE" w:rsidRPr="00EC0228">
        <w:rPr>
          <w:lang w:val="id-ID"/>
        </w:rPr>
        <w:t>3</w:t>
      </w:r>
    </w:p>
    <w:p w14:paraId="6D523173" w14:textId="2057A256" w:rsidR="004B1F5B" w:rsidRPr="004B1F5B" w:rsidRDefault="004B1F5B" w:rsidP="004B1F5B">
      <w:pPr>
        <w:pStyle w:val="Caption"/>
        <w:keepNext/>
        <w:jc w:val="center"/>
        <w:rPr>
          <w:i w:val="0"/>
          <w:iCs w:val="0"/>
          <w:color w:val="auto"/>
          <w:sz w:val="24"/>
          <w:szCs w:val="24"/>
        </w:rPr>
      </w:pPr>
      <w:r w:rsidRPr="004B1F5B">
        <w:rPr>
          <w:i w:val="0"/>
          <w:iCs w:val="0"/>
          <w:color w:val="auto"/>
          <w:sz w:val="24"/>
          <w:szCs w:val="24"/>
        </w:rPr>
        <w:t xml:space="preserve">Tabel </w:t>
      </w:r>
      <w:r w:rsidR="006D7736">
        <w:rPr>
          <w:i w:val="0"/>
          <w:iCs w:val="0"/>
          <w:color w:val="auto"/>
          <w:sz w:val="24"/>
          <w:szCs w:val="24"/>
        </w:rPr>
        <w:fldChar w:fldCharType="begin"/>
      </w:r>
      <w:r w:rsidR="006D7736">
        <w:rPr>
          <w:i w:val="0"/>
          <w:iCs w:val="0"/>
          <w:color w:val="auto"/>
          <w:sz w:val="24"/>
          <w:szCs w:val="24"/>
        </w:rPr>
        <w:instrText xml:space="preserve"> STYLEREF 1 \s </w:instrText>
      </w:r>
      <w:r w:rsidR="006D7736">
        <w:rPr>
          <w:i w:val="0"/>
          <w:iCs w:val="0"/>
          <w:color w:val="auto"/>
          <w:sz w:val="24"/>
          <w:szCs w:val="24"/>
        </w:rPr>
        <w:fldChar w:fldCharType="separate"/>
      </w:r>
      <w:r w:rsidR="006D7736">
        <w:rPr>
          <w:i w:val="0"/>
          <w:iCs w:val="0"/>
          <w:noProof/>
          <w:color w:val="auto"/>
          <w:sz w:val="24"/>
          <w:szCs w:val="24"/>
        </w:rPr>
        <w:t>4</w:t>
      </w:r>
      <w:r w:rsidR="006D7736">
        <w:rPr>
          <w:i w:val="0"/>
          <w:iCs w:val="0"/>
          <w:color w:val="auto"/>
          <w:sz w:val="24"/>
          <w:szCs w:val="24"/>
        </w:rPr>
        <w:fldChar w:fldCharType="end"/>
      </w:r>
      <w:r w:rsidR="006D7736">
        <w:rPr>
          <w:i w:val="0"/>
          <w:iCs w:val="0"/>
          <w:color w:val="auto"/>
          <w:sz w:val="24"/>
          <w:szCs w:val="24"/>
        </w:rPr>
        <w:t>.</w:t>
      </w:r>
      <w:r w:rsidR="006D7736">
        <w:rPr>
          <w:i w:val="0"/>
          <w:iCs w:val="0"/>
          <w:color w:val="auto"/>
          <w:sz w:val="24"/>
          <w:szCs w:val="24"/>
        </w:rPr>
        <w:fldChar w:fldCharType="begin"/>
      </w:r>
      <w:r w:rsidR="006D7736">
        <w:rPr>
          <w:i w:val="0"/>
          <w:iCs w:val="0"/>
          <w:color w:val="auto"/>
          <w:sz w:val="24"/>
          <w:szCs w:val="24"/>
        </w:rPr>
        <w:instrText xml:space="preserve"> SEQ Tabel \* ARABIC \s 1 </w:instrText>
      </w:r>
      <w:r w:rsidR="006D7736">
        <w:rPr>
          <w:i w:val="0"/>
          <w:iCs w:val="0"/>
          <w:color w:val="auto"/>
          <w:sz w:val="24"/>
          <w:szCs w:val="24"/>
        </w:rPr>
        <w:fldChar w:fldCharType="separate"/>
      </w:r>
      <w:r w:rsidR="006D7736">
        <w:rPr>
          <w:i w:val="0"/>
          <w:iCs w:val="0"/>
          <w:noProof/>
          <w:color w:val="auto"/>
          <w:sz w:val="24"/>
          <w:szCs w:val="24"/>
        </w:rPr>
        <w:t>6</w:t>
      </w:r>
      <w:r w:rsidR="006D7736">
        <w:rPr>
          <w:i w:val="0"/>
          <w:iCs w:val="0"/>
          <w:color w:val="auto"/>
          <w:sz w:val="24"/>
          <w:szCs w:val="24"/>
        </w:rPr>
        <w:fldChar w:fldCharType="end"/>
      </w:r>
      <w:r w:rsidRPr="004B1F5B">
        <w:rPr>
          <w:i w:val="0"/>
          <w:iCs w:val="0"/>
          <w:color w:val="auto"/>
          <w:sz w:val="24"/>
          <w:szCs w:val="24"/>
          <w:lang w:val="id-ID"/>
        </w:rPr>
        <w:t xml:space="preserve"> Skenario Pengujian Iterasi 2</w:t>
      </w:r>
    </w:p>
    <w:tbl>
      <w:tblPr>
        <w:tblStyle w:val="TableGrid"/>
        <w:tblpPr w:leftFromText="180" w:rightFromText="180" w:vertAnchor="text" w:tblpXSpec="center" w:tblpY="1"/>
        <w:tblOverlap w:val="never"/>
        <w:tblW w:w="8184" w:type="dxa"/>
        <w:tblLook w:val="04A0" w:firstRow="1" w:lastRow="0" w:firstColumn="1" w:lastColumn="0" w:noHBand="0" w:noVBand="1"/>
      </w:tblPr>
      <w:tblGrid>
        <w:gridCol w:w="767"/>
        <w:gridCol w:w="1852"/>
        <w:gridCol w:w="2209"/>
        <w:gridCol w:w="896"/>
        <w:gridCol w:w="2460"/>
      </w:tblGrid>
      <w:tr w:rsidR="00B53138" w:rsidRPr="00B53138" w14:paraId="5DC985B8" w14:textId="77777777" w:rsidTr="00E45138">
        <w:trPr>
          <w:tblHeader/>
        </w:trPr>
        <w:tc>
          <w:tcPr>
            <w:tcW w:w="767" w:type="dxa"/>
          </w:tcPr>
          <w:p w14:paraId="3EB4D19C" w14:textId="77777777" w:rsidR="00B53138" w:rsidRPr="00B53138" w:rsidRDefault="00B53138" w:rsidP="00E45138">
            <w:pPr>
              <w:spacing w:after="240"/>
              <w:ind w:firstLine="0"/>
              <w:jc w:val="center"/>
              <w:rPr>
                <w:i/>
                <w:iCs/>
                <w:lang w:val="id-ID"/>
              </w:rPr>
            </w:pPr>
            <w:r w:rsidRPr="00B53138">
              <w:rPr>
                <w:i/>
                <w:iCs/>
                <w:lang w:val="id-ID"/>
              </w:rPr>
              <w:t xml:space="preserve">Kode User </w:t>
            </w:r>
            <w:proofErr w:type="spellStart"/>
            <w:r w:rsidRPr="00B53138">
              <w:rPr>
                <w:i/>
                <w:iCs/>
                <w:lang w:val="id-ID"/>
              </w:rPr>
              <w:t>Story</w:t>
            </w:r>
            <w:proofErr w:type="spellEnd"/>
          </w:p>
        </w:tc>
        <w:tc>
          <w:tcPr>
            <w:tcW w:w="1852" w:type="dxa"/>
          </w:tcPr>
          <w:p w14:paraId="39DA1574" w14:textId="77777777" w:rsidR="00B53138" w:rsidRPr="00B53138" w:rsidRDefault="00B53138" w:rsidP="00E45138">
            <w:pPr>
              <w:spacing w:after="240"/>
              <w:ind w:firstLine="0"/>
              <w:jc w:val="center"/>
              <w:rPr>
                <w:i/>
                <w:iCs/>
                <w:lang w:val="id-ID"/>
              </w:rPr>
            </w:pPr>
            <w:r w:rsidRPr="00B53138">
              <w:rPr>
                <w:i/>
                <w:iCs/>
                <w:lang w:val="id-ID"/>
              </w:rPr>
              <w:t>Kode Skenario Pengujian</w:t>
            </w:r>
          </w:p>
        </w:tc>
        <w:tc>
          <w:tcPr>
            <w:tcW w:w="2209" w:type="dxa"/>
          </w:tcPr>
          <w:p w14:paraId="7E75DD6D" w14:textId="77777777" w:rsidR="00B53138" w:rsidRPr="00B53138" w:rsidRDefault="00B53138" w:rsidP="00E45138">
            <w:pPr>
              <w:spacing w:after="240"/>
              <w:ind w:firstLine="0"/>
              <w:jc w:val="center"/>
              <w:rPr>
                <w:i/>
                <w:iCs/>
                <w:lang w:val="id-ID"/>
              </w:rPr>
            </w:pPr>
            <w:r w:rsidRPr="00B53138">
              <w:rPr>
                <w:i/>
                <w:iCs/>
                <w:lang w:val="id-ID"/>
              </w:rPr>
              <w:t>Skenario Pengujian</w:t>
            </w:r>
          </w:p>
        </w:tc>
        <w:tc>
          <w:tcPr>
            <w:tcW w:w="896" w:type="dxa"/>
          </w:tcPr>
          <w:p w14:paraId="0ABC9A15" w14:textId="77777777" w:rsidR="00B53138" w:rsidRPr="00B53138" w:rsidRDefault="00B53138" w:rsidP="00E45138">
            <w:pPr>
              <w:spacing w:after="240"/>
              <w:ind w:firstLine="0"/>
              <w:jc w:val="center"/>
              <w:rPr>
                <w:i/>
                <w:iCs/>
                <w:lang w:val="id-ID"/>
              </w:rPr>
            </w:pPr>
            <w:r w:rsidRPr="00B53138">
              <w:rPr>
                <w:i/>
                <w:iCs/>
                <w:lang w:val="id-ID"/>
              </w:rPr>
              <w:t>Aktor</w:t>
            </w:r>
          </w:p>
        </w:tc>
        <w:tc>
          <w:tcPr>
            <w:tcW w:w="2460" w:type="dxa"/>
          </w:tcPr>
          <w:p w14:paraId="006FD84C" w14:textId="77777777" w:rsidR="00B53138" w:rsidRPr="00B53138" w:rsidRDefault="00B53138" w:rsidP="00E45138">
            <w:pPr>
              <w:spacing w:after="240"/>
              <w:ind w:firstLine="0"/>
              <w:jc w:val="center"/>
              <w:rPr>
                <w:i/>
                <w:iCs/>
                <w:lang w:val="id-ID"/>
              </w:rPr>
            </w:pPr>
            <w:r w:rsidRPr="00B53138">
              <w:rPr>
                <w:i/>
                <w:iCs/>
                <w:lang w:val="id-ID"/>
              </w:rPr>
              <w:t xml:space="preserve">Hasil yang diharapkan </w:t>
            </w:r>
          </w:p>
        </w:tc>
      </w:tr>
      <w:tr w:rsidR="00B53138" w:rsidRPr="00B53138" w14:paraId="10AAD870" w14:textId="77777777" w:rsidTr="00E45138">
        <w:tc>
          <w:tcPr>
            <w:tcW w:w="767" w:type="dxa"/>
          </w:tcPr>
          <w:p w14:paraId="171BC0D5" w14:textId="07D0E6F1" w:rsidR="00B53138" w:rsidRPr="00B53138" w:rsidRDefault="00B53138" w:rsidP="00E45138">
            <w:pPr>
              <w:spacing w:after="240"/>
              <w:ind w:firstLine="0"/>
              <w:rPr>
                <w:lang w:val="id-ID"/>
              </w:rPr>
            </w:pPr>
            <w:r w:rsidRPr="00B53138">
              <w:rPr>
                <w:lang w:val="id-ID"/>
              </w:rPr>
              <w:t>US-0</w:t>
            </w:r>
            <w:r w:rsidR="00C83BBE">
              <w:rPr>
                <w:lang w:val="id-ID"/>
              </w:rPr>
              <w:t>3</w:t>
            </w:r>
          </w:p>
        </w:tc>
        <w:tc>
          <w:tcPr>
            <w:tcW w:w="1852" w:type="dxa"/>
          </w:tcPr>
          <w:p w14:paraId="1EC17A48" w14:textId="345CE1CA" w:rsidR="00B53138" w:rsidRPr="00B53138" w:rsidRDefault="00B53138" w:rsidP="00E45138">
            <w:pPr>
              <w:spacing w:after="240"/>
              <w:ind w:firstLine="0"/>
              <w:rPr>
                <w:lang w:val="id-ID"/>
              </w:rPr>
            </w:pPr>
            <w:r w:rsidRPr="00B53138">
              <w:rPr>
                <w:lang w:val="id-ID"/>
              </w:rPr>
              <w:t>US-0</w:t>
            </w:r>
            <w:r w:rsidR="00C83BBE">
              <w:rPr>
                <w:lang w:val="id-ID"/>
              </w:rPr>
              <w:t>3</w:t>
            </w:r>
            <w:r w:rsidRPr="00B53138">
              <w:rPr>
                <w:lang w:val="id-ID"/>
              </w:rPr>
              <w:t>-TS-01</w:t>
            </w:r>
          </w:p>
        </w:tc>
        <w:tc>
          <w:tcPr>
            <w:tcW w:w="2209" w:type="dxa"/>
          </w:tcPr>
          <w:p w14:paraId="7F7CD9E5" w14:textId="5D2ABF7E" w:rsidR="00B53138" w:rsidRPr="00B53138" w:rsidRDefault="00B53138" w:rsidP="00E45138">
            <w:pPr>
              <w:spacing w:after="240"/>
              <w:ind w:firstLine="0"/>
              <w:rPr>
                <w:lang w:val="id-ID"/>
              </w:rPr>
            </w:pPr>
            <w:r w:rsidRPr="00B53138">
              <w:rPr>
                <w:lang w:val="id-ID"/>
              </w:rPr>
              <w:t xml:space="preserve">Kepala dinas menambahkan </w:t>
            </w:r>
            <w:r w:rsidR="00C83BBE">
              <w:rPr>
                <w:lang w:val="id-ID"/>
              </w:rPr>
              <w:t>bidang baru.</w:t>
            </w:r>
          </w:p>
        </w:tc>
        <w:tc>
          <w:tcPr>
            <w:tcW w:w="896" w:type="dxa"/>
          </w:tcPr>
          <w:p w14:paraId="73C019CE" w14:textId="77777777" w:rsidR="00B53138" w:rsidRPr="00B53138" w:rsidRDefault="00B53138" w:rsidP="00E45138">
            <w:pPr>
              <w:spacing w:after="240"/>
              <w:ind w:firstLine="0"/>
              <w:jc w:val="center"/>
              <w:rPr>
                <w:lang w:val="id-ID"/>
              </w:rPr>
            </w:pPr>
            <w:r w:rsidRPr="00B53138">
              <w:rPr>
                <w:lang w:val="id-ID"/>
              </w:rPr>
              <w:t>Kepala Dinas</w:t>
            </w:r>
          </w:p>
          <w:p w14:paraId="2BAAD82B" w14:textId="77777777" w:rsidR="00B53138" w:rsidRPr="00B53138" w:rsidRDefault="00B53138" w:rsidP="00E45138">
            <w:pPr>
              <w:spacing w:after="240"/>
              <w:ind w:firstLine="0"/>
              <w:jc w:val="center"/>
              <w:rPr>
                <w:lang w:val="id-ID"/>
              </w:rPr>
            </w:pPr>
          </w:p>
          <w:p w14:paraId="5433A57D" w14:textId="77777777" w:rsidR="00B53138" w:rsidRPr="00B53138" w:rsidRDefault="00B53138" w:rsidP="00E45138">
            <w:pPr>
              <w:spacing w:after="240"/>
              <w:ind w:firstLine="0"/>
              <w:jc w:val="center"/>
              <w:rPr>
                <w:lang w:val="id-ID"/>
              </w:rPr>
            </w:pPr>
          </w:p>
        </w:tc>
        <w:tc>
          <w:tcPr>
            <w:tcW w:w="2460" w:type="dxa"/>
          </w:tcPr>
          <w:p w14:paraId="5C608B45" w14:textId="0243BA0E" w:rsidR="00B53138" w:rsidRPr="00B53138" w:rsidRDefault="00C83BBE" w:rsidP="00E45138">
            <w:pPr>
              <w:spacing w:after="240"/>
              <w:ind w:firstLine="0"/>
              <w:jc w:val="center"/>
              <w:rPr>
                <w:lang w:val="id-ID"/>
              </w:rPr>
            </w:pPr>
            <w:r>
              <w:rPr>
                <w:lang w:val="id-ID"/>
              </w:rPr>
              <w:t>Data bidang baru berhasil ditambahkan.</w:t>
            </w:r>
          </w:p>
          <w:p w14:paraId="7ECBAE41" w14:textId="77777777" w:rsidR="00B53138" w:rsidRPr="00B53138" w:rsidRDefault="00B53138" w:rsidP="00E45138">
            <w:pPr>
              <w:spacing w:after="240"/>
              <w:ind w:firstLine="0"/>
              <w:jc w:val="center"/>
              <w:rPr>
                <w:lang w:val="id-ID"/>
              </w:rPr>
            </w:pPr>
          </w:p>
          <w:p w14:paraId="66E8EBCC" w14:textId="77777777" w:rsidR="00B53138" w:rsidRPr="00B53138" w:rsidRDefault="00B53138" w:rsidP="00E45138">
            <w:pPr>
              <w:spacing w:after="240"/>
              <w:ind w:firstLine="0"/>
              <w:jc w:val="center"/>
              <w:rPr>
                <w:lang w:val="id-ID"/>
              </w:rPr>
            </w:pPr>
          </w:p>
        </w:tc>
      </w:tr>
      <w:tr w:rsidR="00B53138" w:rsidRPr="00B53138" w14:paraId="303C65C8" w14:textId="77777777" w:rsidTr="00E45138">
        <w:tc>
          <w:tcPr>
            <w:tcW w:w="767" w:type="dxa"/>
          </w:tcPr>
          <w:p w14:paraId="053E06AD" w14:textId="40F103A8" w:rsidR="00B53138" w:rsidRPr="00B53138" w:rsidRDefault="00B53138" w:rsidP="00E45138">
            <w:pPr>
              <w:spacing w:after="240"/>
              <w:ind w:firstLine="0"/>
              <w:rPr>
                <w:lang w:val="id-ID"/>
              </w:rPr>
            </w:pPr>
            <w:r w:rsidRPr="00B53138">
              <w:rPr>
                <w:lang w:val="id-ID"/>
              </w:rPr>
              <w:t>US-0</w:t>
            </w:r>
            <w:r w:rsidR="00C83BBE">
              <w:rPr>
                <w:lang w:val="id-ID"/>
              </w:rPr>
              <w:t>3</w:t>
            </w:r>
          </w:p>
        </w:tc>
        <w:tc>
          <w:tcPr>
            <w:tcW w:w="1852" w:type="dxa"/>
          </w:tcPr>
          <w:p w14:paraId="3792C0FD" w14:textId="4FB59CC2" w:rsidR="00B53138" w:rsidRPr="00B53138" w:rsidRDefault="00B53138" w:rsidP="00E45138">
            <w:pPr>
              <w:spacing w:after="240"/>
              <w:ind w:firstLine="0"/>
              <w:rPr>
                <w:lang w:val="id-ID"/>
              </w:rPr>
            </w:pPr>
            <w:r w:rsidRPr="00B53138">
              <w:rPr>
                <w:lang w:val="id-ID"/>
              </w:rPr>
              <w:t>US-0</w:t>
            </w:r>
            <w:r w:rsidR="00C83BBE">
              <w:rPr>
                <w:lang w:val="id-ID"/>
              </w:rPr>
              <w:t>3</w:t>
            </w:r>
            <w:r w:rsidRPr="00B53138">
              <w:rPr>
                <w:lang w:val="id-ID"/>
              </w:rPr>
              <w:t>-TS-02</w:t>
            </w:r>
          </w:p>
        </w:tc>
        <w:tc>
          <w:tcPr>
            <w:tcW w:w="2209" w:type="dxa"/>
          </w:tcPr>
          <w:p w14:paraId="14026ED9" w14:textId="0A278855" w:rsidR="00B53138" w:rsidRPr="00B53138" w:rsidRDefault="00B53138" w:rsidP="00E45138">
            <w:pPr>
              <w:spacing w:after="240"/>
              <w:ind w:firstLine="0"/>
              <w:rPr>
                <w:lang w:val="id-ID"/>
              </w:rPr>
            </w:pPr>
            <w:r w:rsidRPr="00B53138">
              <w:rPr>
                <w:lang w:val="id-ID"/>
              </w:rPr>
              <w:t xml:space="preserve">Kepala dinas </w:t>
            </w:r>
            <w:r w:rsidR="00C83BBE">
              <w:rPr>
                <w:lang w:val="id-ID"/>
              </w:rPr>
              <w:t>mengubah atribut bidang.</w:t>
            </w:r>
          </w:p>
        </w:tc>
        <w:tc>
          <w:tcPr>
            <w:tcW w:w="896" w:type="dxa"/>
          </w:tcPr>
          <w:p w14:paraId="3C633281" w14:textId="77777777" w:rsidR="00B53138" w:rsidRPr="00B53138" w:rsidRDefault="00B53138" w:rsidP="00E45138">
            <w:pPr>
              <w:spacing w:after="240"/>
              <w:ind w:firstLine="0"/>
              <w:jc w:val="center"/>
              <w:rPr>
                <w:lang w:val="id-ID"/>
              </w:rPr>
            </w:pPr>
            <w:r w:rsidRPr="00B53138">
              <w:rPr>
                <w:lang w:val="id-ID"/>
              </w:rPr>
              <w:t>Kepala Dinas</w:t>
            </w:r>
          </w:p>
        </w:tc>
        <w:tc>
          <w:tcPr>
            <w:tcW w:w="2460" w:type="dxa"/>
          </w:tcPr>
          <w:p w14:paraId="44955721" w14:textId="7678E630" w:rsidR="00B53138" w:rsidRPr="00B53138" w:rsidRDefault="00C83BBE" w:rsidP="00E45138">
            <w:pPr>
              <w:spacing w:after="240"/>
              <w:ind w:firstLine="0"/>
              <w:jc w:val="center"/>
              <w:rPr>
                <w:lang w:val="id-ID"/>
              </w:rPr>
            </w:pPr>
            <w:r>
              <w:rPr>
                <w:lang w:val="id-ID"/>
              </w:rPr>
              <w:t>Data bidang berhasil diubah</w:t>
            </w:r>
            <w:r w:rsidR="00B53138" w:rsidRPr="00B53138">
              <w:rPr>
                <w:lang w:val="id-ID"/>
              </w:rPr>
              <w:t>.</w:t>
            </w:r>
          </w:p>
        </w:tc>
      </w:tr>
      <w:tr w:rsidR="00B53138" w:rsidRPr="00B53138" w14:paraId="1649B0A9" w14:textId="77777777" w:rsidTr="00E45138">
        <w:tc>
          <w:tcPr>
            <w:tcW w:w="767" w:type="dxa"/>
          </w:tcPr>
          <w:p w14:paraId="18196680" w14:textId="472C5BFC" w:rsidR="00B53138" w:rsidRPr="00B53138" w:rsidRDefault="00B53138" w:rsidP="00E45138">
            <w:pPr>
              <w:spacing w:after="240"/>
              <w:ind w:firstLine="0"/>
              <w:rPr>
                <w:lang w:val="id-ID"/>
              </w:rPr>
            </w:pPr>
            <w:r w:rsidRPr="00B53138">
              <w:rPr>
                <w:lang w:val="id-ID"/>
              </w:rPr>
              <w:t>US-0</w:t>
            </w:r>
            <w:r w:rsidR="00C83BBE">
              <w:rPr>
                <w:lang w:val="id-ID"/>
              </w:rPr>
              <w:t>3</w:t>
            </w:r>
          </w:p>
        </w:tc>
        <w:tc>
          <w:tcPr>
            <w:tcW w:w="1852" w:type="dxa"/>
          </w:tcPr>
          <w:p w14:paraId="217E02DC" w14:textId="056D680A" w:rsidR="00B53138" w:rsidRPr="00B53138" w:rsidRDefault="00B53138" w:rsidP="00E45138">
            <w:pPr>
              <w:spacing w:after="240"/>
              <w:ind w:firstLine="0"/>
              <w:rPr>
                <w:lang w:val="id-ID"/>
              </w:rPr>
            </w:pPr>
            <w:r w:rsidRPr="00B53138">
              <w:rPr>
                <w:lang w:val="id-ID"/>
              </w:rPr>
              <w:t>US-0</w:t>
            </w:r>
            <w:r w:rsidR="00C83BBE">
              <w:rPr>
                <w:lang w:val="id-ID"/>
              </w:rPr>
              <w:t>3</w:t>
            </w:r>
            <w:r w:rsidRPr="00B53138">
              <w:rPr>
                <w:lang w:val="id-ID"/>
              </w:rPr>
              <w:t>-TS-03</w:t>
            </w:r>
          </w:p>
        </w:tc>
        <w:tc>
          <w:tcPr>
            <w:tcW w:w="2209" w:type="dxa"/>
          </w:tcPr>
          <w:p w14:paraId="7A407AE6" w14:textId="62595AB2" w:rsidR="00B53138" w:rsidRPr="00B53138" w:rsidRDefault="00C83BBE" w:rsidP="00E45138">
            <w:pPr>
              <w:spacing w:after="240"/>
              <w:ind w:firstLine="0"/>
              <w:rPr>
                <w:lang w:val="id-ID"/>
              </w:rPr>
            </w:pPr>
            <w:r>
              <w:rPr>
                <w:lang w:val="id-ID"/>
              </w:rPr>
              <w:t>Kepala dinas menghapus bidang.</w:t>
            </w:r>
          </w:p>
        </w:tc>
        <w:tc>
          <w:tcPr>
            <w:tcW w:w="896" w:type="dxa"/>
          </w:tcPr>
          <w:p w14:paraId="16B7C69D" w14:textId="77777777" w:rsidR="00B53138" w:rsidRPr="00B53138" w:rsidRDefault="00B53138" w:rsidP="00E45138">
            <w:pPr>
              <w:spacing w:after="240"/>
              <w:ind w:firstLine="0"/>
              <w:jc w:val="center"/>
              <w:rPr>
                <w:lang w:val="id-ID"/>
              </w:rPr>
            </w:pPr>
            <w:r w:rsidRPr="00B53138">
              <w:rPr>
                <w:lang w:val="id-ID"/>
              </w:rPr>
              <w:t>Kepala Dinas</w:t>
            </w:r>
          </w:p>
        </w:tc>
        <w:tc>
          <w:tcPr>
            <w:tcW w:w="2460" w:type="dxa"/>
          </w:tcPr>
          <w:p w14:paraId="234B2EA8" w14:textId="0BB778B8" w:rsidR="00B53138" w:rsidRPr="00B53138" w:rsidRDefault="00C83BBE" w:rsidP="00E45138">
            <w:pPr>
              <w:spacing w:after="240"/>
              <w:ind w:firstLine="0"/>
              <w:jc w:val="center"/>
              <w:rPr>
                <w:lang w:val="id-ID"/>
              </w:rPr>
            </w:pPr>
            <w:r>
              <w:rPr>
                <w:lang w:val="id-ID"/>
              </w:rPr>
              <w:t>Data bidang yang diinginkan berhasil dihapus.</w:t>
            </w:r>
          </w:p>
        </w:tc>
      </w:tr>
      <w:tr w:rsidR="00B53138" w:rsidRPr="00B53138" w14:paraId="382050D9" w14:textId="77777777" w:rsidTr="00E45138">
        <w:tc>
          <w:tcPr>
            <w:tcW w:w="767" w:type="dxa"/>
          </w:tcPr>
          <w:p w14:paraId="240AFDC4" w14:textId="2361AED7" w:rsidR="00B53138" w:rsidRPr="00B53138" w:rsidRDefault="00B53138" w:rsidP="00E45138">
            <w:pPr>
              <w:spacing w:after="240"/>
              <w:ind w:firstLine="0"/>
              <w:rPr>
                <w:lang w:val="id-ID"/>
              </w:rPr>
            </w:pPr>
            <w:r w:rsidRPr="00B53138">
              <w:rPr>
                <w:lang w:val="id-ID"/>
              </w:rPr>
              <w:t>US-0</w:t>
            </w:r>
            <w:r w:rsidR="00C83BBE">
              <w:rPr>
                <w:lang w:val="id-ID"/>
              </w:rPr>
              <w:t>4</w:t>
            </w:r>
          </w:p>
        </w:tc>
        <w:tc>
          <w:tcPr>
            <w:tcW w:w="1852" w:type="dxa"/>
          </w:tcPr>
          <w:p w14:paraId="54B60EC9" w14:textId="7AF5A171" w:rsidR="00B53138" w:rsidRPr="00B53138" w:rsidRDefault="00B53138" w:rsidP="00E45138">
            <w:pPr>
              <w:spacing w:after="240"/>
              <w:ind w:firstLine="0"/>
              <w:rPr>
                <w:lang w:val="id-ID"/>
              </w:rPr>
            </w:pPr>
            <w:r w:rsidRPr="00B53138">
              <w:rPr>
                <w:lang w:val="id-ID"/>
              </w:rPr>
              <w:t>US-0</w:t>
            </w:r>
            <w:r w:rsidR="00C83BBE">
              <w:rPr>
                <w:lang w:val="id-ID"/>
              </w:rPr>
              <w:t>4</w:t>
            </w:r>
            <w:r w:rsidRPr="00B53138">
              <w:rPr>
                <w:lang w:val="id-ID"/>
              </w:rPr>
              <w:t>-TS-0</w:t>
            </w:r>
            <w:r w:rsidR="00C83BBE">
              <w:rPr>
                <w:lang w:val="id-ID"/>
              </w:rPr>
              <w:t>1</w:t>
            </w:r>
          </w:p>
        </w:tc>
        <w:tc>
          <w:tcPr>
            <w:tcW w:w="2209" w:type="dxa"/>
          </w:tcPr>
          <w:p w14:paraId="676212E7" w14:textId="2D594EF4" w:rsidR="00B53138" w:rsidRPr="00B53138" w:rsidRDefault="00C83BBE" w:rsidP="00E45138">
            <w:pPr>
              <w:spacing w:after="240"/>
              <w:ind w:firstLine="0"/>
              <w:rPr>
                <w:lang w:val="id-ID"/>
              </w:rPr>
            </w:pPr>
            <w:r>
              <w:rPr>
                <w:lang w:val="id-ID"/>
              </w:rPr>
              <w:t>Kepala dinas dapat mengakses semua proposal yang ada.</w:t>
            </w:r>
          </w:p>
        </w:tc>
        <w:tc>
          <w:tcPr>
            <w:tcW w:w="896" w:type="dxa"/>
          </w:tcPr>
          <w:p w14:paraId="387C189C" w14:textId="77777777" w:rsidR="00B53138" w:rsidRPr="00B53138" w:rsidRDefault="00B53138" w:rsidP="00E45138">
            <w:pPr>
              <w:spacing w:after="240"/>
              <w:ind w:firstLine="0"/>
              <w:jc w:val="center"/>
              <w:rPr>
                <w:lang w:val="id-ID"/>
              </w:rPr>
            </w:pPr>
            <w:r w:rsidRPr="00B53138">
              <w:rPr>
                <w:lang w:val="id-ID"/>
              </w:rPr>
              <w:t>Kepala Dinas</w:t>
            </w:r>
          </w:p>
        </w:tc>
        <w:tc>
          <w:tcPr>
            <w:tcW w:w="2460" w:type="dxa"/>
          </w:tcPr>
          <w:p w14:paraId="0BC8F9B5" w14:textId="7322FD4E" w:rsidR="00B53138" w:rsidRPr="00B53138" w:rsidRDefault="00C83BBE" w:rsidP="00E45138">
            <w:pPr>
              <w:spacing w:after="240"/>
              <w:ind w:firstLine="0"/>
              <w:jc w:val="center"/>
              <w:rPr>
                <w:lang w:val="id-ID"/>
              </w:rPr>
            </w:pPr>
            <w:r>
              <w:rPr>
                <w:lang w:val="id-ID"/>
              </w:rPr>
              <w:t>Semua proposal atribut proposal dapat dilihat.</w:t>
            </w:r>
          </w:p>
        </w:tc>
      </w:tr>
      <w:tr w:rsidR="00D05803" w:rsidRPr="00B53138" w14:paraId="1A7FF2F1" w14:textId="77777777" w:rsidTr="00E45138">
        <w:tc>
          <w:tcPr>
            <w:tcW w:w="767" w:type="dxa"/>
          </w:tcPr>
          <w:p w14:paraId="536D4371" w14:textId="217006BD" w:rsidR="00D05803" w:rsidRDefault="00D05803" w:rsidP="00D05803">
            <w:pPr>
              <w:spacing w:after="240"/>
              <w:ind w:firstLine="0"/>
              <w:rPr>
                <w:lang w:val="id-ID"/>
              </w:rPr>
            </w:pPr>
            <w:r>
              <w:rPr>
                <w:lang w:val="id-ID"/>
              </w:rPr>
              <w:t>US-05</w:t>
            </w:r>
          </w:p>
        </w:tc>
        <w:tc>
          <w:tcPr>
            <w:tcW w:w="1852" w:type="dxa"/>
          </w:tcPr>
          <w:p w14:paraId="21C11866" w14:textId="61BF5793" w:rsidR="00D05803" w:rsidRPr="00B53138" w:rsidRDefault="00D05803" w:rsidP="00D05803">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209" w:type="dxa"/>
          </w:tcPr>
          <w:p w14:paraId="07D1CC70" w14:textId="719E1AC0" w:rsidR="00D05803" w:rsidRDefault="00D05803" w:rsidP="00D05803">
            <w:pPr>
              <w:spacing w:after="240"/>
              <w:ind w:firstLine="0"/>
              <w:rPr>
                <w:lang w:val="id-ID"/>
              </w:rPr>
            </w:pPr>
            <w:r>
              <w:rPr>
                <w:lang w:val="id-ID"/>
              </w:rPr>
              <w:t>Kepala dinas dapat mengubah status dari proposal yang ada.</w:t>
            </w:r>
          </w:p>
        </w:tc>
        <w:tc>
          <w:tcPr>
            <w:tcW w:w="896" w:type="dxa"/>
          </w:tcPr>
          <w:p w14:paraId="169C8DD3" w14:textId="13A8F9A4" w:rsidR="00D05803" w:rsidRPr="00B53138" w:rsidRDefault="00D05803" w:rsidP="00D05803">
            <w:pPr>
              <w:spacing w:after="240"/>
              <w:ind w:firstLine="0"/>
              <w:jc w:val="center"/>
              <w:rPr>
                <w:lang w:val="id-ID"/>
              </w:rPr>
            </w:pPr>
            <w:r w:rsidRPr="00B53138">
              <w:rPr>
                <w:lang w:val="id-ID"/>
              </w:rPr>
              <w:t>Kepala Dinas</w:t>
            </w:r>
          </w:p>
        </w:tc>
        <w:tc>
          <w:tcPr>
            <w:tcW w:w="2460" w:type="dxa"/>
          </w:tcPr>
          <w:p w14:paraId="0EF9A6C8" w14:textId="547DC831" w:rsidR="00D05803" w:rsidRDefault="00D05803" w:rsidP="00D05803">
            <w:pPr>
              <w:spacing w:after="240"/>
              <w:ind w:firstLine="0"/>
              <w:jc w:val="center"/>
              <w:rPr>
                <w:lang w:val="id-ID"/>
              </w:rPr>
            </w:pPr>
            <w:r>
              <w:rPr>
                <w:lang w:val="id-ID"/>
              </w:rPr>
              <w:t>Semua proposal atribut proposal dapat dilihat.</w:t>
            </w:r>
          </w:p>
        </w:tc>
      </w:tr>
    </w:tbl>
    <w:p w14:paraId="780CBE7A" w14:textId="464AE941" w:rsidR="00EA61F7" w:rsidRPr="00B53138" w:rsidRDefault="00EA61F7" w:rsidP="00EC0228">
      <w:pPr>
        <w:pStyle w:val="Caption"/>
        <w:rPr>
          <w:b/>
          <w:bCs/>
          <w:i w:val="0"/>
          <w:iCs w:val="0"/>
          <w:color w:val="auto"/>
          <w:sz w:val="24"/>
          <w:szCs w:val="24"/>
          <w:lang w:val="id-ID"/>
        </w:rPr>
      </w:pPr>
    </w:p>
    <w:p w14:paraId="4F8FC47B" w14:textId="7D8AB88B" w:rsidR="00EC0228" w:rsidRDefault="00EC0228" w:rsidP="00EC0228">
      <w:pPr>
        <w:rPr>
          <w:iCs/>
          <w:lang w:val="id-ID"/>
        </w:rPr>
      </w:pPr>
      <w:r>
        <w:rPr>
          <w:lang w:val="id-ID"/>
        </w:rPr>
        <w:t>Terdapat 5</w:t>
      </w:r>
      <w:r w:rsidR="00B53138" w:rsidRPr="00B53138">
        <w:rPr>
          <w:lang w:val="id-ID"/>
        </w:rPr>
        <w:t xml:space="preserve"> unit tes yang dijalankan pada iterasi ini</w:t>
      </w:r>
      <w:r w:rsidR="00B53138" w:rsidRPr="00B53138">
        <w:rPr>
          <w:i/>
          <w:lang w:val="id-ID"/>
        </w:rPr>
        <w:t>.</w:t>
      </w:r>
      <w:r w:rsidR="00B53138" w:rsidRPr="00B53138">
        <w:rPr>
          <w:iCs/>
          <w:lang w:val="id-ID"/>
        </w:rPr>
        <w:t xml:space="preserve"> Pengembang dapat melanjutkan untuk memulai tahapan selanjutnya dalam implementasi ini, yaitu </w:t>
      </w:r>
      <w:proofErr w:type="spellStart"/>
      <w:r w:rsidR="00B53138" w:rsidRPr="00B53138">
        <w:rPr>
          <w:i/>
          <w:lang w:val="id-ID"/>
        </w:rPr>
        <w:t>code</w:t>
      </w:r>
      <w:proofErr w:type="spellEnd"/>
      <w:r w:rsidR="00B53138" w:rsidRPr="00B53138">
        <w:rPr>
          <w:i/>
          <w:lang w:val="id-ID"/>
        </w:rPr>
        <w:t xml:space="preserve"> generator</w:t>
      </w:r>
      <w:r w:rsidR="00B53138" w:rsidRPr="00B53138">
        <w:rPr>
          <w:iCs/>
          <w:lang w:val="id-ID"/>
        </w:rPr>
        <w:t>.</w:t>
      </w:r>
    </w:p>
    <w:p w14:paraId="48123511" w14:textId="786AEE1F" w:rsidR="00EC0228" w:rsidRDefault="00EC0228" w:rsidP="00EC0228">
      <w:pPr>
        <w:rPr>
          <w:iCs/>
          <w:lang w:val="id-ID"/>
        </w:rPr>
      </w:pPr>
      <w:r>
        <w:rPr>
          <w:iCs/>
          <w:lang w:val="id-ID"/>
        </w:rPr>
        <w:br w:type="page"/>
      </w:r>
    </w:p>
    <w:p w14:paraId="7F7483AF" w14:textId="66A84A6F" w:rsidR="00B53138" w:rsidRPr="00EC0228" w:rsidRDefault="00B53138" w:rsidP="00F82818">
      <w:pPr>
        <w:pStyle w:val="ListParagraph"/>
        <w:numPr>
          <w:ilvl w:val="0"/>
          <w:numId w:val="36"/>
        </w:numPr>
        <w:rPr>
          <w:iCs/>
          <w:lang w:val="id-ID"/>
        </w:rPr>
      </w:pPr>
      <w:r w:rsidRPr="00EC0228">
        <w:rPr>
          <w:lang w:val="id-ID"/>
        </w:rPr>
        <w:lastRenderedPageBreak/>
        <w:t>Code Generator</w:t>
      </w:r>
    </w:p>
    <w:p w14:paraId="0BA25D5E" w14:textId="77777777" w:rsidR="004B1F5B" w:rsidRDefault="00EC0228" w:rsidP="00EC0228">
      <w:pPr>
        <w:pStyle w:val="BodyText"/>
        <w:spacing w:before="136"/>
        <w:rPr>
          <w:lang w:val="en-US"/>
        </w:rPr>
      </w:pPr>
      <w:r>
        <w:rPr>
          <w:lang w:val="en-US"/>
        </w:rPr>
        <w:t xml:space="preserve">Code generator </w:t>
      </w:r>
      <w:proofErr w:type="spellStart"/>
      <w:r>
        <w:rPr>
          <w:lang w:val="en-US"/>
        </w:rPr>
        <w:t>dalam</w:t>
      </w:r>
      <w:proofErr w:type="spellEnd"/>
      <w:r>
        <w:rPr>
          <w:lang w:val="en-US"/>
        </w:rPr>
        <w:t xml:space="preserve"> </w:t>
      </w:r>
      <w:proofErr w:type="spellStart"/>
      <w:r>
        <w:rPr>
          <w:lang w:val="en-US"/>
        </w:rPr>
        <w:t>iterasi</w:t>
      </w:r>
      <w:proofErr w:type="spellEnd"/>
      <w:r>
        <w:rPr>
          <w:lang w:val="en-US"/>
        </w:rPr>
        <w:t xml:space="preserve"> 1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gambar</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6DF8DE27" w14:textId="77777777" w:rsidR="004B1F5B" w:rsidRDefault="004B1F5B" w:rsidP="00EC0228">
      <w:pPr>
        <w:pStyle w:val="BodyText"/>
        <w:spacing w:before="136"/>
        <w:rPr>
          <w:noProof/>
        </w:rPr>
      </w:pPr>
    </w:p>
    <w:p w14:paraId="10980377" w14:textId="77777777" w:rsidR="004B1F5B" w:rsidRDefault="004B1F5B" w:rsidP="004B1F5B">
      <w:pPr>
        <w:pStyle w:val="BodyText"/>
        <w:keepNext/>
        <w:spacing w:before="136"/>
        <w:jc w:val="center"/>
      </w:pPr>
      <w:r>
        <w:rPr>
          <w:noProof/>
        </w:rPr>
        <w:drawing>
          <wp:inline distT="0" distB="0" distL="0" distR="0" wp14:anchorId="4D5C2641" wp14:editId="4EDA50C0">
            <wp:extent cx="5224780" cy="5155474"/>
            <wp:effectExtent l="0" t="0" r="0" b="7620"/>
            <wp:docPr id="5564944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0">
                      <a:extLst>
                        <a:ext uri="{28A0092B-C50C-407E-A947-70E740481C1C}">
                          <a14:useLocalDpi xmlns:a14="http://schemas.microsoft.com/office/drawing/2010/main" val="0"/>
                        </a:ext>
                      </a:extLst>
                    </a:blip>
                    <a:srcRect l="5213" t="5418" r="5445" b="5475"/>
                    <a:stretch/>
                  </pic:blipFill>
                  <pic:spPr bwMode="auto">
                    <a:xfrm>
                      <a:off x="0" y="0"/>
                      <a:ext cx="5225123" cy="5155812"/>
                    </a:xfrm>
                    <a:prstGeom prst="rect">
                      <a:avLst/>
                    </a:prstGeom>
                    <a:noFill/>
                    <a:ln>
                      <a:noFill/>
                    </a:ln>
                    <a:extLst>
                      <a:ext uri="{53640926-AAD7-44D8-BBD7-CCE9431645EC}">
                        <a14:shadowObscured xmlns:a14="http://schemas.microsoft.com/office/drawing/2010/main"/>
                      </a:ext>
                    </a:extLst>
                  </pic:spPr>
                </pic:pic>
              </a:graphicData>
            </a:graphic>
          </wp:inline>
        </w:drawing>
      </w:r>
    </w:p>
    <w:p w14:paraId="32C9A2A1" w14:textId="3D3F9B9C" w:rsidR="004B1F5B" w:rsidRPr="004B1F5B" w:rsidRDefault="004B1F5B" w:rsidP="004B1F5B">
      <w:pPr>
        <w:pStyle w:val="Caption"/>
        <w:jc w:val="center"/>
        <w:rPr>
          <w:i w:val="0"/>
          <w:iCs w:val="0"/>
          <w:color w:val="auto"/>
          <w:sz w:val="24"/>
          <w:szCs w:val="24"/>
        </w:rPr>
      </w:pPr>
      <w:r w:rsidRPr="004B1F5B">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27</w:t>
      </w:r>
      <w:r w:rsidR="007C3FF5">
        <w:rPr>
          <w:i w:val="0"/>
          <w:iCs w:val="0"/>
          <w:color w:val="auto"/>
          <w:sz w:val="24"/>
          <w:szCs w:val="24"/>
        </w:rPr>
        <w:fldChar w:fldCharType="end"/>
      </w:r>
      <w:r w:rsidRPr="004B1F5B">
        <w:rPr>
          <w:i w:val="0"/>
          <w:iCs w:val="0"/>
          <w:color w:val="auto"/>
          <w:sz w:val="24"/>
          <w:szCs w:val="24"/>
          <w:lang w:val="id-ID"/>
        </w:rPr>
        <w:t xml:space="preserve"> Fungsi </w:t>
      </w:r>
      <w:proofErr w:type="spellStart"/>
      <w:r w:rsidRPr="004B1F5B">
        <w:rPr>
          <w:i w:val="0"/>
          <w:iCs w:val="0"/>
          <w:color w:val="auto"/>
          <w:sz w:val="24"/>
          <w:szCs w:val="24"/>
          <w:lang w:val="id-ID"/>
        </w:rPr>
        <w:t>List</w:t>
      </w:r>
      <w:proofErr w:type="spellEnd"/>
      <w:r w:rsidRPr="004B1F5B">
        <w:rPr>
          <w:i w:val="0"/>
          <w:iCs w:val="0"/>
          <w:color w:val="auto"/>
          <w:sz w:val="24"/>
          <w:szCs w:val="24"/>
          <w:lang w:val="id-ID"/>
        </w:rPr>
        <w:t>, Ubah, dan Tambah Bidang</w:t>
      </w:r>
    </w:p>
    <w:p w14:paraId="6DF49B94" w14:textId="77777777" w:rsidR="004B1F5B" w:rsidRDefault="004B1F5B" w:rsidP="004B1F5B">
      <w:pPr>
        <w:pStyle w:val="BodyText"/>
        <w:spacing w:before="136"/>
        <w:jc w:val="center"/>
        <w:rPr>
          <w:noProof/>
        </w:rPr>
      </w:pPr>
    </w:p>
    <w:p w14:paraId="1A15D671" w14:textId="77777777" w:rsidR="004B1F5B" w:rsidRDefault="004B1F5B" w:rsidP="004B1F5B">
      <w:pPr>
        <w:pStyle w:val="BodyText"/>
        <w:spacing w:before="136"/>
        <w:rPr>
          <w:noProof/>
        </w:rPr>
      </w:pPr>
    </w:p>
    <w:p w14:paraId="4BC57D64" w14:textId="77777777" w:rsidR="004B1F5B" w:rsidRDefault="004B1F5B" w:rsidP="006D7736">
      <w:pPr>
        <w:pStyle w:val="BodyText"/>
        <w:keepNext/>
        <w:spacing w:before="136"/>
        <w:jc w:val="center"/>
      </w:pPr>
      <w:r>
        <w:rPr>
          <w:noProof/>
        </w:rPr>
        <w:lastRenderedPageBreak/>
        <w:drawing>
          <wp:inline distT="0" distB="0" distL="0" distR="0" wp14:anchorId="50A5C37D" wp14:editId="7DB577BF">
            <wp:extent cx="5381443" cy="7498080"/>
            <wp:effectExtent l="0" t="0" r="0" b="7620"/>
            <wp:docPr id="14502993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021" t="3072" r="3955" b="2464"/>
                    <a:stretch/>
                  </pic:blipFill>
                  <pic:spPr bwMode="auto">
                    <a:xfrm>
                      <a:off x="0" y="0"/>
                      <a:ext cx="5381878" cy="7498686"/>
                    </a:xfrm>
                    <a:prstGeom prst="rect">
                      <a:avLst/>
                    </a:prstGeom>
                    <a:noFill/>
                    <a:ln>
                      <a:noFill/>
                    </a:ln>
                    <a:extLst>
                      <a:ext uri="{53640926-AAD7-44D8-BBD7-CCE9431645EC}">
                        <a14:shadowObscured xmlns:a14="http://schemas.microsoft.com/office/drawing/2010/main"/>
                      </a:ext>
                    </a:extLst>
                  </pic:spPr>
                </pic:pic>
              </a:graphicData>
            </a:graphic>
          </wp:inline>
        </w:drawing>
      </w:r>
    </w:p>
    <w:p w14:paraId="7268429C" w14:textId="23D903B1" w:rsidR="004B1F5B" w:rsidRDefault="004B1F5B" w:rsidP="004B1F5B">
      <w:pPr>
        <w:pStyle w:val="Caption"/>
        <w:jc w:val="center"/>
        <w:rPr>
          <w:i w:val="0"/>
          <w:iCs w:val="0"/>
          <w:color w:val="auto"/>
          <w:sz w:val="24"/>
          <w:szCs w:val="24"/>
          <w:lang w:val="id-ID"/>
        </w:rPr>
      </w:pPr>
      <w:r w:rsidRPr="004B1F5B">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28</w:t>
      </w:r>
      <w:r w:rsidR="007C3FF5">
        <w:rPr>
          <w:i w:val="0"/>
          <w:iCs w:val="0"/>
          <w:color w:val="auto"/>
          <w:sz w:val="24"/>
          <w:szCs w:val="24"/>
        </w:rPr>
        <w:fldChar w:fldCharType="end"/>
      </w:r>
      <w:r w:rsidRPr="004B1F5B">
        <w:rPr>
          <w:i w:val="0"/>
          <w:iCs w:val="0"/>
          <w:color w:val="auto"/>
          <w:sz w:val="24"/>
          <w:szCs w:val="24"/>
          <w:lang w:val="id-ID"/>
        </w:rPr>
        <w:t xml:space="preserve"> Fungsi </w:t>
      </w:r>
      <w:proofErr w:type="spellStart"/>
      <w:r w:rsidRPr="004B1F5B">
        <w:rPr>
          <w:i w:val="0"/>
          <w:iCs w:val="0"/>
          <w:color w:val="auto"/>
          <w:sz w:val="24"/>
          <w:szCs w:val="24"/>
          <w:lang w:val="id-ID"/>
        </w:rPr>
        <w:t>List</w:t>
      </w:r>
      <w:proofErr w:type="spellEnd"/>
      <w:r w:rsidRPr="004B1F5B">
        <w:rPr>
          <w:i w:val="0"/>
          <w:iCs w:val="0"/>
          <w:color w:val="auto"/>
          <w:sz w:val="24"/>
          <w:szCs w:val="24"/>
          <w:lang w:val="id-ID"/>
        </w:rPr>
        <w:t xml:space="preserve"> Proposal Bagian Kepala Dinas</w:t>
      </w:r>
    </w:p>
    <w:p w14:paraId="656EAC33" w14:textId="77777777" w:rsidR="002140A5" w:rsidRDefault="002140A5" w:rsidP="002140A5">
      <w:pPr>
        <w:jc w:val="center"/>
        <w:rPr>
          <w:noProof/>
        </w:rPr>
      </w:pPr>
    </w:p>
    <w:p w14:paraId="6F79D619" w14:textId="77777777" w:rsidR="002140A5" w:rsidRDefault="002140A5" w:rsidP="002140A5">
      <w:pPr>
        <w:keepNext/>
        <w:jc w:val="center"/>
      </w:pPr>
      <w:r>
        <w:rPr>
          <w:noProof/>
        </w:rPr>
        <w:lastRenderedPageBreak/>
        <w:drawing>
          <wp:inline distT="0" distB="0" distL="0" distR="0" wp14:anchorId="6D9A4817" wp14:editId="0B0A5DAC">
            <wp:extent cx="5233489" cy="4807132"/>
            <wp:effectExtent l="0" t="0" r="5715" b="0"/>
            <wp:docPr id="6582967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2">
                      <a:extLst>
                        <a:ext uri="{28A0092B-C50C-407E-A947-70E740481C1C}">
                          <a14:useLocalDpi xmlns:a14="http://schemas.microsoft.com/office/drawing/2010/main" val="0"/>
                        </a:ext>
                      </a:extLst>
                    </a:blip>
                    <a:srcRect l="5063" t="6239" r="5445" b="5441"/>
                    <a:stretch/>
                  </pic:blipFill>
                  <pic:spPr bwMode="auto">
                    <a:xfrm>
                      <a:off x="0" y="0"/>
                      <a:ext cx="5233833" cy="4807448"/>
                    </a:xfrm>
                    <a:prstGeom prst="rect">
                      <a:avLst/>
                    </a:prstGeom>
                    <a:noFill/>
                    <a:ln>
                      <a:noFill/>
                    </a:ln>
                    <a:extLst>
                      <a:ext uri="{53640926-AAD7-44D8-BBD7-CCE9431645EC}">
                        <a14:shadowObscured xmlns:a14="http://schemas.microsoft.com/office/drawing/2010/main"/>
                      </a:ext>
                    </a:extLst>
                  </pic:spPr>
                </pic:pic>
              </a:graphicData>
            </a:graphic>
          </wp:inline>
        </w:drawing>
      </w:r>
    </w:p>
    <w:p w14:paraId="32EB0898" w14:textId="6DC3E1AB" w:rsidR="004B1F5B" w:rsidRDefault="002140A5" w:rsidP="002140A5">
      <w:pPr>
        <w:pStyle w:val="Caption"/>
        <w:jc w:val="center"/>
        <w:rPr>
          <w:i w:val="0"/>
          <w:iCs w:val="0"/>
          <w:color w:val="auto"/>
          <w:sz w:val="24"/>
          <w:szCs w:val="24"/>
          <w:lang w:val="id-ID"/>
        </w:rPr>
      </w:pPr>
      <w:r w:rsidRPr="002140A5">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29</w:t>
      </w:r>
      <w:r w:rsidR="007C3FF5">
        <w:rPr>
          <w:i w:val="0"/>
          <w:iCs w:val="0"/>
          <w:color w:val="auto"/>
          <w:sz w:val="24"/>
          <w:szCs w:val="24"/>
        </w:rPr>
        <w:fldChar w:fldCharType="end"/>
      </w:r>
      <w:r w:rsidRPr="002140A5">
        <w:rPr>
          <w:i w:val="0"/>
          <w:iCs w:val="0"/>
          <w:color w:val="auto"/>
          <w:sz w:val="24"/>
          <w:szCs w:val="24"/>
          <w:lang w:val="id-ID"/>
        </w:rPr>
        <w:t xml:space="preserve"> Fungsi Detail Proposal Bagian Kepala Dinas</w:t>
      </w:r>
    </w:p>
    <w:p w14:paraId="13295B07" w14:textId="77777777" w:rsidR="002140A5" w:rsidRDefault="002140A5" w:rsidP="002140A5">
      <w:pPr>
        <w:rPr>
          <w:noProof/>
          <w:lang w:val="id-ID"/>
        </w:rPr>
      </w:pPr>
    </w:p>
    <w:p w14:paraId="2BB28727" w14:textId="77777777" w:rsidR="002140A5" w:rsidRDefault="002140A5" w:rsidP="002140A5">
      <w:pPr>
        <w:keepNext/>
        <w:jc w:val="center"/>
      </w:pPr>
      <w:r>
        <w:rPr>
          <w:noProof/>
          <w:lang w:val="id-ID"/>
        </w:rPr>
        <w:drawing>
          <wp:inline distT="0" distB="0" distL="0" distR="0" wp14:anchorId="0CEFB75F" wp14:editId="0425BC80">
            <wp:extent cx="5224467" cy="2629989"/>
            <wp:effectExtent l="0" t="0" r="0" b="0"/>
            <wp:docPr id="17512707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3">
                      <a:extLst>
                        <a:ext uri="{28A0092B-C50C-407E-A947-70E740481C1C}">
                          <a14:useLocalDpi xmlns:a14="http://schemas.microsoft.com/office/drawing/2010/main" val="0"/>
                        </a:ext>
                      </a:extLst>
                    </a:blip>
                    <a:srcRect l="5068" t="9816" r="5511" b="10064"/>
                    <a:stretch/>
                  </pic:blipFill>
                  <pic:spPr bwMode="auto">
                    <a:xfrm>
                      <a:off x="0" y="0"/>
                      <a:ext cx="5225106" cy="2630311"/>
                    </a:xfrm>
                    <a:prstGeom prst="rect">
                      <a:avLst/>
                    </a:prstGeom>
                    <a:noFill/>
                    <a:ln>
                      <a:noFill/>
                    </a:ln>
                    <a:extLst>
                      <a:ext uri="{53640926-AAD7-44D8-BBD7-CCE9431645EC}">
                        <a14:shadowObscured xmlns:a14="http://schemas.microsoft.com/office/drawing/2010/main"/>
                      </a:ext>
                    </a:extLst>
                  </pic:spPr>
                </pic:pic>
              </a:graphicData>
            </a:graphic>
          </wp:inline>
        </w:drawing>
      </w:r>
    </w:p>
    <w:p w14:paraId="71F1B410" w14:textId="446425BD" w:rsidR="00EC0228" w:rsidRPr="006D7736" w:rsidRDefault="002140A5" w:rsidP="002140A5">
      <w:pPr>
        <w:pStyle w:val="Caption"/>
        <w:jc w:val="center"/>
        <w:rPr>
          <w:i w:val="0"/>
          <w:iCs w:val="0"/>
          <w:lang w:val="id-ID"/>
        </w:rPr>
      </w:pPr>
      <w:r w:rsidRPr="006D7736">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30</w:t>
      </w:r>
      <w:r w:rsidR="007C3FF5">
        <w:rPr>
          <w:i w:val="0"/>
          <w:iCs w:val="0"/>
          <w:color w:val="auto"/>
          <w:sz w:val="24"/>
          <w:szCs w:val="24"/>
        </w:rPr>
        <w:fldChar w:fldCharType="end"/>
      </w:r>
      <w:r w:rsidRPr="006D7736">
        <w:rPr>
          <w:i w:val="0"/>
          <w:iCs w:val="0"/>
          <w:color w:val="auto"/>
          <w:sz w:val="24"/>
          <w:szCs w:val="24"/>
          <w:lang w:val="id-ID"/>
        </w:rPr>
        <w:t xml:space="preserve"> Fungsi Perbarui Proposal</w:t>
      </w:r>
      <w:r w:rsidR="00EC0228" w:rsidRPr="006D7736">
        <w:rPr>
          <w:i w:val="0"/>
          <w:iCs w:val="0"/>
        </w:rPr>
        <w:br/>
      </w:r>
    </w:p>
    <w:p w14:paraId="6ED3B9FC" w14:textId="45F35D01" w:rsidR="00B53138" w:rsidRDefault="00B53138" w:rsidP="00F82818">
      <w:pPr>
        <w:pStyle w:val="BodyText"/>
        <w:numPr>
          <w:ilvl w:val="0"/>
          <w:numId w:val="36"/>
        </w:numPr>
        <w:spacing w:before="136"/>
        <w:rPr>
          <w:lang w:val="id-ID"/>
        </w:rPr>
      </w:pPr>
      <w:proofErr w:type="spellStart"/>
      <w:r w:rsidRPr="00B53138">
        <w:rPr>
          <w:lang w:val="id-ID"/>
        </w:rPr>
        <w:t>Refactory</w:t>
      </w:r>
      <w:proofErr w:type="spellEnd"/>
    </w:p>
    <w:p w14:paraId="2443BBB8" w14:textId="41A94365" w:rsidR="009F0601" w:rsidRDefault="009F0601" w:rsidP="009F0601">
      <w:pPr>
        <w:pStyle w:val="BodyText"/>
        <w:spacing w:before="136" w:line="360" w:lineRule="auto"/>
        <w:ind w:firstLine="360"/>
        <w:rPr>
          <w:lang w:val="id-ID"/>
        </w:rPr>
      </w:pPr>
      <w:proofErr w:type="spellStart"/>
      <w:r>
        <w:t>Refactor</w:t>
      </w:r>
      <w:proofErr w:type="spellEnd"/>
      <w:r>
        <w:t xml:space="preserve"> merupakan tahap </w:t>
      </w:r>
      <w:proofErr w:type="spellStart"/>
      <w:r>
        <w:t>pengoptimasian</w:t>
      </w:r>
      <w:proofErr w:type="spellEnd"/>
      <w:r>
        <w:t xml:space="preserve"> kode dalam tahap implementasi program. </w:t>
      </w:r>
      <w:proofErr w:type="spellStart"/>
      <w:r>
        <w:t>Refaktor</w:t>
      </w:r>
      <w:proofErr w:type="spellEnd"/>
      <w:r>
        <w:t xml:space="preserve"> iterasi 2 dalam pembangunan sistem </w:t>
      </w:r>
      <w:proofErr w:type="spellStart"/>
      <w:r>
        <w:rPr>
          <w:lang w:val="en-US"/>
        </w:rPr>
        <w:t>manajemen</w:t>
      </w:r>
      <w:proofErr w:type="spellEnd"/>
      <w:r>
        <w:rPr>
          <w:lang w:val="en-US"/>
        </w:rPr>
        <w:t xml:space="preserve"> </w:t>
      </w:r>
      <w:proofErr w:type="spellStart"/>
      <w:r>
        <w:rPr>
          <w:lang w:val="en-US"/>
        </w:rPr>
        <w:t>pengadaan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tani</w:t>
      </w:r>
      <w:proofErr w:type="spellEnd"/>
      <w:r>
        <w:t xml:space="preserve"> ini telah </w:t>
      </w:r>
      <w:r>
        <w:lastRenderedPageBreak/>
        <w:t>dilakukan pada saat pengimplementasian dalam kode program.</w:t>
      </w:r>
    </w:p>
    <w:p w14:paraId="72E27661" w14:textId="572F4A2E" w:rsidR="009F0601" w:rsidRPr="009F0601" w:rsidRDefault="009F0601" w:rsidP="00F82818">
      <w:pPr>
        <w:pStyle w:val="BodyText"/>
        <w:numPr>
          <w:ilvl w:val="0"/>
          <w:numId w:val="35"/>
        </w:numPr>
        <w:spacing w:before="136"/>
        <w:rPr>
          <w:b/>
          <w:lang w:val="en-US"/>
        </w:rPr>
      </w:pPr>
      <w:proofErr w:type="spellStart"/>
      <w:r w:rsidRPr="009F0601">
        <w:rPr>
          <w:b/>
          <w:lang w:val="en-US"/>
        </w:rPr>
        <w:t>Pengujian</w:t>
      </w:r>
      <w:proofErr w:type="spellEnd"/>
      <w:r w:rsidRPr="009F0601">
        <w:rPr>
          <w:b/>
          <w:lang w:val="en-US"/>
        </w:rPr>
        <w:t xml:space="preserve"> </w:t>
      </w:r>
      <w:proofErr w:type="spellStart"/>
      <w:r w:rsidRPr="009F0601">
        <w:rPr>
          <w:b/>
          <w:lang w:val="en-US"/>
        </w:rPr>
        <w:t>Sistem</w:t>
      </w:r>
      <w:proofErr w:type="spellEnd"/>
    </w:p>
    <w:p w14:paraId="57862E9B" w14:textId="7B5C70D2" w:rsidR="009F0601" w:rsidRPr="009F0601" w:rsidRDefault="00B53138" w:rsidP="002140A5">
      <w:pPr>
        <w:rPr>
          <w:i/>
        </w:rPr>
      </w:pPr>
      <w:r w:rsidRPr="00B53138">
        <w:rPr>
          <w:lang w:val="id-ID"/>
        </w:rPr>
        <w:t xml:space="preserve">Pengembang menyesuaikan kembali hasil dari pembuatan </w:t>
      </w:r>
      <w:proofErr w:type="spellStart"/>
      <w:r w:rsidRPr="00B53138">
        <w:rPr>
          <w:i/>
          <w:iCs/>
          <w:lang w:val="id-ID"/>
        </w:rPr>
        <w:t>code</w:t>
      </w:r>
      <w:proofErr w:type="spellEnd"/>
      <w:r w:rsidRPr="00B53138">
        <w:rPr>
          <w:lang w:val="id-ID"/>
        </w:rPr>
        <w:t xml:space="preserve"> dengan </w:t>
      </w:r>
      <w:r w:rsidRPr="00B53138">
        <w:rPr>
          <w:i/>
          <w:iCs/>
          <w:lang w:val="id-ID"/>
        </w:rPr>
        <w:t>unit testing</w:t>
      </w:r>
      <w:r w:rsidRPr="00B53138">
        <w:rPr>
          <w:lang w:val="id-ID"/>
        </w:rPr>
        <w:t xml:space="preserve"> yang dibuat dan mendapati bahwa </w:t>
      </w:r>
      <w:r w:rsidR="00EA61F7">
        <w:rPr>
          <w:lang w:val="id-ID"/>
        </w:rPr>
        <w:t>semua</w:t>
      </w:r>
      <w:r w:rsidRPr="00B53138">
        <w:rPr>
          <w:lang w:val="id-ID"/>
        </w:rPr>
        <w:t xml:space="preserve"> pengujian dinyatakan </w:t>
      </w:r>
      <w:r w:rsidR="00EA61F7">
        <w:rPr>
          <w:lang w:val="id-ID"/>
        </w:rPr>
        <w:t>berhasil</w:t>
      </w:r>
      <w:r w:rsidRPr="00B53138">
        <w:rPr>
          <w:lang w:val="id-ID"/>
        </w:rPr>
        <w:t xml:space="preserve">. </w:t>
      </w:r>
      <w:r w:rsidR="00DA00AC">
        <w:rPr>
          <w:lang w:val="id-ID"/>
        </w:rPr>
        <w:t>Setelah melakukan debug, ternyata didapati bahwa penerapan fungsi</w:t>
      </w:r>
      <w:r w:rsidRPr="00B53138">
        <w:rPr>
          <w:lang w:val="id-ID"/>
        </w:rPr>
        <w:t>.</w:t>
      </w:r>
    </w:p>
    <w:p w14:paraId="5D712744" w14:textId="4BCC8437" w:rsidR="002140A5" w:rsidRPr="002140A5" w:rsidRDefault="002140A5" w:rsidP="002140A5">
      <w:pPr>
        <w:pStyle w:val="Caption"/>
        <w:keepNext/>
        <w:jc w:val="center"/>
        <w:rPr>
          <w:i w:val="0"/>
          <w:iCs w:val="0"/>
          <w:color w:val="auto"/>
          <w:sz w:val="24"/>
          <w:szCs w:val="24"/>
        </w:rPr>
      </w:pPr>
      <w:r w:rsidRPr="002140A5">
        <w:rPr>
          <w:i w:val="0"/>
          <w:iCs w:val="0"/>
          <w:color w:val="auto"/>
          <w:sz w:val="24"/>
          <w:szCs w:val="24"/>
        </w:rPr>
        <w:t xml:space="preserve">Tabel </w:t>
      </w:r>
      <w:r w:rsidR="006D7736">
        <w:rPr>
          <w:i w:val="0"/>
          <w:iCs w:val="0"/>
          <w:color w:val="auto"/>
          <w:sz w:val="24"/>
          <w:szCs w:val="24"/>
        </w:rPr>
        <w:fldChar w:fldCharType="begin"/>
      </w:r>
      <w:r w:rsidR="006D7736">
        <w:rPr>
          <w:i w:val="0"/>
          <w:iCs w:val="0"/>
          <w:color w:val="auto"/>
          <w:sz w:val="24"/>
          <w:szCs w:val="24"/>
        </w:rPr>
        <w:instrText xml:space="preserve"> STYLEREF 1 \s </w:instrText>
      </w:r>
      <w:r w:rsidR="006D7736">
        <w:rPr>
          <w:i w:val="0"/>
          <w:iCs w:val="0"/>
          <w:color w:val="auto"/>
          <w:sz w:val="24"/>
          <w:szCs w:val="24"/>
        </w:rPr>
        <w:fldChar w:fldCharType="separate"/>
      </w:r>
      <w:r w:rsidR="006D7736">
        <w:rPr>
          <w:i w:val="0"/>
          <w:iCs w:val="0"/>
          <w:noProof/>
          <w:color w:val="auto"/>
          <w:sz w:val="24"/>
          <w:szCs w:val="24"/>
        </w:rPr>
        <w:t>4</w:t>
      </w:r>
      <w:r w:rsidR="006D7736">
        <w:rPr>
          <w:i w:val="0"/>
          <w:iCs w:val="0"/>
          <w:color w:val="auto"/>
          <w:sz w:val="24"/>
          <w:szCs w:val="24"/>
        </w:rPr>
        <w:fldChar w:fldCharType="end"/>
      </w:r>
      <w:r w:rsidR="006D7736">
        <w:rPr>
          <w:i w:val="0"/>
          <w:iCs w:val="0"/>
          <w:color w:val="auto"/>
          <w:sz w:val="24"/>
          <w:szCs w:val="24"/>
        </w:rPr>
        <w:t>.</w:t>
      </w:r>
      <w:r w:rsidR="006D7736">
        <w:rPr>
          <w:i w:val="0"/>
          <w:iCs w:val="0"/>
          <w:color w:val="auto"/>
          <w:sz w:val="24"/>
          <w:szCs w:val="24"/>
        </w:rPr>
        <w:fldChar w:fldCharType="begin"/>
      </w:r>
      <w:r w:rsidR="006D7736">
        <w:rPr>
          <w:i w:val="0"/>
          <w:iCs w:val="0"/>
          <w:color w:val="auto"/>
          <w:sz w:val="24"/>
          <w:szCs w:val="24"/>
        </w:rPr>
        <w:instrText xml:space="preserve"> SEQ Tabel \* ARABIC \s 1 </w:instrText>
      </w:r>
      <w:r w:rsidR="006D7736">
        <w:rPr>
          <w:i w:val="0"/>
          <w:iCs w:val="0"/>
          <w:color w:val="auto"/>
          <w:sz w:val="24"/>
          <w:szCs w:val="24"/>
        </w:rPr>
        <w:fldChar w:fldCharType="separate"/>
      </w:r>
      <w:r w:rsidR="006D7736">
        <w:rPr>
          <w:i w:val="0"/>
          <w:iCs w:val="0"/>
          <w:noProof/>
          <w:color w:val="auto"/>
          <w:sz w:val="24"/>
          <w:szCs w:val="24"/>
        </w:rPr>
        <w:t>7</w:t>
      </w:r>
      <w:r w:rsidR="006D7736">
        <w:rPr>
          <w:i w:val="0"/>
          <w:iCs w:val="0"/>
          <w:color w:val="auto"/>
          <w:sz w:val="24"/>
          <w:szCs w:val="24"/>
        </w:rPr>
        <w:fldChar w:fldCharType="end"/>
      </w:r>
      <w:r w:rsidRPr="002140A5">
        <w:rPr>
          <w:i w:val="0"/>
          <w:iCs w:val="0"/>
          <w:color w:val="auto"/>
          <w:sz w:val="24"/>
          <w:szCs w:val="24"/>
          <w:lang w:val="id-ID"/>
        </w:rPr>
        <w:t xml:space="preserve"> </w:t>
      </w:r>
      <w:proofErr w:type="spellStart"/>
      <w:r w:rsidRPr="002140A5">
        <w:rPr>
          <w:i w:val="0"/>
          <w:iCs w:val="0"/>
          <w:color w:val="auto"/>
          <w:sz w:val="24"/>
          <w:szCs w:val="24"/>
          <w:lang w:val="id-ID"/>
        </w:rPr>
        <w:t>Pegujian</w:t>
      </w:r>
      <w:proofErr w:type="spellEnd"/>
      <w:r w:rsidRPr="002140A5">
        <w:rPr>
          <w:i w:val="0"/>
          <w:iCs w:val="0"/>
          <w:color w:val="auto"/>
          <w:sz w:val="24"/>
          <w:szCs w:val="24"/>
          <w:lang w:val="id-ID"/>
        </w:rPr>
        <w:t xml:space="preserve"> Sistem</w:t>
      </w:r>
    </w:p>
    <w:tbl>
      <w:tblPr>
        <w:tblStyle w:val="TableGrid"/>
        <w:tblpPr w:leftFromText="180" w:rightFromText="180" w:vertAnchor="text" w:tblpXSpec="center" w:tblpY="1"/>
        <w:tblOverlap w:val="never"/>
        <w:tblW w:w="9200" w:type="dxa"/>
        <w:tblLook w:val="04A0" w:firstRow="1" w:lastRow="0" w:firstColumn="1" w:lastColumn="0" w:noHBand="0" w:noVBand="1"/>
      </w:tblPr>
      <w:tblGrid>
        <w:gridCol w:w="753"/>
        <w:gridCol w:w="1642"/>
        <w:gridCol w:w="2017"/>
        <w:gridCol w:w="896"/>
        <w:gridCol w:w="2155"/>
        <w:gridCol w:w="1737"/>
      </w:tblGrid>
      <w:tr w:rsidR="00EA61F7" w:rsidRPr="00B53138" w14:paraId="17482F52" w14:textId="22F37B25" w:rsidTr="00EA61F7">
        <w:trPr>
          <w:tblHeader/>
        </w:trPr>
        <w:tc>
          <w:tcPr>
            <w:tcW w:w="753" w:type="dxa"/>
          </w:tcPr>
          <w:p w14:paraId="546B2730" w14:textId="77777777" w:rsidR="00EA61F7" w:rsidRPr="00B53138" w:rsidRDefault="00EA61F7" w:rsidP="00E45138">
            <w:pPr>
              <w:spacing w:after="240"/>
              <w:ind w:firstLine="0"/>
              <w:jc w:val="center"/>
              <w:rPr>
                <w:i/>
                <w:iCs/>
                <w:lang w:val="id-ID"/>
              </w:rPr>
            </w:pPr>
            <w:r w:rsidRPr="00B53138">
              <w:rPr>
                <w:i/>
                <w:iCs/>
                <w:lang w:val="id-ID"/>
              </w:rPr>
              <w:t xml:space="preserve">Kode User </w:t>
            </w:r>
            <w:proofErr w:type="spellStart"/>
            <w:r w:rsidRPr="00B53138">
              <w:rPr>
                <w:i/>
                <w:iCs/>
                <w:lang w:val="id-ID"/>
              </w:rPr>
              <w:t>Story</w:t>
            </w:r>
            <w:proofErr w:type="spellEnd"/>
          </w:p>
        </w:tc>
        <w:tc>
          <w:tcPr>
            <w:tcW w:w="1642" w:type="dxa"/>
          </w:tcPr>
          <w:p w14:paraId="2DCB2CD6" w14:textId="77777777" w:rsidR="00EA61F7" w:rsidRPr="00B53138" w:rsidRDefault="00EA61F7" w:rsidP="00E45138">
            <w:pPr>
              <w:spacing w:after="240"/>
              <w:ind w:firstLine="0"/>
              <w:jc w:val="center"/>
              <w:rPr>
                <w:i/>
                <w:iCs/>
                <w:lang w:val="id-ID"/>
              </w:rPr>
            </w:pPr>
            <w:r w:rsidRPr="00B53138">
              <w:rPr>
                <w:i/>
                <w:iCs/>
                <w:lang w:val="id-ID"/>
              </w:rPr>
              <w:t>Kode Skenario Pengujian</w:t>
            </w:r>
          </w:p>
        </w:tc>
        <w:tc>
          <w:tcPr>
            <w:tcW w:w="2017" w:type="dxa"/>
          </w:tcPr>
          <w:p w14:paraId="6683E3C2" w14:textId="77777777" w:rsidR="00EA61F7" w:rsidRPr="00B53138" w:rsidRDefault="00EA61F7" w:rsidP="00E45138">
            <w:pPr>
              <w:spacing w:after="240"/>
              <w:ind w:firstLine="0"/>
              <w:jc w:val="center"/>
              <w:rPr>
                <w:i/>
                <w:iCs/>
                <w:lang w:val="id-ID"/>
              </w:rPr>
            </w:pPr>
            <w:r w:rsidRPr="00B53138">
              <w:rPr>
                <w:i/>
                <w:iCs/>
                <w:lang w:val="id-ID"/>
              </w:rPr>
              <w:t>Skenario Pengujian</w:t>
            </w:r>
          </w:p>
        </w:tc>
        <w:tc>
          <w:tcPr>
            <w:tcW w:w="896" w:type="dxa"/>
          </w:tcPr>
          <w:p w14:paraId="6CC57765" w14:textId="77777777" w:rsidR="00EA61F7" w:rsidRPr="00B53138" w:rsidRDefault="00EA61F7" w:rsidP="00E45138">
            <w:pPr>
              <w:spacing w:after="240"/>
              <w:ind w:firstLine="0"/>
              <w:jc w:val="center"/>
              <w:rPr>
                <w:i/>
                <w:iCs/>
                <w:lang w:val="id-ID"/>
              </w:rPr>
            </w:pPr>
            <w:r w:rsidRPr="00B53138">
              <w:rPr>
                <w:i/>
                <w:iCs/>
                <w:lang w:val="id-ID"/>
              </w:rPr>
              <w:t>Aktor</w:t>
            </w:r>
          </w:p>
        </w:tc>
        <w:tc>
          <w:tcPr>
            <w:tcW w:w="2155" w:type="dxa"/>
          </w:tcPr>
          <w:p w14:paraId="6E824970" w14:textId="77777777" w:rsidR="00EA61F7" w:rsidRPr="00B53138" w:rsidRDefault="00EA61F7" w:rsidP="00E45138">
            <w:pPr>
              <w:spacing w:after="240"/>
              <w:ind w:firstLine="0"/>
              <w:jc w:val="center"/>
              <w:rPr>
                <w:i/>
                <w:iCs/>
                <w:lang w:val="id-ID"/>
              </w:rPr>
            </w:pPr>
            <w:r w:rsidRPr="00B53138">
              <w:rPr>
                <w:i/>
                <w:iCs/>
                <w:lang w:val="id-ID"/>
              </w:rPr>
              <w:t xml:space="preserve">Hasil yang diharapkan </w:t>
            </w:r>
          </w:p>
        </w:tc>
        <w:tc>
          <w:tcPr>
            <w:tcW w:w="1737" w:type="dxa"/>
          </w:tcPr>
          <w:p w14:paraId="71C81062" w14:textId="24D473F1" w:rsidR="00EA61F7" w:rsidRPr="00B53138" w:rsidRDefault="00EA61F7" w:rsidP="00E45138">
            <w:pPr>
              <w:spacing w:after="240"/>
              <w:ind w:firstLine="0"/>
              <w:jc w:val="center"/>
              <w:rPr>
                <w:i/>
                <w:iCs/>
                <w:lang w:val="id-ID"/>
              </w:rPr>
            </w:pPr>
            <w:r>
              <w:rPr>
                <w:i/>
                <w:iCs/>
                <w:lang w:val="id-ID"/>
              </w:rPr>
              <w:t>Status</w:t>
            </w:r>
          </w:p>
        </w:tc>
      </w:tr>
      <w:tr w:rsidR="00EA61F7" w:rsidRPr="00B53138" w14:paraId="657FA59E" w14:textId="2329668E" w:rsidTr="00EA61F7">
        <w:tc>
          <w:tcPr>
            <w:tcW w:w="753" w:type="dxa"/>
          </w:tcPr>
          <w:p w14:paraId="474C2A57" w14:textId="77777777" w:rsidR="00EA61F7" w:rsidRPr="00B53138" w:rsidRDefault="00EA61F7" w:rsidP="00E45138">
            <w:pPr>
              <w:spacing w:after="240"/>
              <w:ind w:firstLine="0"/>
              <w:rPr>
                <w:lang w:val="id-ID"/>
              </w:rPr>
            </w:pPr>
            <w:r w:rsidRPr="00B53138">
              <w:rPr>
                <w:lang w:val="id-ID"/>
              </w:rPr>
              <w:t>US-0</w:t>
            </w:r>
            <w:r>
              <w:rPr>
                <w:lang w:val="id-ID"/>
              </w:rPr>
              <w:t>3</w:t>
            </w:r>
          </w:p>
        </w:tc>
        <w:tc>
          <w:tcPr>
            <w:tcW w:w="1642" w:type="dxa"/>
          </w:tcPr>
          <w:p w14:paraId="5001255E" w14:textId="77777777" w:rsidR="00EA61F7" w:rsidRPr="00B53138" w:rsidRDefault="00EA61F7" w:rsidP="00E45138">
            <w:pPr>
              <w:spacing w:after="240"/>
              <w:ind w:firstLine="0"/>
              <w:rPr>
                <w:lang w:val="id-ID"/>
              </w:rPr>
            </w:pPr>
            <w:r w:rsidRPr="00B53138">
              <w:rPr>
                <w:lang w:val="id-ID"/>
              </w:rPr>
              <w:t>US-0</w:t>
            </w:r>
            <w:r>
              <w:rPr>
                <w:lang w:val="id-ID"/>
              </w:rPr>
              <w:t>3</w:t>
            </w:r>
            <w:r w:rsidRPr="00B53138">
              <w:rPr>
                <w:lang w:val="id-ID"/>
              </w:rPr>
              <w:t>-TS-01</w:t>
            </w:r>
          </w:p>
        </w:tc>
        <w:tc>
          <w:tcPr>
            <w:tcW w:w="2017" w:type="dxa"/>
          </w:tcPr>
          <w:p w14:paraId="57037837" w14:textId="77777777" w:rsidR="00EA61F7" w:rsidRPr="00B53138" w:rsidRDefault="00EA61F7" w:rsidP="00E45138">
            <w:pPr>
              <w:spacing w:after="240"/>
              <w:ind w:firstLine="0"/>
              <w:rPr>
                <w:lang w:val="id-ID"/>
              </w:rPr>
            </w:pPr>
            <w:r w:rsidRPr="00B53138">
              <w:rPr>
                <w:lang w:val="id-ID"/>
              </w:rPr>
              <w:t xml:space="preserve">Kepala dinas menambahkan </w:t>
            </w:r>
            <w:r>
              <w:rPr>
                <w:lang w:val="id-ID"/>
              </w:rPr>
              <w:t>bidang baru.</w:t>
            </w:r>
          </w:p>
        </w:tc>
        <w:tc>
          <w:tcPr>
            <w:tcW w:w="896" w:type="dxa"/>
          </w:tcPr>
          <w:p w14:paraId="3B27B37E" w14:textId="77777777" w:rsidR="00EA61F7" w:rsidRPr="00B53138" w:rsidRDefault="00EA61F7" w:rsidP="00E45138">
            <w:pPr>
              <w:spacing w:after="240"/>
              <w:ind w:firstLine="0"/>
              <w:jc w:val="center"/>
              <w:rPr>
                <w:lang w:val="id-ID"/>
              </w:rPr>
            </w:pPr>
            <w:r w:rsidRPr="00B53138">
              <w:rPr>
                <w:lang w:val="id-ID"/>
              </w:rPr>
              <w:t>Kepala Dinas</w:t>
            </w:r>
          </w:p>
          <w:p w14:paraId="7D1DB69F" w14:textId="77777777" w:rsidR="00EA61F7" w:rsidRPr="00B53138" w:rsidRDefault="00EA61F7" w:rsidP="00E45138">
            <w:pPr>
              <w:spacing w:after="240"/>
              <w:ind w:firstLine="0"/>
              <w:jc w:val="center"/>
              <w:rPr>
                <w:lang w:val="id-ID"/>
              </w:rPr>
            </w:pPr>
          </w:p>
          <w:p w14:paraId="77F3E765" w14:textId="77777777" w:rsidR="00EA61F7" w:rsidRPr="00B53138" w:rsidRDefault="00EA61F7" w:rsidP="00E45138">
            <w:pPr>
              <w:spacing w:after="240"/>
              <w:ind w:firstLine="0"/>
              <w:jc w:val="center"/>
              <w:rPr>
                <w:lang w:val="id-ID"/>
              </w:rPr>
            </w:pPr>
          </w:p>
        </w:tc>
        <w:tc>
          <w:tcPr>
            <w:tcW w:w="2155" w:type="dxa"/>
          </w:tcPr>
          <w:p w14:paraId="630114C9" w14:textId="77777777" w:rsidR="00EA61F7" w:rsidRPr="00B53138" w:rsidRDefault="00EA61F7" w:rsidP="00E45138">
            <w:pPr>
              <w:spacing w:after="240"/>
              <w:ind w:firstLine="0"/>
              <w:jc w:val="center"/>
              <w:rPr>
                <w:lang w:val="id-ID"/>
              </w:rPr>
            </w:pPr>
            <w:r>
              <w:rPr>
                <w:lang w:val="id-ID"/>
              </w:rPr>
              <w:t>Data bidang baru berhasil ditambahkan.</w:t>
            </w:r>
          </w:p>
          <w:p w14:paraId="3B87500A" w14:textId="77777777" w:rsidR="00EA61F7" w:rsidRPr="00B53138" w:rsidRDefault="00EA61F7" w:rsidP="00E45138">
            <w:pPr>
              <w:spacing w:after="240"/>
              <w:ind w:firstLine="0"/>
              <w:jc w:val="center"/>
              <w:rPr>
                <w:lang w:val="id-ID"/>
              </w:rPr>
            </w:pPr>
          </w:p>
          <w:p w14:paraId="5116747C" w14:textId="77777777" w:rsidR="00EA61F7" w:rsidRPr="00B53138" w:rsidRDefault="00EA61F7" w:rsidP="00E45138">
            <w:pPr>
              <w:spacing w:after="240"/>
              <w:ind w:firstLine="0"/>
              <w:jc w:val="center"/>
              <w:rPr>
                <w:lang w:val="id-ID"/>
              </w:rPr>
            </w:pPr>
          </w:p>
        </w:tc>
        <w:tc>
          <w:tcPr>
            <w:tcW w:w="1737" w:type="dxa"/>
          </w:tcPr>
          <w:p w14:paraId="06501F3F" w14:textId="7245F506" w:rsidR="00EA61F7" w:rsidRDefault="00EA61F7" w:rsidP="00E45138">
            <w:pPr>
              <w:spacing w:after="240"/>
              <w:ind w:firstLine="0"/>
              <w:jc w:val="center"/>
              <w:rPr>
                <w:lang w:val="id-ID"/>
              </w:rPr>
            </w:pPr>
            <w:r>
              <w:rPr>
                <w:lang w:val="id-ID"/>
              </w:rPr>
              <w:t>Berhasil</w:t>
            </w:r>
          </w:p>
        </w:tc>
      </w:tr>
      <w:tr w:rsidR="00EA61F7" w:rsidRPr="00B53138" w14:paraId="14663120" w14:textId="4ACB5634" w:rsidTr="00EA61F7">
        <w:tc>
          <w:tcPr>
            <w:tcW w:w="753" w:type="dxa"/>
          </w:tcPr>
          <w:p w14:paraId="6D017FCE" w14:textId="77777777" w:rsidR="00EA61F7" w:rsidRPr="00B53138" w:rsidRDefault="00EA61F7" w:rsidP="00E45138">
            <w:pPr>
              <w:spacing w:after="240"/>
              <w:ind w:firstLine="0"/>
              <w:rPr>
                <w:lang w:val="id-ID"/>
              </w:rPr>
            </w:pPr>
            <w:r w:rsidRPr="00B53138">
              <w:rPr>
                <w:lang w:val="id-ID"/>
              </w:rPr>
              <w:t>US-0</w:t>
            </w:r>
            <w:r>
              <w:rPr>
                <w:lang w:val="id-ID"/>
              </w:rPr>
              <w:t>3</w:t>
            </w:r>
          </w:p>
        </w:tc>
        <w:tc>
          <w:tcPr>
            <w:tcW w:w="1642" w:type="dxa"/>
          </w:tcPr>
          <w:p w14:paraId="6D90E0C5" w14:textId="77777777" w:rsidR="00EA61F7" w:rsidRPr="00B53138" w:rsidRDefault="00EA61F7" w:rsidP="00E45138">
            <w:pPr>
              <w:spacing w:after="240"/>
              <w:ind w:firstLine="0"/>
              <w:rPr>
                <w:lang w:val="id-ID"/>
              </w:rPr>
            </w:pPr>
            <w:r w:rsidRPr="00B53138">
              <w:rPr>
                <w:lang w:val="id-ID"/>
              </w:rPr>
              <w:t>US-0</w:t>
            </w:r>
            <w:r>
              <w:rPr>
                <w:lang w:val="id-ID"/>
              </w:rPr>
              <w:t>3</w:t>
            </w:r>
            <w:r w:rsidRPr="00B53138">
              <w:rPr>
                <w:lang w:val="id-ID"/>
              </w:rPr>
              <w:t>-TS-02</w:t>
            </w:r>
          </w:p>
        </w:tc>
        <w:tc>
          <w:tcPr>
            <w:tcW w:w="2017" w:type="dxa"/>
          </w:tcPr>
          <w:p w14:paraId="6A0BC4CC" w14:textId="77777777" w:rsidR="00EA61F7" w:rsidRPr="00B53138" w:rsidRDefault="00EA61F7" w:rsidP="00E45138">
            <w:pPr>
              <w:spacing w:after="240"/>
              <w:ind w:firstLine="0"/>
              <w:rPr>
                <w:lang w:val="id-ID"/>
              </w:rPr>
            </w:pPr>
            <w:r w:rsidRPr="00B53138">
              <w:rPr>
                <w:lang w:val="id-ID"/>
              </w:rPr>
              <w:t xml:space="preserve">Kepala dinas </w:t>
            </w:r>
            <w:r>
              <w:rPr>
                <w:lang w:val="id-ID"/>
              </w:rPr>
              <w:t>mengubah atribut bidang.</w:t>
            </w:r>
          </w:p>
        </w:tc>
        <w:tc>
          <w:tcPr>
            <w:tcW w:w="896" w:type="dxa"/>
          </w:tcPr>
          <w:p w14:paraId="6089C137" w14:textId="77777777" w:rsidR="00EA61F7" w:rsidRPr="00B53138" w:rsidRDefault="00EA61F7" w:rsidP="00E45138">
            <w:pPr>
              <w:spacing w:after="240"/>
              <w:ind w:firstLine="0"/>
              <w:jc w:val="center"/>
              <w:rPr>
                <w:lang w:val="id-ID"/>
              </w:rPr>
            </w:pPr>
            <w:r w:rsidRPr="00B53138">
              <w:rPr>
                <w:lang w:val="id-ID"/>
              </w:rPr>
              <w:t>Kepala Dinas</w:t>
            </w:r>
          </w:p>
        </w:tc>
        <w:tc>
          <w:tcPr>
            <w:tcW w:w="2155" w:type="dxa"/>
          </w:tcPr>
          <w:p w14:paraId="1FC64588" w14:textId="77777777" w:rsidR="00EA61F7" w:rsidRPr="00B53138" w:rsidRDefault="00EA61F7" w:rsidP="00E45138">
            <w:pPr>
              <w:spacing w:after="240"/>
              <w:ind w:firstLine="0"/>
              <w:jc w:val="center"/>
              <w:rPr>
                <w:lang w:val="id-ID"/>
              </w:rPr>
            </w:pPr>
            <w:r>
              <w:rPr>
                <w:lang w:val="id-ID"/>
              </w:rPr>
              <w:t>Data bidang berhasil diubah</w:t>
            </w:r>
            <w:r w:rsidRPr="00B53138">
              <w:rPr>
                <w:lang w:val="id-ID"/>
              </w:rPr>
              <w:t>.</w:t>
            </w:r>
          </w:p>
        </w:tc>
        <w:tc>
          <w:tcPr>
            <w:tcW w:w="1737" w:type="dxa"/>
          </w:tcPr>
          <w:p w14:paraId="75B6EA12" w14:textId="291539B3" w:rsidR="00EA61F7" w:rsidRDefault="00EA61F7" w:rsidP="00E45138">
            <w:pPr>
              <w:spacing w:after="240"/>
              <w:ind w:firstLine="0"/>
              <w:jc w:val="center"/>
              <w:rPr>
                <w:lang w:val="id-ID"/>
              </w:rPr>
            </w:pPr>
            <w:r>
              <w:rPr>
                <w:lang w:val="id-ID"/>
              </w:rPr>
              <w:t>Berhasil</w:t>
            </w:r>
          </w:p>
        </w:tc>
      </w:tr>
      <w:tr w:rsidR="00EA61F7" w:rsidRPr="00B53138" w14:paraId="0D26F27D" w14:textId="053EA4EF" w:rsidTr="00EA61F7">
        <w:tc>
          <w:tcPr>
            <w:tcW w:w="753" w:type="dxa"/>
          </w:tcPr>
          <w:p w14:paraId="2F774D60" w14:textId="77777777" w:rsidR="00EA61F7" w:rsidRPr="00B53138" w:rsidRDefault="00EA61F7" w:rsidP="00E45138">
            <w:pPr>
              <w:spacing w:after="240"/>
              <w:ind w:firstLine="0"/>
              <w:rPr>
                <w:lang w:val="id-ID"/>
              </w:rPr>
            </w:pPr>
            <w:r w:rsidRPr="00B53138">
              <w:rPr>
                <w:lang w:val="id-ID"/>
              </w:rPr>
              <w:t>US-0</w:t>
            </w:r>
            <w:r>
              <w:rPr>
                <w:lang w:val="id-ID"/>
              </w:rPr>
              <w:t>3</w:t>
            </w:r>
          </w:p>
        </w:tc>
        <w:tc>
          <w:tcPr>
            <w:tcW w:w="1642" w:type="dxa"/>
          </w:tcPr>
          <w:p w14:paraId="0EE030EC" w14:textId="77777777" w:rsidR="00EA61F7" w:rsidRPr="00B53138" w:rsidRDefault="00EA61F7" w:rsidP="00E45138">
            <w:pPr>
              <w:spacing w:after="240"/>
              <w:ind w:firstLine="0"/>
              <w:rPr>
                <w:lang w:val="id-ID"/>
              </w:rPr>
            </w:pPr>
            <w:r w:rsidRPr="00B53138">
              <w:rPr>
                <w:lang w:val="id-ID"/>
              </w:rPr>
              <w:t>US-0</w:t>
            </w:r>
            <w:r>
              <w:rPr>
                <w:lang w:val="id-ID"/>
              </w:rPr>
              <w:t>3</w:t>
            </w:r>
            <w:r w:rsidRPr="00B53138">
              <w:rPr>
                <w:lang w:val="id-ID"/>
              </w:rPr>
              <w:t>-TS-03</w:t>
            </w:r>
          </w:p>
        </w:tc>
        <w:tc>
          <w:tcPr>
            <w:tcW w:w="2017" w:type="dxa"/>
          </w:tcPr>
          <w:p w14:paraId="49C1876E" w14:textId="77777777" w:rsidR="00EA61F7" w:rsidRPr="00B53138" w:rsidRDefault="00EA61F7" w:rsidP="00E45138">
            <w:pPr>
              <w:spacing w:after="240"/>
              <w:ind w:firstLine="0"/>
              <w:rPr>
                <w:lang w:val="id-ID"/>
              </w:rPr>
            </w:pPr>
            <w:r>
              <w:rPr>
                <w:lang w:val="id-ID"/>
              </w:rPr>
              <w:t>Kepala dinas menghapus bidang.</w:t>
            </w:r>
          </w:p>
        </w:tc>
        <w:tc>
          <w:tcPr>
            <w:tcW w:w="896" w:type="dxa"/>
          </w:tcPr>
          <w:p w14:paraId="20755B8F" w14:textId="77777777" w:rsidR="00EA61F7" w:rsidRPr="00B53138" w:rsidRDefault="00EA61F7" w:rsidP="00E45138">
            <w:pPr>
              <w:spacing w:after="240"/>
              <w:ind w:firstLine="0"/>
              <w:jc w:val="center"/>
              <w:rPr>
                <w:lang w:val="id-ID"/>
              </w:rPr>
            </w:pPr>
            <w:r w:rsidRPr="00B53138">
              <w:rPr>
                <w:lang w:val="id-ID"/>
              </w:rPr>
              <w:t>Kepala Dinas</w:t>
            </w:r>
          </w:p>
        </w:tc>
        <w:tc>
          <w:tcPr>
            <w:tcW w:w="2155" w:type="dxa"/>
          </w:tcPr>
          <w:p w14:paraId="51463332" w14:textId="77777777" w:rsidR="00EA61F7" w:rsidRPr="00B53138" w:rsidRDefault="00EA61F7" w:rsidP="00E45138">
            <w:pPr>
              <w:spacing w:after="240"/>
              <w:ind w:firstLine="0"/>
              <w:jc w:val="center"/>
              <w:rPr>
                <w:lang w:val="id-ID"/>
              </w:rPr>
            </w:pPr>
            <w:r>
              <w:rPr>
                <w:lang w:val="id-ID"/>
              </w:rPr>
              <w:t>Data bidang yang diinginkan berhasil dihapus.</w:t>
            </w:r>
          </w:p>
        </w:tc>
        <w:tc>
          <w:tcPr>
            <w:tcW w:w="1737" w:type="dxa"/>
          </w:tcPr>
          <w:p w14:paraId="4F4A29FC" w14:textId="17B35B94" w:rsidR="00EA61F7" w:rsidRDefault="00EA61F7" w:rsidP="00E45138">
            <w:pPr>
              <w:spacing w:after="240"/>
              <w:ind w:firstLine="0"/>
              <w:jc w:val="center"/>
              <w:rPr>
                <w:lang w:val="id-ID"/>
              </w:rPr>
            </w:pPr>
            <w:r>
              <w:rPr>
                <w:lang w:val="id-ID"/>
              </w:rPr>
              <w:t>Berhasil</w:t>
            </w:r>
          </w:p>
        </w:tc>
      </w:tr>
      <w:tr w:rsidR="00EA61F7" w:rsidRPr="00B53138" w14:paraId="3267C781" w14:textId="6B39751F" w:rsidTr="00EA61F7">
        <w:tc>
          <w:tcPr>
            <w:tcW w:w="753" w:type="dxa"/>
          </w:tcPr>
          <w:p w14:paraId="2A315969" w14:textId="77777777" w:rsidR="00EA61F7" w:rsidRPr="00B53138" w:rsidRDefault="00EA61F7" w:rsidP="00E45138">
            <w:pPr>
              <w:spacing w:after="240"/>
              <w:ind w:firstLine="0"/>
              <w:rPr>
                <w:lang w:val="id-ID"/>
              </w:rPr>
            </w:pPr>
            <w:r w:rsidRPr="00B53138">
              <w:rPr>
                <w:lang w:val="id-ID"/>
              </w:rPr>
              <w:t>US-0</w:t>
            </w:r>
            <w:r>
              <w:rPr>
                <w:lang w:val="id-ID"/>
              </w:rPr>
              <w:t>4</w:t>
            </w:r>
          </w:p>
        </w:tc>
        <w:tc>
          <w:tcPr>
            <w:tcW w:w="1642" w:type="dxa"/>
          </w:tcPr>
          <w:p w14:paraId="423FED3B" w14:textId="77777777" w:rsidR="00EA61F7" w:rsidRPr="00B53138" w:rsidRDefault="00EA61F7" w:rsidP="00E45138">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017" w:type="dxa"/>
          </w:tcPr>
          <w:p w14:paraId="297CD357" w14:textId="77777777" w:rsidR="00EA61F7" w:rsidRPr="00B53138" w:rsidRDefault="00EA61F7" w:rsidP="00E45138">
            <w:pPr>
              <w:spacing w:after="240"/>
              <w:ind w:firstLine="0"/>
              <w:rPr>
                <w:lang w:val="id-ID"/>
              </w:rPr>
            </w:pPr>
            <w:r>
              <w:rPr>
                <w:lang w:val="id-ID"/>
              </w:rPr>
              <w:t>Kepala dinas dapat mengakses semua proposal yang ada.</w:t>
            </w:r>
          </w:p>
        </w:tc>
        <w:tc>
          <w:tcPr>
            <w:tcW w:w="896" w:type="dxa"/>
          </w:tcPr>
          <w:p w14:paraId="34C48174" w14:textId="77777777" w:rsidR="00EA61F7" w:rsidRPr="00B53138" w:rsidRDefault="00EA61F7" w:rsidP="00E45138">
            <w:pPr>
              <w:spacing w:after="240"/>
              <w:ind w:firstLine="0"/>
              <w:jc w:val="center"/>
              <w:rPr>
                <w:lang w:val="id-ID"/>
              </w:rPr>
            </w:pPr>
            <w:r w:rsidRPr="00B53138">
              <w:rPr>
                <w:lang w:val="id-ID"/>
              </w:rPr>
              <w:t>Kepala Dinas</w:t>
            </w:r>
          </w:p>
        </w:tc>
        <w:tc>
          <w:tcPr>
            <w:tcW w:w="2155" w:type="dxa"/>
          </w:tcPr>
          <w:p w14:paraId="71A7189A" w14:textId="77777777" w:rsidR="00EA61F7" w:rsidRPr="00B53138" w:rsidRDefault="00EA61F7" w:rsidP="00E45138">
            <w:pPr>
              <w:spacing w:after="240"/>
              <w:ind w:firstLine="0"/>
              <w:jc w:val="center"/>
              <w:rPr>
                <w:lang w:val="id-ID"/>
              </w:rPr>
            </w:pPr>
            <w:r>
              <w:rPr>
                <w:lang w:val="id-ID"/>
              </w:rPr>
              <w:t>Semua proposal atribut proposal dapat dilihat.</w:t>
            </w:r>
          </w:p>
        </w:tc>
        <w:tc>
          <w:tcPr>
            <w:tcW w:w="1737" w:type="dxa"/>
          </w:tcPr>
          <w:p w14:paraId="164F1888" w14:textId="72E5BBEC" w:rsidR="00EA61F7" w:rsidRDefault="00EA61F7" w:rsidP="00E45138">
            <w:pPr>
              <w:spacing w:after="240"/>
              <w:ind w:firstLine="0"/>
              <w:jc w:val="center"/>
              <w:rPr>
                <w:lang w:val="id-ID"/>
              </w:rPr>
            </w:pPr>
            <w:r>
              <w:rPr>
                <w:lang w:val="id-ID"/>
              </w:rPr>
              <w:t>Berhasil</w:t>
            </w:r>
          </w:p>
        </w:tc>
      </w:tr>
      <w:tr w:rsidR="00EA61F7" w:rsidRPr="00B53138" w14:paraId="3EF29149" w14:textId="736CCD07" w:rsidTr="00EA61F7">
        <w:tc>
          <w:tcPr>
            <w:tcW w:w="753" w:type="dxa"/>
          </w:tcPr>
          <w:p w14:paraId="525D6792" w14:textId="77777777" w:rsidR="00EA61F7" w:rsidRDefault="00EA61F7" w:rsidP="00E45138">
            <w:pPr>
              <w:spacing w:after="240"/>
              <w:ind w:firstLine="0"/>
              <w:rPr>
                <w:lang w:val="id-ID"/>
              </w:rPr>
            </w:pPr>
            <w:r>
              <w:rPr>
                <w:lang w:val="id-ID"/>
              </w:rPr>
              <w:t>US-05</w:t>
            </w:r>
          </w:p>
        </w:tc>
        <w:tc>
          <w:tcPr>
            <w:tcW w:w="1642" w:type="dxa"/>
          </w:tcPr>
          <w:p w14:paraId="645B1F5C" w14:textId="77777777" w:rsidR="00EA61F7" w:rsidRPr="00B53138" w:rsidRDefault="00EA61F7" w:rsidP="00E45138">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017" w:type="dxa"/>
          </w:tcPr>
          <w:p w14:paraId="16CEE5AA" w14:textId="77777777" w:rsidR="00EA61F7" w:rsidRDefault="00EA61F7" w:rsidP="00E45138">
            <w:pPr>
              <w:spacing w:after="240"/>
              <w:ind w:firstLine="0"/>
              <w:rPr>
                <w:lang w:val="id-ID"/>
              </w:rPr>
            </w:pPr>
            <w:r>
              <w:rPr>
                <w:lang w:val="id-ID"/>
              </w:rPr>
              <w:t>Kepala dinas dapat mengubah status dari proposal yang ada.</w:t>
            </w:r>
          </w:p>
        </w:tc>
        <w:tc>
          <w:tcPr>
            <w:tcW w:w="896" w:type="dxa"/>
          </w:tcPr>
          <w:p w14:paraId="1A4D6B0D" w14:textId="77777777" w:rsidR="00EA61F7" w:rsidRPr="00B53138" w:rsidRDefault="00EA61F7" w:rsidP="00E45138">
            <w:pPr>
              <w:spacing w:after="240"/>
              <w:ind w:firstLine="0"/>
              <w:jc w:val="center"/>
              <w:rPr>
                <w:lang w:val="id-ID"/>
              </w:rPr>
            </w:pPr>
            <w:r w:rsidRPr="00B53138">
              <w:rPr>
                <w:lang w:val="id-ID"/>
              </w:rPr>
              <w:t>Kepala Dinas</w:t>
            </w:r>
          </w:p>
        </w:tc>
        <w:tc>
          <w:tcPr>
            <w:tcW w:w="2155" w:type="dxa"/>
          </w:tcPr>
          <w:p w14:paraId="27107F5B" w14:textId="77777777" w:rsidR="00EA61F7" w:rsidRDefault="00EA61F7" w:rsidP="00DA00AC">
            <w:pPr>
              <w:keepNext/>
              <w:spacing w:after="240"/>
              <w:ind w:firstLine="0"/>
              <w:jc w:val="center"/>
              <w:rPr>
                <w:lang w:val="id-ID"/>
              </w:rPr>
            </w:pPr>
            <w:r>
              <w:rPr>
                <w:lang w:val="id-ID"/>
              </w:rPr>
              <w:t>Semua proposal atribut proposal dapat dilihat.</w:t>
            </w:r>
          </w:p>
        </w:tc>
        <w:tc>
          <w:tcPr>
            <w:tcW w:w="1737" w:type="dxa"/>
          </w:tcPr>
          <w:p w14:paraId="30028B84" w14:textId="1FE9AE88" w:rsidR="00EA61F7" w:rsidRDefault="00EA61F7" w:rsidP="00DA00AC">
            <w:pPr>
              <w:keepNext/>
              <w:spacing w:after="240"/>
              <w:ind w:firstLine="0"/>
              <w:jc w:val="center"/>
              <w:rPr>
                <w:lang w:val="id-ID"/>
              </w:rPr>
            </w:pPr>
            <w:r>
              <w:rPr>
                <w:lang w:val="id-ID"/>
              </w:rPr>
              <w:t>Berhasil</w:t>
            </w:r>
          </w:p>
        </w:tc>
      </w:tr>
    </w:tbl>
    <w:p w14:paraId="33D4C721" w14:textId="529EC447" w:rsidR="009F0601" w:rsidRDefault="009F0601" w:rsidP="009F0601">
      <w:pPr>
        <w:ind w:firstLine="0"/>
        <w:rPr>
          <w:b/>
          <w:bCs/>
        </w:rPr>
      </w:pPr>
    </w:p>
    <w:p w14:paraId="35E5FCC3" w14:textId="77777777" w:rsidR="009F0601" w:rsidRDefault="009F0601" w:rsidP="009F0601">
      <w:pPr>
        <w:pStyle w:val="Caption"/>
        <w:tabs>
          <w:tab w:val="center" w:pos="4785"/>
          <w:tab w:val="left" w:pos="8010"/>
        </w:tabs>
        <w:rPr>
          <w:i w:val="0"/>
          <w:color w:val="auto"/>
          <w:spacing w:val="-2"/>
          <w:sz w:val="24"/>
          <w:szCs w:val="24"/>
          <w:lang w:val="id-ID"/>
        </w:rPr>
      </w:pPr>
      <w:r w:rsidRPr="00685DF9">
        <w:rPr>
          <w:i w:val="0"/>
          <w:color w:val="auto"/>
          <w:sz w:val="24"/>
          <w:szCs w:val="24"/>
          <w:lang w:val="id-ID"/>
        </w:rPr>
        <w:t>Berdasarkan</w:t>
      </w:r>
      <w:r w:rsidRPr="00685DF9">
        <w:rPr>
          <w:i w:val="0"/>
          <w:color w:val="auto"/>
          <w:spacing w:val="-12"/>
          <w:sz w:val="24"/>
          <w:szCs w:val="24"/>
          <w:lang w:val="id-ID"/>
        </w:rPr>
        <w:t xml:space="preserve"> </w:t>
      </w:r>
      <w:r w:rsidRPr="00685DF9">
        <w:rPr>
          <w:i w:val="0"/>
          <w:color w:val="auto"/>
          <w:sz w:val="24"/>
          <w:szCs w:val="24"/>
          <w:lang w:val="id-ID"/>
        </w:rPr>
        <w:t>hasil</w:t>
      </w:r>
      <w:r w:rsidRPr="00685DF9">
        <w:rPr>
          <w:i w:val="0"/>
          <w:color w:val="auto"/>
          <w:spacing w:val="-10"/>
          <w:sz w:val="24"/>
          <w:szCs w:val="24"/>
          <w:lang w:val="id-ID"/>
        </w:rPr>
        <w:t xml:space="preserve"> </w:t>
      </w:r>
      <w:r w:rsidRPr="00685DF9">
        <w:rPr>
          <w:i w:val="0"/>
          <w:color w:val="auto"/>
          <w:sz w:val="24"/>
          <w:szCs w:val="24"/>
          <w:lang w:val="id-ID"/>
        </w:rPr>
        <w:t>tersebut</w:t>
      </w:r>
      <w:r w:rsidRPr="00685DF9">
        <w:rPr>
          <w:i w:val="0"/>
          <w:color w:val="auto"/>
          <w:spacing w:val="-10"/>
          <w:sz w:val="24"/>
          <w:szCs w:val="24"/>
          <w:lang w:val="id-ID"/>
        </w:rPr>
        <w:t xml:space="preserve"> </w:t>
      </w:r>
      <w:r w:rsidRPr="00685DF9">
        <w:rPr>
          <w:i w:val="0"/>
          <w:color w:val="auto"/>
          <w:sz w:val="24"/>
          <w:szCs w:val="24"/>
          <w:lang w:val="id-ID"/>
        </w:rPr>
        <w:t>maka</w:t>
      </w:r>
      <w:r w:rsidRPr="00685DF9">
        <w:rPr>
          <w:i w:val="0"/>
          <w:color w:val="auto"/>
          <w:spacing w:val="-10"/>
          <w:sz w:val="24"/>
          <w:szCs w:val="24"/>
          <w:lang w:val="id-ID"/>
        </w:rPr>
        <w:t xml:space="preserve"> </w:t>
      </w:r>
      <w:r w:rsidRPr="00685DF9">
        <w:rPr>
          <w:i w:val="0"/>
          <w:color w:val="auto"/>
          <w:sz w:val="24"/>
          <w:szCs w:val="24"/>
          <w:lang w:val="id-ID"/>
        </w:rPr>
        <w:t>tahap</w:t>
      </w:r>
      <w:r w:rsidRPr="00685DF9">
        <w:rPr>
          <w:i w:val="0"/>
          <w:color w:val="auto"/>
          <w:spacing w:val="-8"/>
          <w:sz w:val="24"/>
          <w:szCs w:val="24"/>
          <w:lang w:val="id-ID"/>
        </w:rPr>
        <w:t xml:space="preserve"> </w:t>
      </w:r>
      <w:r w:rsidRPr="00685DF9">
        <w:rPr>
          <w:i w:val="0"/>
          <w:color w:val="auto"/>
          <w:sz w:val="24"/>
          <w:szCs w:val="24"/>
          <w:lang w:val="id-ID"/>
        </w:rPr>
        <w:t>implementasi</w:t>
      </w:r>
      <w:r w:rsidRPr="00685DF9">
        <w:rPr>
          <w:i w:val="0"/>
          <w:color w:val="auto"/>
          <w:spacing w:val="-7"/>
          <w:sz w:val="24"/>
          <w:szCs w:val="24"/>
          <w:lang w:val="id-ID"/>
        </w:rPr>
        <w:t xml:space="preserve"> </w:t>
      </w:r>
      <w:r w:rsidRPr="00685DF9">
        <w:rPr>
          <w:i w:val="0"/>
          <w:color w:val="auto"/>
          <w:sz w:val="24"/>
          <w:szCs w:val="24"/>
          <w:lang w:val="id-ID"/>
        </w:rPr>
        <w:t>telah</w:t>
      </w:r>
      <w:r w:rsidRPr="00685DF9">
        <w:rPr>
          <w:i w:val="0"/>
          <w:color w:val="auto"/>
          <w:spacing w:val="-12"/>
          <w:sz w:val="24"/>
          <w:szCs w:val="24"/>
          <w:lang w:val="id-ID"/>
        </w:rPr>
        <w:t xml:space="preserve"> </w:t>
      </w:r>
      <w:r w:rsidRPr="00685DF9">
        <w:rPr>
          <w:i w:val="0"/>
          <w:color w:val="auto"/>
          <w:sz w:val="24"/>
          <w:szCs w:val="24"/>
          <w:lang w:val="id-ID"/>
        </w:rPr>
        <w:t>selesai</w:t>
      </w:r>
      <w:r w:rsidRPr="00685DF9">
        <w:rPr>
          <w:i w:val="0"/>
          <w:color w:val="auto"/>
          <w:spacing w:val="-7"/>
          <w:sz w:val="24"/>
          <w:szCs w:val="24"/>
          <w:lang w:val="id-ID"/>
        </w:rPr>
        <w:t xml:space="preserve"> </w:t>
      </w:r>
      <w:r w:rsidRPr="00685DF9">
        <w:rPr>
          <w:i w:val="0"/>
          <w:color w:val="auto"/>
          <w:sz w:val="24"/>
          <w:szCs w:val="24"/>
          <w:lang w:val="id-ID"/>
        </w:rPr>
        <w:t xml:space="preserve">dan siklus pengembangan dapat berlanjut ke tahapan </w:t>
      </w:r>
      <w:proofErr w:type="spellStart"/>
      <w:r w:rsidRPr="00685DF9">
        <w:rPr>
          <w:i w:val="0"/>
          <w:iCs w:val="0"/>
          <w:color w:val="auto"/>
          <w:sz w:val="24"/>
          <w:szCs w:val="24"/>
          <w:lang w:val="id-ID"/>
        </w:rPr>
        <w:t>retrospektif</w:t>
      </w:r>
      <w:proofErr w:type="spellEnd"/>
      <w:r w:rsidRPr="00685DF9">
        <w:rPr>
          <w:i w:val="0"/>
          <w:color w:val="auto"/>
          <w:spacing w:val="-2"/>
          <w:sz w:val="24"/>
          <w:szCs w:val="24"/>
          <w:lang w:val="id-ID"/>
        </w:rPr>
        <w:t>.</w:t>
      </w:r>
    </w:p>
    <w:p w14:paraId="44555A1A" w14:textId="77777777" w:rsidR="009F0601" w:rsidRDefault="009F0601" w:rsidP="009F0601">
      <w:pPr>
        <w:pStyle w:val="Caption"/>
        <w:tabs>
          <w:tab w:val="center" w:pos="4785"/>
          <w:tab w:val="left" w:pos="8010"/>
        </w:tabs>
        <w:rPr>
          <w:i w:val="0"/>
          <w:color w:val="auto"/>
          <w:spacing w:val="-2"/>
          <w:sz w:val="24"/>
          <w:szCs w:val="24"/>
          <w:lang w:val="id-ID"/>
        </w:rPr>
      </w:pPr>
    </w:p>
    <w:p w14:paraId="0FE3AF52" w14:textId="63D8A317" w:rsidR="00B53138" w:rsidRPr="009F0601" w:rsidRDefault="003F317B" w:rsidP="00F82818">
      <w:pPr>
        <w:pStyle w:val="Caption"/>
        <w:numPr>
          <w:ilvl w:val="0"/>
          <w:numId w:val="35"/>
        </w:numPr>
        <w:tabs>
          <w:tab w:val="center" w:pos="4785"/>
          <w:tab w:val="left" w:pos="8010"/>
        </w:tabs>
        <w:rPr>
          <w:i w:val="0"/>
          <w:color w:val="auto"/>
          <w:spacing w:val="-2"/>
          <w:sz w:val="24"/>
          <w:szCs w:val="24"/>
          <w:lang w:val="id-ID"/>
        </w:rPr>
      </w:pPr>
      <w:proofErr w:type="spellStart"/>
      <w:r w:rsidRPr="009F0601">
        <w:rPr>
          <w:color w:val="auto"/>
          <w:sz w:val="24"/>
          <w:szCs w:val="24"/>
          <w:lang w:val="id-ID"/>
        </w:rPr>
        <w:t>Retrospektif</w:t>
      </w:r>
      <w:proofErr w:type="spellEnd"/>
    </w:p>
    <w:p w14:paraId="4E03579B" w14:textId="3039EFBC" w:rsidR="00B53138" w:rsidRDefault="00B53138" w:rsidP="009F0601">
      <w:pPr>
        <w:tabs>
          <w:tab w:val="left" w:pos="1524"/>
        </w:tabs>
        <w:rPr>
          <w:lang w:val="id-ID"/>
        </w:rPr>
      </w:pPr>
      <w:r w:rsidRPr="00B53138">
        <w:rPr>
          <w:lang w:val="id-ID"/>
        </w:rPr>
        <w:t>Pada</w:t>
      </w:r>
      <w:r w:rsidRPr="00B53138">
        <w:rPr>
          <w:spacing w:val="-4"/>
          <w:lang w:val="id-ID"/>
        </w:rPr>
        <w:t xml:space="preserve"> </w:t>
      </w:r>
      <w:r w:rsidRPr="00B53138">
        <w:rPr>
          <w:lang w:val="id-ID"/>
        </w:rPr>
        <w:t>Penghujung</w:t>
      </w:r>
      <w:r w:rsidRPr="00B53138">
        <w:rPr>
          <w:spacing w:val="-5"/>
          <w:lang w:val="id-ID"/>
        </w:rPr>
        <w:t xml:space="preserve"> </w:t>
      </w:r>
      <w:r w:rsidRPr="00B53138">
        <w:rPr>
          <w:lang w:val="id-ID"/>
        </w:rPr>
        <w:t>iterasi</w:t>
      </w:r>
      <w:r w:rsidRPr="00B53138">
        <w:rPr>
          <w:spacing w:val="-5"/>
          <w:lang w:val="id-ID"/>
        </w:rPr>
        <w:t xml:space="preserve"> </w:t>
      </w:r>
      <w:r w:rsidRPr="00B53138">
        <w:rPr>
          <w:lang w:val="id-ID"/>
        </w:rPr>
        <w:t>dilakukan</w:t>
      </w:r>
      <w:r w:rsidRPr="00B53138">
        <w:rPr>
          <w:spacing w:val="-10"/>
          <w:lang w:val="id-ID"/>
        </w:rPr>
        <w:t xml:space="preserve"> </w:t>
      </w:r>
      <w:r w:rsidRPr="00B53138">
        <w:rPr>
          <w:lang w:val="id-ID"/>
        </w:rPr>
        <w:t>evaluasi</w:t>
      </w:r>
      <w:r w:rsidRPr="00B53138">
        <w:rPr>
          <w:spacing w:val="-5"/>
          <w:lang w:val="id-ID"/>
        </w:rPr>
        <w:t xml:space="preserve"> </w:t>
      </w:r>
      <w:r w:rsidRPr="00B53138">
        <w:rPr>
          <w:lang w:val="id-ID"/>
        </w:rPr>
        <w:t>terhadap</w:t>
      </w:r>
      <w:r w:rsidRPr="00B53138">
        <w:rPr>
          <w:spacing w:val="-5"/>
          <w:lang w:val="id-ID"/>
        </w:rPr>
        <w:t xml:space="preserve"> </w:t>
      </w:r>
      <w:r w:rsidRPr="00B53138">
        <w:rPr>
          <w:lang w:val="id-ID"/>
        </w:rPr>
        <w:t>pengembangan</w:t>
      </w:r>
      <w:r w:rsidRPr="00B53138">
        <w:rPr>
          <w:spacing w:val="-5"/>
          <w:lang w:val="id-ID"/>
        </w:rPr>
        <w:t xml:space="preserve"> </w:t>
      </w:r>
      <w:r w:rsidRPr="00B53138">
        <w:rPr>
          <w:lang w:val="id-ID"/>
        </w:rPr>
        <w:t>yang</w:t>
      </w:r>
      <w:r w:rsidRPr="00B53138">
        <w:rPr>
          <w:spacing w:val="-5"/>
          <w:lang w:val="id-ID"/>
        </w:rPr>
        <w:t xml:space="preserve"> </w:t>
      </w:r>
      <w:r w:rsidRPr="00B53138">
        <w:rPr>
          <w:lang w:val="id-ID"/>
        </w:rPr>
        <w:t>telah dijalankan seperti dijelaskan pada</w:t>
      </w:r>
      <w:r w:rsidR="009F0601">
        <w:t xml:space="preserve"> </w:t>
      </w:r>
      <w:proofErr w:type="spellStart"/>
      <w:r w:rsidR="009F0601">
        <w:t>tabel</w:t>
      </w:r>
      <w:proofErr w:type="spellEnd"/>
      <w:r w:rsidR="009F0601">
        <w:t xml:space="preserve"> </w:t>
      </w:r>
      <w:r w:rsidRPr="00B53138">
        <w:rPr>
          <w:lang w:val="id-ID"/>
        </w:rPr>
        <w:tab/>
      </w:r>
    </w:p>
    <w:p w14:paraId="1DCF70E8" w14:textId="77777777" w:rsidR="002140A5" w:rsidRDefault="002140A5" w:rsidP="009F0601">
      <w:pPr>
        <w:tabs>
          <w:tab w:val="left" w:pos="1524"/>
        </w:tabs>
        <w:rPr>
          <w:lang w:val="id-ID"/>
        </w:rPr>
      </w:pPr>
    </w:p>
    <w:p w14:paraId="6C05D7E1" w14:textId="0938D0C0" w:rsidR="002140A5" w:rsidRPr="002140A5" w:rsidRDefault="002140A5" w:rsidP="002140A5">
      <w:pPr>
        <w:pStyle w:val="Caption"/>
        <w:keepNext/>
        <w:jc w:val="center"/>
        <w:rPr>
          <w:i w:val="0"/>
          <w:iCs w:val="0"/>
          <w:color w:val="auto"/>
          <w:sz w:val="24"/>
          <w:szCs w:val="24"/>
        </w:rPr>
      </w:pPr>
      <w:r w:rsidRPr="002140A5">
        <w:rPr>
          <w:i w:val="0"/>
          <w:iCs w:val="0"/>
          <w:color w:val="auto"/>
          <w:sz w:val="24"/>
          <w:szCs w:val="24"/>
        </w:rPr>
        <w:lastRenderedPageBreak/>
        <w:t xml:space="preserve">Tabel </w:t>
      </w:r>
      <w:r w:rsidR="006D7736">
        <w:rPr>
          <w:i w:val="0"/>
          <w:iCs w:val="0"/>
          <w:color w:val="auto"/>
          <w:sz w:val="24"/>
          <w:szCs w:val="24"/>
        </w:rPr>
        <w:fldChar w:fldCharType="begin"/>
      </w:r>
      <w:r w:rsidR="006D7736">
        <w:rPr>
          <w:i w:val="0"/>
          <w:iCs w:val="0"/>
          <w:color w:val="auto"/>
          <w:sz w:val="24"/>
          <w:szCs w:val="24"/>
        </w:rPr>
        <w:instrText xml:space="preserve"> STYLEREF 1 \s </w:instrText>
      </w:r>
      <w:r w:rsidR="006D7736">
        <w:rPr>
          <w:i w:val="0"/>
          <w:iCs w:val="0"/>
          <w:color w:val="auto"/>
          <w:sz w:val="24"/>
          <w:szCs w:val="24"/>
        </w:rPr>
        <w:fldChar w:fldCharType="separate"/>
      </w:r>
      <w:r w:rsidR="006D7736">
        <w:rPr>
          <w:i w:val="0"/>
          <w:iCs w:val="0"/>
          <w:noProof/>
          <w:color w:val="auto"/>
          <w:sz w:val="24"/>
          <w:szCs w:val="24"/>
        </w:rPr>
        <w:t>4</w:t>
      </w:r>
      <w:r w:rsidR="006D7736">
        <w:rPr>
          <w:i w:val="0"/>
          <w:iCs w:val="0"/>
          <w:color w:val="auto"/>
          <w:sz w:val="24"/>
          <w:szCs w:val="24"/>
        </w:rPr>
        <w:fldChar w:fldCharType="end"/>
      </w:r>
      <w:r w:rsidR="006D7736">
        <w:rPr>
          <w:i w:val="0"/>
          <w:iCs w:val="0"/>
          <w:color w:val="auto"/>
          <w:sz w:val="24"/>
          <w:szCs w:val="24"/>
        </w:rPr>
        <w:t>.</w:t>
      </w:r>
      <w:r w:rsidR="006D7736">
        <w:rPr>
          <w:i w:val="0"/>
          <w:iCs w:val="0"/>
          <w:color w:val="auto"/>
          <w:sz w:val="24"/>
          <w:szCs w:val="24"/>
        </w:rPr>
        <w:fldChar w:fldCharType="begin"/>
      </w:r>
      <w:r w:rsidR="006D7736">
        <w:rPr>
          <w:i w:val="0"/>
          <w:iCs w:val="0"/>
          <w:color w:val="auto"/>
          <w:sz w:val="24"/>
          <w:szCs w:val="24"/>
        </w:rPr>
        <w:instrText xml:space="preserve"> SEQ Tabel \* ARABIC \s 1 </w:instrText>
      </w:r>
      <w:r w:rsidR="006D7736">
        <w:rPr>
          <w:i w:val="0"/>
          <w:iCs w:val="0"/>
          <w:color w:val="auto"/>
          <w:sz w:val="24"/>
          <w:szCs w:val="24"/>
        </w:rPr>
        <w:fldChar w:fldCharType="separate"/>
      </w:r>
      <w:r w:rsidR="006D7736">
        <w:rPr>
          <w:i w:val="0"/>
          <w:iCs w:val="0"/>
          <w:noProof/>
          <w:color w:val="auto"/>
          <w:sz w:val="24"/>
          <w:szCs w:val="24"/>
        </w:rPr>
        <w:t>8</w:t>
      </w:r>
      <w:r w:rsidR="006D7736">
        <w:rPr>
          <w:i w:val="0"/>
          <w:iCs w:val="0"/>
          <w:color w:val="auto"/>
          <w:sz w:val="24"/>
          <w:szCs w:val="24"/>
        </w:rPr>
        <w:fldChar w:fldCharType="end"/>
      </w:r>
      <w:r w:rsidRPr="002140A5">
        <w:rPr>
          <w:i w:val="0"/>
          <w:iCs w:val="0"/>
          <w:color w:val="auto"/>
          <w:sz w:val="24"/>
          <w:szCs w:val="24"/>
          <w:lang w:val="id-ID"/>
        </w:rPr>
        <w:t xml:space="preserve"> </w:t>
      </w:r>
      <w:proofErr w:type="spellStart"/>
      <w:r w:rsidRPr="002140A5">
        <w:rPr>
          <w:i w:val="0"/>
          <w:iCs w:val="0"/>
          <w:color w:val="auto"/>
          <w:sz w:val="24"/>
          <w:szCs w:val="24"/>
          <w:lang w:val="id-ID"/>
        </w:rPr>
        <w:t>Retrospektif</w:t>
      </w:r>
      <w:proofErr w:type="spellEnd"/>
      <w:r w:rsidRPr="002140A5">
        <w:rPr>
          <w:i w:val="0"/>
          <w:iCs w:val="0"/>
          <w:color w:val="auto"/>
          <w:sz w:val="24"/>
          <w:szCs w:val="24"/>
          <w:lang w:val="id-ID"/>
        </w:rPr>
        <w:t xml:space="preserve"> Iterasi 2</w:t>
      </w:r>
    </w:p>
    <w:tbl>
      <w:tblPr>
        <w:tblStyle w:val="TableGrid"/>
        <w:tblW w:w="8647" w:type="dxa"/>
        <w:tblInd w:w="279" w:type="dxa"/>
        <w:tblLook w:val="04A0" w:firstRow="1" w:lastRow="0" w:firstColumn="1" w:lastColumn="0" w:noHBand="0" w:noVBand="1"/>
      </w:tblPr>
      <w:tblGrid>
        <w:gridCol w:w="640"/>
        <w:gridCol w:w="1914"/>
        <w:gridCol w:w="3589"/>
        <w:gridCol w:w="2504"/>
      </w:tblGrid>
      <w:tr w:rsidR="00B53138" w:rsidRPr="00B53138" w14:paraId="681E089E" w14:textId="77777777" w:rsidTr="009F0601">
        <w:tc>
          <w:tcPr>
            <w:tcW w:w="640" w:type="dxa"/>
          </w:tcPr>
          <w:p w14:paraId="7144A5A1" w14:textId="77777777" w:rsidR="00B53138" w:rsidRPr="00B53138" w:rsidRDefault="00B53138" w:rsidP="00E45138">
            <w:pPr>
              <w:spacing w:after="240"/>
              <w:ind w:firstLine="0"/>
              <w:jc w:val="center"/>
              <w:rPr>
                <w:i/>
                <w:iCs/>
                <w:sz w:val="20"/>
                <w:szCs w:val="20"/>
                <w:lang w:val="id-ID"/>
              </w:rPr>
            </w:pPr>
            <w:r w:rsidRPr="00B53138">
              <w:rPr>
                <w:i/>
                <w:iCs/>
                <w:sz w:val="20"/>
                <w:szCs w:val="20"/>
                <w:lang w:val="id-ID"/>
              </w:rPr>
              <w:t xml:space="preserve">Kode User </w:t>
            </w:r>
            <w:proofErr w:type="spellStart"/>
            <w:r w:rsidRPr="00B53138">
              <w:rPr>
                <w:i/>
                <w:iCs/>
                <w:sz w:val="20"/>
                <w:szCs w:val="20"/>
                <w:lang w:val="id-ID"/>
              </w:rPr>
              <w:t>Story</w:t>
            </w:r>
            <w:proofErr w:type="spellEnd"/>
          </w:p>
        </w:tc>
        <w:tc>
          <w:tcPr>
            <w:tcW w:w="1914" w:type="dxa"/>
          </w:tcPr>
          <w:p w14:paraId="719306E6" w14:textId="77777777" w:rsidR="00B53138" w:rsidRPr="00B53138" w:rsidRDefault="00B53138" w:rsidP="00E45138">
            <w:pPr>
              <w:spacing w:after="240"/>
              <w:ind w:firstLine="0"/>
              <w:jc w:val="center"/>
              <w:rPr>
                <w:i/>
                <w:iCs/>
                <w:sz w:val="20"/>
                <w:szCs w:val="20"/>
                <w:lang w:val="id-ID"/>
              </w:rPr>
            </w:pPr>
            <w:r w:rsidRPr="00B53138">
              <w:rPr>
                <w:i/>
                <w:iCs/>
                <w:sz w:val="20"/>
                <w:szCs w:val="20"/>
                <w:lang w:val="id-ID"/>
              </w:rPr>
              <w:t>Estimasi (Hari)</w:t>
            </w:r>
          </w:p>
        </w:tc>
        <w:tc>
          <w:tcPr>
            <w:tcW w:w="3589" w:type="dxa"/>
          </w:tcPr>
          <w:p w14:paraId="307C97AC" w14:textId="77777777" w:rsidR="00B53138" w:rsidRPr="00B53138" w:rsidRDefault="00B53138" w:rsidP="00E45138">
            <w:pPr>
              <w:spacing w:after="240"/>
              <w:ind w:firstLine="0"/>
              <w:jc w:val="center"/>
              <w:rPr>
                <w:i/>
                <w:iCs/>
                <w:sz w:val="20"/>
                <w:szCs w:val="20"/>
                <w:lang w:val="id-ID"/>
              </w:rPr>
            </w:pPr>
            <w:r w:rsidRPr="00B53138">
              <w:rPr>
                <w:i/>
                <w:iCs/>
                <w:sz w:val="20"/>
                <w:szCs w:val="20"/>
                <w:lang w:val="id-ID"/>
              </w:rPr>
              <w:t>Skala</w:t>
            </w:r>
          </w:p>
        </w:tc>
        <w:tc>
          <w:tcPr>
            <w:tcW w:w="2504" w:type="dxa"/>
          </w:tcPr>
          <w:p w14:paraId="36D36D8A" w14:textId="77777777" w:rsidR="00B53138" w:rsidRPr="00B53138" w:rsidRDefault="00B53138" w:rsidP="00E45138">
            <w:pPr>
              <w:spacing w:after="240"/>
              <w:ind w:firstLine="0"/>
              <w:jc w:val="center"/>
              <w:rPr>
                <w:i/>
                <w:iCs/>
                <w:sz w:val="20"/>
                <w:szCs w:val="20"/>
                <w:lang w:val="id-ID"/>
              </w:rPr>
            </w:pPr>
            <w:r w:rsidRPr="00B53138">
              <w:rPr>
                <w:i/>
                <w:iCs/>
                <w:sz w:val="20"/>
                <w:szCs w:val="20"/>
                <w:lang w:val="id-ID"/>
              </w:rPr>
              <w:t>Realisasi (Hari)</w:t>
            </w:r>
          </w:p>
        </w:tc>
      </w:tr>
      <w:tr w:rsidR="00B53138" w:rsidRPr="00B53138" w14:paraId="78D0AFBF" w14:textId="77777777" w:rsidTr="009B1931">
        <w:trPr>
          <w:trHeight w:val="613"/>
        </w:trPr>
        <w:tc>
          <w:tcPr>
            <w:tcW w:w="640" w:type="dxa"/>
          </w:tcPr>
          <w:p w14:paraId="633D8C28" w14:textId="444A8F06" w:rsidR="00B53138" w:rsidRPr="00B53138" w:rsidRDefault="00B53138" w:rsidP="00E45138">
            <w:pPr>
              <w:spacing w:after="240"/>
              <w:ind w:firstLine="0"/>
              <w:jc w:val="center"/>
              <w:rPr>
                <w:sz w:val="20"/>
                <w:szCs w:val="20"/>
                <w:lang w:val="id-ID"/>
              </w:rPr>
            </w:pPr>
            <w:r w:rsidRPr="00B53138">
              <w:rPr>
                <w:sz w:val="20"/>
                <w:szCs w:val="20"/>
                <w:lang w:val="id-ID"/>
              </w:rPr>
              <w:t>US-0</w:t>
            </w:r>
            <w:r w:rsidR="00F723BD">
              <w:rPr>
                <w:sz w:val="20"/>
                <w:szCs w:val="20"/>
                <w:lang w:val="id-ID"/>
              </w:rPr>
              <w:t>3</w:t>
            </w:r>
          </w:p>
        </w:tc>
        <w:tc>
          <w:tcPr>
            <w:tcW w:w="1914" w:type="dxa"/>
          </w:tcPr>
          <w:p w14:paraId="4B36D6E9" w14:textId="77777777" w:rsidR="00B53138" w:rsidRPr="00B53138" w:rsidRDefault="00B53138" w:rsidP="00E45138">
            <w:pPr>
              <w:spacing w:after="240"/>
              <w:ind w:firstLine="0"/>
              <w:jc w:val="center"/>
              <w:rPr>
                <w:sz w:val="20"/>
                <w:szCs w:val="20"/>
                <w:lang w:val="id-ID"/>
              </w:rPr>
            </w:pPr>
            <w:r w:rsidRPr="00B53138">
              <w:rPr>
                <w:sz w:val="20"/>
                <w:szCs w:val="20"/>
                <w:lang w:val="id-ID"/>
              </w:rPr>
              <w:t>6</w:t>
            </w:r>
          </w:p>
        </w:tc>
        <w:tc>
          <w:tcPr>
            <w:tcW w:w="3589" w:type="dxa"/>
          </w:tcPr>
          <w:p w14:paraId="11DF9691" w14:textId="77777777" w:rsidR="00B53138" w:rsidRPr="00B53138" w:rsidRDefault="00B53138" w:rsidP="00E45138">
            <w:pPr>
              <w:spacing w:after="240"/>
              <w:ind w:firstLine="0"/>
              <w:jc w:val="center"/>
              <w:rPr>
                <w:sz w:val="20"/>
                <w:szCs w:val="20"/>
                <w:lang w:val="id-ID"/>
              </w:rPr>
            </w:pPr>
            <w:r w:rsidRPr="00B53138">
              <w:rPr>
                <w:sz w:val="20"/>
                <w:szCs w:val="20"/>
                <w:lang w:val="id-ID"/>
              </w:rPr>
              <w:t>3</w:t>
            </w:r>
          </w:p>
          <w:p w14:paraId="499FFE0F" w14:textId="77777777" w:rsidR="00B53138" w:rsidRPr="00B53138" w:rsidRDefault="00B53138" w:rsidP="00E45138">
            <w:pPr>
              <w:spacing w:after="240"/>
              <w:ind w:firstLine="0"/>
              <w:jc w:val="center"/>
              <w:rPr>
                <w:sz w:val="20"/>
                <w:szCs w:val="20"/>
                <w:lang w:val="id-ID"/>
              </w:rPr>
            </w:pPr>
          </w:p>
          <w:p w14:paraId="19E266EF" w14:textId="77777777" w:rsidR="00B53138" w:rsidRPr="00B53138" w:rsidRDefault="00B53138" w:rsidP="00E45138">
            <w:pPr>
              <w:spacing w:after="240"/>
              <w:ind w:firstLine="0"/>
              <w:jc w:val="center"/>
              <w:rPr>
                <w:sz w:val="20"/>
                <w:szCs w:val="20"/>
                <w:lang w:val="id-ID"/>
              </w:rPr>
            </w:pPr>
          </w:p>
        </w:tc>
        <w:tc>
          <w:tcPr>
            <w:tcW w:w="2504" w:type="dxa"/>
          </w:tcPr>
          <w:p w14:paraId="1D939E5E" w14:textId="286F8904" w:rsidR="00B53138" w:rsidRPr="00B53138" w:rsidRDefault="00F723BD" w:rsidP="00E45138">
            <w:pPr>
              <w:spacing w:after="240"/>
              <w:ind w:firstLine="0"/>
              <w:jc w:val="center"/>
              <w:rPr>
                <w:sz w:val="20"/>
                <w:szCs w:val="20"/>
                <w:lang w:val="id-ID"/>
              </w:rPr>
            </w:pPr>
            <w:r>
              <w:rPr>
                <w:sz w:val="20"/>
                <w:szCs w:val="20"/>
                <w:lang w:val="id-ID"/>
              </w:rPr>
              <w:t>1</w:t>
            </w:r>
          </w:p>
          <w:p w14:paraId="432F30D3" w14:textId="77777777" w:rsidR="00B53138" w:rsidRPr="00B53138" w:rsidRDefault="00B53138" w:rsidP="00E45138">
            <w:pPr>
              <w:spacing w:after="240"/>
              <w:ind w:firstLine="0"/>
              <w:jc w:val="center"/>
              <w:rPr>
                <w:sz w:val="20"/>
                <w:szCs w:val="20"/>
                <w:lang w:val="id-ID"/>
              </w:rPr>
            </w:pPr>
          </w:p>
          <w:p w14:paraId="0470DCBB" w14:textId="77777777" w:rsidR="00B53138" w:rsidRPr="00B53138" w:rsidRDefault="00B53138" w:rsidP="00E45138">
            <w:pPr>
              <w:spacing w:after="240"/>
              <w:ind w:firstLine="0"/>
              <w:jc w:val="center"/>
              <w:rPr>
                <w:sz w:val="20"/>
                <w:szCs w:val="20"/>
                <w:lang w:val="id-ID"/>
              </w:rPr>
            </w:pPr>
          </w:p>
        </w:tc>
      </w:tr>
      <w:tr w:rsidR="00B53138" w:rsidRPr="00B53138" w14:paraId="28AD4051" w14:textId="77777777" w:rsidTr="009F0601">
        <w:tc>
          <w:tcPr>
            <w:tcW w:w="640" w:type="dxa"/>
          </w:tcPr>
          <w:p w14:paraId="78F32CF7" w14:textId="5339A90B" w:rsidR="00B53138" w:rsidRPr="00B53138" w:rsidRDefault="00B53138" w:rsidP="00E45138">
            <w:pPr>
              <w:spacing w:after="240"/>
              <w:ind w:firstLine="0"/>
              <w:jc w:val="center"/>
              <w:rPr>
                <w:sz w:val="20"/>
                <w:szCs w:val="20"/>
                <w:lang w:val="id-ID"/>
              </w:rPr>
            </w:pPr>
            <w:r w:rsidRPr="00B53138">
              <w:rPr>
                <w:sz w:val="20"/>
                <w:szCs w:val="20"/>
                <w:lang w:val="id-ID"/>
              </w:rPr>
              <w:t>US-0</w:t>
            </w:r>
            <w:r w:rsidR="00F723BD">
              <w:rPr>
                <w:sz w:val="20"/>
                <w:szCs w:val="20"/>
                <w:lang w:val="id-ID"/>
              </w:rPr>
              <w:t>4</w:t>
            </w:r>
          </w:p>
        </w:tc>
        <w:tc>
          <w:tcPr>
            <w:tcW w:w="1914" w:type="dxa"/>
          </w:tcPr>
          <w:p w14:paraId="2411063B" w14:textId="77777777" w:rsidR="00B53138" w:rsidRPr="00B53138" w:rsidRDefault="00B53138" w:rsidP="00E45138">
            <w:pPr>
              <w:spacing w:after="240"/>
              <w:ind w:firstLine="0"/>
              <w:jc w:val="center"/>
              <w:rPr>
                <w:sz w:val="20"/>
                <w:szCs w:val="20"/>
                <w:lang w:val="id-ID"/>
              </w:rPr>
            </w:pPr>
            <w:r w:rsidRPr="00B53138">
              <w:rPr>
                <w:sz w:val="20"/>
                <w:szCs w:val="20"/>
                <w:lang w:val="id-ID"/>
              </w:rPr>
              <w:t>6</w:t>
            </w:r>
          </w:p>
        </w:tc>
        <w:tc>
          <w:tcPr>
            <w:tcW w:w="3589" w:type="dxa"/>
          </w:tcPr>
          <w:p w14:paraId="3C28BAB5" w14:textId="77777777" w:rsidR="00B53138" w:rsidRPr="00B53138" w:rsidRDefault="00B53138" w:rsidP="00E45138">
            <w:pPr>
              <w:spacing w:after="240"/>
              <w:ind w:firstLine="0"/>
              <w:jc w:val="center"/>
              <w:rPr>
                <w:sz w:val="20"/>
                <w:szCs w:val="20"/>
                <w:lang w:val="id-ID"/>
              </w:rPr>
            </w:pPr>
            <w:r w:rsidRPr="00B53138">
              <w:rPr>
                <w:sz w:val="20"/>
                <w:szCs w:val="20"/>
                <w:lang w:val="id-ID"/>
              </w:rPr>
              <w:t>3</w:t>
            </w:r>
          </w:p>
          <w:p w14:paraId="018F9137" w14:textId="77777777" w:rsidR="00B53138" w:rsidRPr="00B53138" w:rsidRDefault="00B53138" w:rsidP="00E45138">
            <w:pPr>
              <w:spacing w:after="240"/>
              <w:ind w:firstLine="0"/>
              <w:jc w:val="center"/>
              <w:rPr>
                <w:sz w:val="20"/>
                <w:szCs w:val="20"/>
                <w:lang w:val="id-ID"/>
              </w:rPr>
            </w:pPr>
          </w:p>
        </w:tc>
        <w:tc>
          <w:tcPr>
            <w:tcW w:w="2504" w:type="dxa"/>
          </w:tcPr>
          <w:p w14:paraId="7BC2AE30" w14:textId="16336C53" w:rsidR="00B53138" w:rsidRPr="00B53138" w:rsidRDefault="00F723BD" w:rsidP="00E45138">
            <w:pPr>
              <w:spacing w:after="240"/>
              <w:ind w:firstLine="0"/>
              <w:jc w:val="center"/>
              <w:rPr>
                <w:sz w:val="20"/>
                <w:szCs w:val="20"/>
                <w:lang w:val="id-ID"/>
              </w:rPr>
            </w:pPr>
            <w:r>
              <w:rPr>
                <w:sz w:val="20"/>
                <w:szCs w:val="20"/>
                <w:lang w:val="id-ID"/>
              </w:rPr>
              <w:t>8</w:t>
            </w:r>
          </w:p>
          <w:p w14:paraId="76A16504" w14:textId="77777777" w:rsidR="00B53138" w:rsidRPr="00B53138" w:rsidRDefault="00B53138" w:rsidP="00E45138">
            <w:pPr>
              <w:spacing w:after="240"/>
              <w:ind w:firstLine="0"/>
              <w:jc w:val="center"/>
              <w:rPr>
                <w:sz w:val="20"/>
                <w:szCs w:val="20"/>
                <w:lang w:val="id-ID"/>
              </w:rPr>
            </w:pPr>
          </w:p>
        </w:tc>
      </w:tr>
    </w:tbl>
    <w:p w14:paraId="198932A1" w14:textId="77777777" w:rsidR="00B53138" w:rsidRPr="00B53138" w:rsidRDefault="00B53138" w:rsidP="00B53138">
      <w:pPr>
        <w:tabs>
          <w:tab w:val="left" w:pos="1680"/>
        </w:tabs>
        <w:rPr>
          <w:lang w:val="id-ID"/>
        </w:rPr>
      </w:pPr>
    </w:p>
    <w:p w14:paraId="5DE416FE" w14:textId="25CADDB2" w:rsidR="00B23397" w:rsidRDefault="00B53138" w:rsidP="002140A5">
      <w:pPr>
        <w:rPr>
          <w:lang w:val="id-ID"/>
        </w:rPr>
      </w:pPr>
      <w:r w:rsidRPr="00B53138">
        <w:rPr>
          <w:i/>
          <w:lang w:val="id-ID"/>
        </w:rPr>
        <w:t xml:space="preserve">User </w:t>
      </w:r>
      <w:proofErr w:type="spellStart"/>
      <w:r w:rsidRPr="00B53138">
        <w:rPr>
          <w:i/>
          <w:lang w:val="id-ID"/>
        </w:rPr>
        <w:t>story</w:t>
      </w:r>
      <w:proofErr w:type="spellEnd"/>
      <w:r w:rsidRPr="00B53138">
        <w:rPr>
          <w:i/>
          <w:lang w:val="id-ID"/>
        </w:rPr>
        <w:t xml:space="preserve"> </w:t>
      </w:r>
      <w:r w:rsidRPr="00B53138">
        <w:rPr>
          <w:lang w:val="id-ID"/>
        </w:rPr>
        <w:t>US-0</w:t>
      </w:r>
      <w:r w:rsidR="00F723BD">
        <w:rPr>
          <w:lang w:val="id-ID"/>
        </w:rPr>
        <w:t>3</w:t>
      </w:r>
      <w:r w:rsidRPr="00B53138">
        <w:rPr>
          <w:lang w:val="id-ID"/>
        </w:rPr>
        <w:t xml:space="preserve"> terjadi lebih cepat dari rencana dikarenakan</w:t>
      </w:r>
      <w:r w:rsidR="00F723BD">
        <w:rPr>
          <w:lang w:val="id-ID"/>
        </w:rPr>
        <w:t xml:space="preserve"> pada iterasi ke satu, struktur </w:t>
      </w:r>
      <w:proofErr w:type="spellStart"/>
      <w:r w:rsidR="00F723BD" w:rsidRPr="00F723BD">
        <w:rPr>
          <w:i/>
          <w:iCs/>
          <w:lang w:val="id-ID"/>
        </w:rPr>
        <w:t>database</w:t>
      </w:r>
      <w:proofErr w:type="spellEnd"/>
      <w:r w:rsidR="00F723BD">
        <w:rPr>
          <w:lang w:val="id-ID"/>
        </w:rPr>
        <w:t xml:space="preserve"> dan beberapa inisiasi fungsi untuk fitur manajemen bidang telah selesai dikerjakan. Dengan begitu pengerjaan fitur manajemen bidang hanya tersisa tampilan dan fungsi aksi lainnya.</w:t>
      </w:r>
      <w:r w:rsidRPr="00B53138">
        <w:rPr>
          <w:lang w:val="id-ID"/>
        </w:rPr>
        <w:t xml:space="preserve"> </w:t>
      </w:r>
      <w:r w:rsidR="00F723BD" w:rsidRPr="00F723BD">
        <w:rPr>
          <w:i/>
          <w:iCs/>
          <w:lang w:val="id-ID"/>
        </w:rPr>
        <w:t xml:space="preserve">User </w:t>
      </w:r>
      <w:proofErr w:type="spellStart"/>
      <w:r w:rsidR="00F723BD" w:rsidRPr="00F723BD">
        <w:rPr>
          <w:i/>
          <w:iCs/>
          <w:lang w:val="id-ID"/>
        </w:rPr>
        <w:t>Story</w:t>
      </w:r>
      <w:proofErr w:type="spellEnd"/>
      <w:r w:rsidR="00F723BD">
        <w:rPr>
          <w:lang w:val="id-ID"/>
        </w:rPr>
        <w:t xml:space="preserve"> US-04 mengalami kendala di beberapa bagian, termasuk mendesain struktural </w:t>
      </w:r>
      <w:proofErr w:type="spellStart"/>
      <w:r w:rsidR="00F723BD">
        <w:rPr>
          <w:lang w:val="id-ID"/>
        </w:rPr>
        <w:t>database</w:t>
      </w:r>
      <w:proofErr w:type="spellEnd"/>
      <w:r w:rsidR="00F723BD">
        <w:rPr>
          <w:lang w:val="id-ID"/>
        </w:rPr>
        <w:t xml:space="preserve"> untuk </w:t>
      </w:r>
      <w:proofErr w:type="spellStart"/>
      <w:r w:rsidR="00F723BD">
        <w:rPr>
          <w:lang w:val="id-ID"/>
        </w:rPr>
        <w:t>mencocokan</w:t>
      </w:r>
      <w:proofErr w:type="spellEnd"/>
      <w:r w:rsidR="00F723BD">
        <w:rPr>
          <w:lang w:val="id-ID"/>
        </w:rPr>
        <w:t xml:space="preserve"> kembali alur antara sistem yang dibangun pengembang dengan yang diinginkan </w:t>
      </w:r>
      <w:proofErr w:type="spellStart"/>
      <w:r w:rsidR="00F723BD" w:rsidRPr="00F723BD">
        <w:rPr>
          <w:i/>
          <w:iCs/>
          <w:lang w:val="id-ID"/>
        </w:rPr>
        <w:t>client</w:t>
      </w:r>
      <w:proofErr w:type="spellEnd"/>
      <w:r w:rsidR="00F723BD">
        <w:rPr>
          <w:lang w:val="id-ID"/>
        </w:rPr>
        <w:t xml:space="preserve">.  Dengan demikian,  pelaksanaan iterasi ke dua dinyatakan </w:t>
      </w:r>
      <w:r w:rsidR="00B23397">
        <w:rPr>
          <w:lang w:val="id-ID"/>
        </w:rPr>
        <w:t>selesai dengan total penggunaan waktu 9 hari.</w:t>
      </w:r>
    </w:p>
    <w:p w14:paraId="29DEE466" w14:textId="77777777" w:rsidR="002140A5" w:rsidRDefault="002140A5" w:rsidP="002140A5">
      <w:pPr>
        <w:rPr>
          <w:lang w:val="id-ID"/>
        </w:rPr>
      </w:pPr>
    </w:p>
    <w:p w14:paraId="1252F29B" w14:textId="40D25378" w:rsidR="00B23397" w:rsidRPr="00B53138" w:rsidRDefault="00B23397" w:rsidP="00DB5DD2">
      <w:pPr>
        <w:pStyle w:val="Heading3"/>
        <w:rPr>
          <w:lang w:val="id-ID"/>
        </w:rPr>
      </w:pPr>
      <w:r w:rsidRPr="00B53138">
        <w:rPr>
          <w:lang w:val="id-ID"/>
        </w:rPr>
        <w:t xml:space="preserve">Iterasi ke </w:t>
      </w:r>
      <w:r>
        <w:rPr>
          <w:lang w:val="id-ID"/>
        </w:rPr>
        <w:t>Tiga</w:t>
      </w:r>
    </w:p>
    <w:p w14:paraId="0CB4F4CE" w14:textId="66ECF77E" w:rsidR="00DB5DD2" w:rsidRPr="00F368B3" w:rsidRDefault="00DB5DD2" w:rsidP="00DB5DD2">
      <w:pPr>
        <w:pStyle w:val="ListParagraph"/>
        <w:numPr>
          <w:ilvl w:val="0"/>
          <w:numId w:val="37"/>
        </w:numPr>
        <w:rPr>
          <w:b/>
          <w:lang w:val="id-ID"/>
        </w:rPr>
      </w:pPr>
      <w:proofErr w:type="spellStart"/>
      <w:r w:rsidRPr="00F368B3">
        <w:rPr>
          <w:b/>
        </w:rPr>
        <w:t>Inisiasi</w:t>
      </w:r>
      <w:proofErr w:type="spellEnd"/>
      <w:r w:rsidRPr="00F368B3">
        <w:rPr>
          <w:b/>
        </w:rPr>
        <w:t xml:space="preserve"> </w:t>
      </w:r>
      <w:proofErr w:type="spellStart"/>
      <w:r w:rsidRPr="00F368B3">
        <w:rPr>
          <w:b/>
        </w:rPr>
        <w:t>Iterasi</w:t>
      </w:r>
      <w:proofErr w:type="spellEnd"/>
    </w:p>
    <w:p w14:paraId="0E383F1A" w14:textId="62E5ECAC" w:rsidR="00DB5DD2" w:rsidRPr="00DB00F4" w:rsidRDefault="00DB5DD2" w:rsidP="006D7736">
      <w:pPr>
        <w:rPr>
          <w:i/>
        </w:rPr>
      </w:pPr>
      <w:r w:rsidRPr="00F368B3">
        <w:rPr>
          <w:lang w:val="id-ID"/>
        </w:rPr>
        <w:t xml:space="preserve">Pada tahap ini terdapat dua </w:t>
      </w:r>
      <w:r w:rsidRPr="00F368B3">
        <w:rPr>
          <w:i/>
          <w:lang w:val="id-ID"/>
        </w:rPr>
        <w:t xml:space="preserve">user </w:t>
      </w:r>
      <w:proofErr w:type="spellStart"/>
      <w:r w:rsidRPr="00F368B3">
        <w:rPr>
          <w:i/>
          <w:lang w:val="id-ID"/>
        </w:rPr>
        <w:t>story</w:t>
      </w:r>
      <w:proofErr w:type="spellEnd"/>
      <w:r w:rsidRPr="00F368B3">
        <w:rPr>
          <w:i/>
          <w:lang w:val="id-ID"/>
        </w:rPr>
        <w:t xml:space="preserve"> </w:t>
      </w:r>
      <w:r w:rsidRPr="00F368B3">
        <w:rPr>
          <w:lang w:val="id-ID"/>
        </w:rPr>
        <w:t xml:space="preserve">yang akan dijalankan. Kedua </w:t>
      </w:r>
      <w:r w:rsidRPr="00F368B3">
        <w:rPr>
          <w:i/>
          <w:lang w:val="id-ID"/>
        </w:rPr>
        <w:t xml:space="preserve">user </w:t>
      </w:r>
      <w:proofErr w:type="spellStart"/>
      <w:r w:rsidRPr="00F368B3">
        <w:rPr>
          <w:i/>
          <w:lang w:val="id-ID"/>
        </w:rPr>
        <w:t>story</w:t>
      </w:r>
      <w:proofErr w:type="spellEnd"/>
      <w:r w:rsidRPr="00F368B3">
        <w:rPr>
          <w:i/>
          <w:lang w:val="id-ID"/>
        </w:rPr>
        <w:t xml:space="preserve"> </w:t>
      </w:r>
      <w:r w:rsidRPr="00F368B3">
        <w:rPr>
          <w:lang w:val="id-ID"/>
        </w:rPr>
        <w:t xml:space="preserve">tersebut berkaitan dengan seluruh </w:t>
      </w:r>
      <w:r w:rsidRPr="00F368B3">
        <w:rPr>
          <w:i/>
          <w:iCs/>
          <w:lang w:val="id-ID"/>
        </w:rPr>
        <w:t xml:space="preserve">user </w:t>
      </w:r>
      <w:proofErr w:type="spellStart"/>
      <w:r w:rsidRPr="00F368B3">
        <w:rPr>
          <w:i/>
          <w:iCs/>
          <w:lang w:val="id-ID"/>
        </w:rPr>
        <w:t>story</w:t>
      </w:r>
      <w:proofErr w:type="spellEnd"/>
      <w:r w:rsidRPr="00F368B3">
        <w:rPr>
          <w:i/>
          <w:iCs/>
          <w:lang w:val="id-ID"/>
        </w:rPr>
        <w:t xml:space="preserve"> </w:t>
      </w:r>
      <w:r>
        <w:rPr>
          <w:lang w:val="id-ID"/>
        </w:rPr>
        <w:t>5</w:t>
      </w:r>
      <w:r w:rsidRPr="00F368B3">
        <w:rPr>
          <w:lang w:val="id-ID"/>
        </w:rPr>
        <w:t xml:space="preserve"> (US-</w:t>
      </w:r>
      <w:r>
        <w:rPr>
          <w:lang w:val="id-ID"/>
        </w:rPr>
        <w:t>5</w:t>
      </w:r>
      <w:r w:rsidRPr="00F368B3">
        <w:rPr>
          <w:lang w:val="id-ID"/>
        </w:rPr>
        <w:t xml:space="preserve">) sampai </w:t>
      </w:r>
      <w:r w:rsidRPr="00F368B3">
        <w:rPr>
          <w:i/>
          <w:iCs/>
          <w:lang w:val="id-ID"/>
        </w:rPr>
        <w:t xml:space="preserve">user </w:t>
      </w:r>
      <w:proofErr w:type="spellStart"/>
      <w:r w:rsidRPr="00F368B3">
        <w:rPr>
          <w:i/>
          <w:iCs/>
          <w:lang w:val="id-ID"/>
        </w:rPr>
        <w:t>story</w:t>
      </w:r>
      <w:proofErr w:type="spellEnd"/>
      <w:r w:rsidRPr="00F368B3">
        <w:rPr>
          <w:i/>
          <w:iCs/>
          <w:lang w:val="id-ID"/>
        </w:rPr>
        <w:t xml:space="preserve"> </w:t>
      </w:r>
      <w:r>
        <w:rPr>
          <w:i/>
          <w:iCs/>
          <w:lang w:val="id-ID"/>
        </w:rPr>
        <w:t>6</w:t>
      </w:r>
      <w:r w:rsidRPr="00F368B3">
        <w:rPr>
          <w:lang w:val="id-ID"/>
        </w:rPr>
        <w:t>(US-</w:t>
      </w:r>
      <w:r>
        <w:rPr>
          <w:lang w:val="id-ID"/>
        </w:rPr>
        <w:t>6</w:t>
      </w:r>
      <w:r w:rsidRPr="00F368B3">
        <w:rPr>
          <w:lang w:val="id-ID"/>
        </w:rPr>
        <w:t xml:space="preserve">). besaran </w:t>
      </w:r>
      <w:proofErr w:type="spellStart"/>
      <w:r w:rsidRPr="00F368B3">
        <w:rPr>
          <w:i/>
          <w:iCs/>
          <w:lang w:val="id-ID"/>
        </w:rPr>
        <w:t>velocity</w:t>
      </w:r>
      <w:proofErr w:type="spellEnd"/>
      <w:r w:rsidRPr="00F368B3">
        <w:rPr>
          <w:lang w:val="id-ID"/>
        </w:rPr>
        <w:t xml:space="preserve"> pada iterasi ini sebesar enam </w:t>
      </w:r>
      <w:proofErr w:type="spellStart"/>
      <w:r w:rsidRPr="00F368B3">
        <w:rPr>
          <w:i/>
          <w:iCs/>
          <w:lang w:val="id-ID"/>
        </w:rPr>
        <w:t>point</w:t>
      </w:r>
      <w:proofErr w:type="spellEnd"/>
      <w:r w:rsidRPr="00F368B3">
        <w:rPr>
          <w:lang w:val="id-ID"/>
        </w:rPr>
        <w:t xml:space="preserve"> yang</w:t>
      </w:r>
      <w:r w:rsidRPr="00F368B3">
        <w:rPr>
          <w:spacing w:val="40"/>
          <w:lang w:val="id-ID"/>
        </w:rPr>
        <w:t xml:space="preserve"> </w:t>
      </w:r>
      <w:r w:rsidRPr="00F368B3">
        <w:rPr>
          <w:lang w:val="id-ID"/>
        </w:rPr>
        <w:t xml:space="preserve">berarti seluruh </w:t>
      </w:r>
      <w:r w:rsidRPr="00F368B3">
        <w:rPr>
          <w:i/>
          <w:iCs/>
          <w:lang w:val="id-ID"/>
        </w:rPr>
        <w:t xml:space="preserve">user </w:t>
      </w:r>
      <w:proofErr w:type="spellStart"/>
      <w:r w:rsidRPr="00F368B3">
        <w:rPr>
          <w:i/>
          <w:iCs/>
          <w:lang w:val="id-ID"/>
        </w:rPr>
        <w:t>story</w:t>
      </w:r>
      <w:proofErr w:type="spellEnd"/>
      <w:r w:rsidRPr="00F368B3">
        <w:rPr>
          <w:lang w:val="id-ID"/>
        </w:rPr>
        <w:t xml:space="preserve"> diharapkan selesai dalam kurun waktu 12 hari.</w:t>
      </w:r>
    </w:p>
    <w:p w14:paraId="304C7026" w14:textId="54EEA968" w:rsidR="006D7736" w:rsidRPr="006D7736" w:rsidRDefault="006D7736" w:rsidP="006D7736">
      <w:pPr>
        <w:pStyle w:val="Caption"/>
        <w:keepNext/>
        <w:jc w:val="center"/>
        <w:rPr>
          <w:i w:val="0"/>
          <w:iCs w:val="0"/>
          <w:color w:val="auto"/>
          <w:sz w:val="24"/>
          <w:szCs w:val="24"/>
        </w:rPr>
      </w:pPr>
      <w:r w:rsidRPr="006D7736">
        <w:rPr>
          <w:i w:val="0"/>
          <w:iCs w:val="0"/>
          <w:color w:val="auto"/>
          <w:sz w:val="24"/>
          <w:szCs w:val="24"/>
        </w:rPr>
        <w:t xml:space="preserve">Tabel </w:t>
      </w:r>
      <w:r w:rsidRPr="006D7736">
        <w:rPr>
          <w:i w:val="0"/>
          <w:iCs w:val="0"/>
          <w:color w:val="auto"/>
          <w:sz w:val="24"/>
          <w:szCs w:val="24"/>
        </w:rPr>
        <w:fldChar w:fldCharType="begin"/>
      </w:r>
      <w:r w:rsidRPr="006D7736">
        <w:rPr>
          <w:i w:val="0"/>
          <w:iCs w:val="0"/>
          <w:color w:val="auto"/>
          <w:sz w:val="24"/>
          <w:szCs w:val="24"/>
        </w:rPr>
        <w:instrText xml:space="preserve"> STYLEREF 1 \s </w:instrText>
      </w:r>
      <w:r w:rsidRPr="006D7736">
        <w:rPr>
          <w:i w:val="0"/>
          <w:iCs w:val="0"/>
          <w:color w:val="auto"/>
          <w:sz w:val="24"/>
          <w:szCs w:val="24"/>
        </w:rPr>
        <w:fldChar w:fldCharType="separate"/>
      </w:r>
      <w:r w:rsidRPr="006D7736">
        <w:rPr>
          <w:i w:val="0"/>
          <w:iCs w:val="0"/>
          <w:noProof/>
          <w:color w:val="auto"/>
          <w:sz w:val="24"/>
          <w:szCs w:val="24"/>
        </w:rPr>
        <w:t>4</w:t>
      </w:r>
      <w:r w:rsidRPr="006D7736">
        <w:rPr>
          <w:i w:val="0"/>
          <w:iCs w:val="0"/>
          <w:color w:val="auto"/>
          <w:sz w:val="24"/>
          <w:szCs w:val="24"/>
        </w:rPr>
        <w:fldChar w:fldCharType="end"/>
      </w:r>
      <w:r w:rsidRPr="006D7736">
        <w:rPr>
          <w:i w:val="0"/>
          <w:iCs w:val="0"/>
          <w:color w:val="auto"/>
          <w:sz w:val="24"/>
          <w:szCs w:val="24"/>
        </w:rPr>
        <w:t>.</w:t>
      </w:r>
      <w:r w:rsidRPr="006D7736">
        <w:rPr>
          <w:i w:val="0"/>
          <w:iCs w:val="0"/>
          <w:color w:val="auto"/>
          <w:sz w:val="24"/>
          <w:szCs w:val="24"/>
        </w:rPr>
        <w:fldChar w:fldCharType="begin"/>
      </w:r>
      <w:r w:rsidRPr="006D7736">
        <w:rPr>
          <w:i w:val="0"/>
          <w:iCs w:val="0"/>
          <w:color w:val="auto"/>
          <w:sz w:val="24"/>
          <w:szCs w:val="24"/>
        </w:rPr>
        <w:instrText xml:space="preserve"> SEQ Tabel \* ARABIC \s 1 </w:instrText>
      </w:r>
      <w:r w:rsidRPr="006D7736">
        <w:rPr>
          <w:i w:val="0"/>
          <w:iCs w:val="0"/>
          <w:color w:val="auto"/>
          <w:sz w:val="24"/>
          <w:szCs w:val="24"/>
        </w:rPr>
        <w:fldChar w:fldCharType="separate"/>
      </w:r>
      <w:r w:rsidRPr="006D7736">
        <w:rPr>
          <w:i w:val="0"/>
          <w:iCs w:val="0"/>
          <w:noProof/>
          <w:color w:val="auto"/>
          <w:sz w:val="24"/>
          <w:szCs w:val="24"/>
        </w:rPr>
        <w:t>9</w:t>
      </w:r>
      <w:r w:rsidRPr="006D7736">
        <w:rPr>
          <w:i w:val="0"/>
          <w:iCs w:val="0"/>
          <w:color w:val="auto"/>
          <w:sz w:val="24"/>
          <w:szCs w:val="24"/>
        </w:rPr>
        <w:fldChar w:fldCharType="end"/>
      </w:r>
      <w:r w:rsidRPr="006D7736">
        <w:rPr>
          <w:i w:val="0"/>
          <w:iCs w:val="0"/>
          <w:color w:val="auto"/>
          <w:sz w:val="24"/>
          <w:szCs w:val="24"/>
          <w:lang w:val="id-ID"/>
        </w:rPr>
        <w:t xml:space="preserve"> </w:t>
      </w:r>
      <w:r w:rsidRPr="006D7736">
        <w:rPr>
          <w:color w:val="auto"/>
          <w:sz w:val="24"/>
          <w:szCs w:val="24"/>
          <w:lang w:val="id-ID"/>
        </w:rPr>
        <w:t xml:space="preserve">User </w:t>
      </w:r>
      <w:proofErr w:type="spellStart"/>
      <w:r w:rsidRPr="006D7736">
        <w:rPr>
          <w:color w:val="auto"/>
          <w:sz w:val="24"/>
          <w:szCs w:val="24"/>
          <w:lang w:val="id-ID"/>
        </w:rPr>
        <w:t>Stories</w:t>
      </w:r>
      <w:proofErr w:type="spellEnd"/>
      <w:r w:rsidRPr="006D7736">
        <w:rPr>
          <w:i w:val="0"/>
          <w:iCs w:val="0"/>
          <w:color w:val="auto"/>
          <w:sz w:val="24"/>
          <w:szCs w:val="24"/>
          <w:lang w:val="id-ID"/>
        </w:rPr>
        <w:t xml:space="preserve"> Iterasi 3</w:t>
      </w:r>
    </w:p>
    <w:tbl>
      <w:tblPr>
        <w:tblStyle w:val="TableGrid"/>
        <w:tblW w:w="8218" w:type="dxa"/>
        <w:jc w:val="center"/>
        <w:tblLook w:val="04A0" w:firstRow="1" w:lastRow="0" w:firstColumn="1" w:lastColumn="0" w:noHBand="0" w:noVBand="1"/>
      </w:tblPr>
      <w:tblGrid>
        <w:gridCol w:w="3057"/>
        <w:gridCol w:w="1531"/>
        <w:gridCol w:w="1575"/>
        <w:gridCol w:w="2055"/>
      </w:tblGrid>
      <w:tr w:rsidR="00DB5DD2" w:rsidRPr="00B53138" w14:paraId="19D84E5F" w14:textId="77777777" w:rsidTr="00ED6600">
        <w:trPr>
          <w:jc w:val="center"/>
        </w:trPr>
        <w:tc>
          <w:tcPr>
            <w:tcW w:w="8218" w:type="dxa"/>
            <w:gridSpan w:val="4"/>
            <w:shd w:val="clear" w:color="auto" w:fill="B4C6E7" w:themeFill="accent1" w:themeFillTint="66"/>
          </w:tcPr>
          <w:p w14:paraId="1ED98537" w14:textId="77777777" w:rsidR="00DB5DD2" w:rsidRPr="00B53138" w:rsidRDefault="00DB5DD2" w:rsidP="00ED6600">
            <w:pPr>
              <w:tabs>
                <w:tab w:val="left" w:pos="2010"/>
              </w:tabs>
              <w:ind w:firstLine="0"/>
              <w:jc w:val="center"/>
              <w:rPr>
                <w:sz w:val="20"/>
                <w:szCs w:val="20"/>
                <w:lang w:val="id-ID"/>
              </w:rPr>
            </w:pPr>
            <w:r w:rsidRPr="00B53138">
              <w:rPr>
                <w:sz w:val="20"/>
                <w:szCs w:val="20"/>
                <w:lang w:val="id-ID"/>
              </w:rPr>
              <w:t>Iterasi 2</w:t>
            </w:r>
          </w:p>
        </w:tc>
      </w:tr>
      <w:tr w:rsidR="00DB5DD2" w:rsidRPr="00B53138" w14:paraId="7368F571" w14:textId="77777777" w:rsidTr="00ED6600">
        <w:trPr>
          <w:jc w:val="center"/>
        </w:trPr>
        <w:tc>
          <w:tcPr>
            <w:tcW w:w="3057" w:type="dxa"/>
          </w:tcPr>
          <w:p w14:paraId="1A435F9E" w14:textId="77777777" w:rsidR="00DB5DD2" w:rsidRPr="00B53138" w:rsidRDefault="00DB5DD2" w:rsidP="00ED6600">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25B7E05B" w14:textId="77777777" w:rsidR="00DB5DD2" w:rsidRPr="00B53138" w:rsidRDefault="00DB5DD2" w:rsidP="00ED6600">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1A26C021" w14:textId="77777777" w:rsidR="00DB5DD2" w:rsidRPr="00B53138" w:rsidRDefault="00DB5DD2" w:rsidP="00ED6600">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5BA566E3" w14:textId="77777777" w:rsidR="00DB5DD2" w:rsidRPr="00B53138" w:rsidRDefault="00DB5DD2" w:rsidP="00ED6600">
            <w:pPr>
              <w:spacing w:after="240"/>
              <w:ind w:firstLine="0"/>
              <w:jc w:val="center"/>
              <w:rPr>
                <w:sz w:val="20"/>
                <w:szCs w:val="20"/>
                <w:lang w:val="id-ID"/>
              </w:rPr>
            </w:pPr>
            <w:r w:rsidRPr="00B53138">
              <w:rPr>
                <w:sz w:val="20"/>
                <w:szCs w:val="20"/>
                <w:lang w:val="id-ID"/>
              </w:rPr>
              <w:t>Estimasi waktu (Hari)</w:t>
            </w:r>
          </w:p>
        </w:tc>
      </w:tr>
      <w:tr w:rsidR="00DB5DD2" w:rsidRPr="00B53138" w14:paraId="3FCCB4D0" w14:textId="77777777" w:rsidTr="00ED6600">
        <w:trPr>
          <w:jc w:val="center"/>
        </w:trPr>
        <w:tc>
          <w:tcPr>
            <w:tcW w:w="3057" w:type="dxa"/>
          </w:tcPr>
          <w:p w14:paraId="1C9CEE3C" w14:textId="374D36FB" w:rsidR="00DB5DD2" w:rsidRPr="00B53138" w:rsidRDefault="00571ACF" w:rsidP="00ED6600">
            <w:pPr>
              <w:spacing w:after="240"/>
              <w:ind w:firstLine="0"/>
              <w:rPr>
                <w:sz w:val="20"/>
                <w:szCs w:val="20"/>
                <w:lang w:val="id-ID"/>
              </w:rPr>
            </w:pPr>
            <w:r w:rsidRPr="00B53138">
              <w:rPr>
                <w:sz w:val="20"/>
                <w:szCs w:val="20"/>
                <w:lang w:val="id-ID"/>
              </w:rPr>
              <w:t>Sebagai kepala bidang saya ingin dapat menambah, melihat dan mengedit kamus usulan sehingga mempermudah dalam mengelola kamus usulan.</w:t>
            </w:r>
          </w:p>
        </w:tc>
        <w:tc>
          <w:tcPr>
            <w:tcW w:w="1531" w:type="dxa"/>
          </w:tcPr>
          <w:p w14:paraId="4B6C22C7" w14:textId="77777777" w:rsidR="00DB5DD2" w:rsidRPr="00B53138" w:rsidRDefault="00DB5DD2" w:rsidP="00ED6600">
            <w:pPr>
              <w:spacing w:after="240"/>
              <w:ind w:firstLine="0"/>
              <w:jc w:val="center"/>
              <w:rPr>
                <w:i/>
                <w:iCs/>
                <w:sz w:val="20"/>
                <w:szCs w:val="20"/>
                <w:lang w:val="id-ID"/>
              </w:rPr>
            </w:pPr>
          </w:p>
          <w:p w14:paraId="0E7F01DD" w14:textId="77777777" w:rsidR="00DB5DD2" w:rsidRPr="00E7636D" w:rsidRDefault="00DB5DD2" w:rsidP="00ED6600">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39773F65" w14:textId="77777777" w:rsidR="00DB5DD2" w:rsidRPr="00B53138" w:rsidRDefault="00DB5DD2" w:rsidP="00ED6600">
            <w:pPr>
              <w:spacing w:after="240"/>
              <w:ind w:firstLine="0"/>
              <w:jc w:val="center"/>
              <w:rPr>
                <w:sz w:val="20"/>
                <w:szCs w:val="20"/>
                <w:lang w:val="id-ID"/>
              </w:rPr>
            </w:pPr>
          </w:p>
          <w:p w14:paraId="2EC7E3CD" w14:textId="77777777" w:rsidR="00DB5DD2" w:rsidRPr="00B53138" w:rsidRDefault="00DB5DD2" w:rsidP="00ED6600">
            <w:pPr>
              <w:spacing w:after="240"/>
              <w:ind w:firstLine="0"/>
              <w:jc w:val="center"/>
              <w:rPr>
                <w:sz w:val="20"/>
                <w:szCs w:val="20"/>
                <w:lang w:val="id-ID"/>
              </w:rPr>
            </w:pPr>
            <w:r w:rsidRPr="00B53138">
              <w:rPr>
                <w:sz w:val="20"/>
                <w:szCs w:val="20"/>
                <w:lang w:val="id-ID"/>
              </w:rPr>
              <w:t>3</w:t>
            </w:r>
          </w:p>
        </w:tc>
        <w:tc>
          <w:tcPr>
            <w:tcW w:w="2055" w:type="dxa"/>
          </w:tcPr>
          <w:p w14:paraId="457B0EB5" w14:textId="77777777" w:rsidR="00DB5DD2" w:rsidRPr="00B53138" w:rsidRDefault="00DB5DD2" w:rsidP="00ED6600">
            <w:pPr>
              <w:spacing w:after="240"/>
              <w:ind w:firstLine="0"/>
              <w:jc w:val="center"/>
              <w:rPr>
                <w:sz w:val="20"/>
                <w:szCs w:val="20"/>
                <w:lang w:val="id-ID"/>
              </w:rPr>
            </w:pPr>
          </w:p>
          <w:p w14:paraId="1CF00A6D" w14:textId="77777777" w:rsidR="00DB5DD2" w:rsidRPr="00B53138" w:rsidRDefault="00DB5DD2" w:rsidP="00ED6600">
            <w:pPr>
              <w:spacing w:after="240"/>
              <w:ind w:firstLine="0"/>
              <w:jc w:val="center"/>
              <w:rPr>
                <w:sz w:val="20"/>
                <w:szCs w:val="20"/>
                <w:lang w:val="id-ID"/>
              </w:rPr>
            </w:pPr>
            <w:r w:rsidRPr="00B53138">
              <w:rPr>
                <w:sz w:val="20"/>
                <w:szCs w:val="20"/>
                <w:lang w:val="id-ID"/>
              </w:rPr>
              <w:t>6</w:t>
            </w:r>
          </w:p>
        </w:tc>
      </w:tr>
      <w:tr w:rsidR="00DB5DD2" w:rsidRPr="00B53138" w14:paraId="63E21517" w14:textId="77777777" w:rsidTr="00ED6600">
        <w:trPr>
          <w:jc w:val="center"/>
        </w:trPr>
        <w:tc>
          <w:tcPr>
            <w:tcW w:w="3057" w:type="dxa"/>
          </w:tcPr>
          <w:p w14:paraId="2B4178C3" w14:textId="7FD5A9C3" w:rsidR="00DB5DD2" w:rsidRPr="00B53138" w:rsidRDefault="00571ACF" w:rsidP="00ED6600">
            <w:pPr>
              <w:spacing w:after="240"/>
              <w:ind w:firstLine="0"/>
              <w:rPr>
                <w:sz w:val="20"/>
                <w:szCs w:val="20"/>
                <w:lang w:val="id-ID"/>
              </w:rPr>
            </w:pPr>
            <w:r w:rsidRPr="00B53138">
              <w:rPr>
                <w:sz w:val="20"/>
                <w:szCs w:val="20"/>
                <w:lang w:val="id-ID"/>
              </w:rPr>
              <w:t xml:space="preserve">Sebagai kepala bidang saya ingin saya bisa melihat, </w:t>
            </w:r>
            <w:proofErr w:type="spellStart"/>
            <w:r>
              <w:rPr>
                <w:sz w:val="20"/>
                <w:szCs w:val="20"/>
              </w:rPr>
              <w:t>mengajukan</w:t>
            </w:r>
            <w:proofErr w:type="spellEnd"/>
            <w:r>
              <w:rPr>
                <w:sz w:val="20"/>
                <w:szCs w:val="20"/>
              </w:rPr>
              <w:t xml:space="preserve"> proposal </w:t>
            </w:r>
            <w:proofErr w:type="spellStart"/>
            <w:r>
              <w:rPr>
                <w:sz w:val="20"/>
                <w:szCs w:val="20"/>
              </w:rPr>
              <w:t>kepada</w:t>
            </w:r>
            <w:proofErr w:type="spellEnd"/>
            <w:r>
              <w:rPr>
                <w:sz w:val="20"/>
                <w:szCs w:val="20"/>
              </w:rPr>
              <w:t xml:space="preserve"> </w:t>
            </w:r>
            <w:proofErr w:type="spellStart"/>
            <w:r>
              <w:rPr>
                <w:sz w:val="20"/>
                <w:szCs w:val="20"/>
              </w:rPr>
              <w:t>Kepala</w:t>
            </w:r>
            <w:proofErr w:type="spellEnd"/>
            <w:r>
              <w:rPr>
                <w:sz w:val="20"/>
                <w:szCs w:val="20"/>
              </w:rPr>
              <w:t xml:space="preserve"> Dinas</w:t>
            </w:r>
            <w:r w:rsidRPr="00B53138">
              <w:rPr>
                <w:sz w:val="20"/>
                <w:szCs w:val="20"/>
                <w:lang w:val="id-ID"/>
              </w:rPr>
              <w:t>,</w:t>
            </w:r>
            <w:r>
              <w:rPr>
                <w:sz w:val="20"/>
                <w:szCs w:val="20"/>
              </w:rPr>
              <w:t xml:space="preserve"> dan </w:t>
            </w:r>
            <w:proofErr w:type="spellStart"/>
            <w:r>
              <w:rPr>
                <w:sz w:val="20"/>
                <w:szCs w:val="20"/>
              </w:rPr>
              <w:t>memasukkan</w:t>
            </w:r>
            <w:proofErr w:type="spellEnd"/>
            <w:r>
              <w:rPr>
                <w:sz w:val="20"/>
                <w:szCs w:val="20"/>
              </w:rPr>
              <w:t xml:space="preserve"> data </w:t>
            </w:r>
            <w:proofErr w:type="spellStart"/>
            <w:r>
              <w:rPr>
                <w:sz w:val="20"/>
                <w:szCs w:val="20"/>
              </w:rPr>
              <w:t>pengadaan</w:t>
            </w:r>
            <w:proofErr w:type="spellEnd"/>
            <w:r>
              <w:rPr>
                <w:sz w:val="20"/>
                <w:szCs w:val="20"/>
              </w:rPr>
              <w:t xml:space="preserve"> </w:t>
            </w:r>
            <w:proofErr w:type="spellStart"/>
            <w:r>
              <w:rPr>
                <w:sz w:val="20"/>
                <w:szCs w:val="20"/>
              </w:rPr>
              <w:t>bantuan</w:t>
            </w:r>
            <w:proofErr w:type="spellEnd"/>
            <w:r>
              <w:rPr>
                <w:sz w:val="20"/>
                <w:szCs w:val="20"/>
              </w:rPr>
              <w:t xml:space="preserve"> </w:t>
            </w:r>
            <w:proofErr w:type="spellStart"/>
            <w:r>
              <w:rPr>
                <w:sz w:val="20"/>
                <w:szCs w:val="20"/>
              </w:rPr>
              <w:t>kelompok</w:t>
            </w:r>
            <w:proofErr w:type="spellEnd"/>
            <w:r>
              <w:rPr>
                <w:sz w:val="20"/>
                <w:szCs w:val="20"/>
              </w:rPr>
              <w:t xml:space="preserve"> Tani.</w:t>
            </w:r>
          </w:p>
        </w:tc>
        <w:tc>
          <w:tcPr>
            <w:tcW w:w="1531" w:type="dxa"/>
          </w:tcPr>
          <w:p w14:paraId="09C2AB95" w14:textId="77777777" w:rsidR="00DB5DD2" w:rsidRPr="00B53138" w:rsidRDefault="00DB5DD2" w:rsidP="00ED6600">
            <w:pPr>
              <w:spacing w:after="240"/>
              <w:ind w:firstLine="0"/>
              <w:jc w:val="center"/>
              <w:rPr>
                <w:i/>
                <w:iCs/>
                <w:sz w:val="20"/>
                <w:szCs w:val="20"/>
                <w:lang w:val="id-ID"/>
              </w:rPr>
            </w:pPr>
          </w:p>
          <w:p w14:paraId="0C3D2556" w14:textId="77777777" w:rsidR="00DB5DD2" w:rsidRPr="00B53138" w:rsidRDefault="00DB5DD2" w:rsidP="00ED6600">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Pr>
          <w:p w14:paraId="20CDFC2E" w14:textId="77777777" w:rsidR="00DB5DD2" w:rsidRPr="00B53138" w:rsidRDefault="00DB5DD2" w:rsidP="00ED6600">
            <w:pPr>
              <w:spacing w:after="240"/>
              <w:ind w:firstLine="0"/>
              <w:jc w:val="center"/>
              <w:rPr>
                <w:sz w:val="20"/>
                <w:szCs w:val="20"/>
                <w:lang w:val="id-ID"/>
              </w:rPr>
            </w:pPr>
          </w:p>
          <w:p w14:paraId="1950436F" w14:textId="77777777" w:rsidR="00DB5DD2" w:rsidRPr="00B53138" w:rsidRDefault="00DB5DD2" w:rsidP="00ED6600">
            <w:pPr>
              <w:spacing w:after="240"/>
              <w:ind w:firstLine="0"/>
              <w:jc w:val="center"/>
              <w:rPr>
                <w:sz w:val="20"/>
                <w:szCs w:val="20"/>
                <w:lang w:val="id-ID"/>
              </w:rPr>
            </w:pPr>
            <w:r w:rsidRPr="00B53138">
              <w:rPr>
                <w:sz w:val="20"/>
                <w:szCs w:val="20"/>
                <w:lang w:val="id-ID"/>
              </w:rPr>
              <w:t>3</w:t>
            </w:r>
          </w:p>
        </w:tc>
        <w:tc>
          <w:tcPr>
            <w:tcW w:w="2055" w:type="dxa"/>
          </w:tcPr>
          <w:p w14:paraId="3737C12E" w14:textId="77777777" w:rsidR="00DB5DD2" w:rsidRPr="00B53138" w:rsidRDefault="00DB5DD2" w:rsidP="00ED6600">
            <w:pPr>
              <w:spacing w:after="240"/>
              <w:ind w:firstLine="0"/>
              <w:jc w:val="center"/>
              <w:rPr>
                <w:sz w:val="20"/>
                <w:szCs w:val="20"/>
                <w:lang w:val="id-ID"/>
              </w:rPr>
            </w:pPr>
          </w:p>
          <w:p w14:paraId="70FAE2F7" w14:textId="77777777" w:rsidR="00DB5DD2" w:rsidRPr="00B53138" w:rsidRDefault="00DB5DD2" w:rsidP="00ED6600">
            <w:pPr>
              <w:spacing w:after="240"/>
              <w:ind w:firstLine="0"/>
              <w:jc w:val="center"/>
              <w:rPr>
                <w:sz w:val="20"/>
                <w:szCs w:val="20"/>
                <w:lang w:val="id-ID"/>
              </w:rPr>
            </w:pPr>
            <w:r w:rsidRPr="00B53138">
              <w:rPr>
                <w:sz w:val="20"/>
                <w:szCs w:val="20"/>
                <w:lang w:val="id-ID"/>
              </w:rPr>
              <w:t>6</w:t>
            </w:r>
          </w:p>
        </w:tc>
      </w:tr>
      <w:tr w:rsidR="00DB5DD2" w:rsidRPr="00B53138" w14:paraId="3882F27B" w14:textId="77777777" w:rsidTr="00ED6600">
        <w:trPr>
          <w:jc w:val="center"/>
        </w:trPr>
        <w:tc>
          <w:tcPr>
            <w:tcW w:w="4588" w:type="dxa"/>
            <w:gridSpan w:val="2"/>
            <w:shd w:val="clear" w:color="auto" w:fill="B4C6E7" w:themeFill="accent1" w:themeFillTint="66"/>
          </w:tcPr>
          <w:p w14:paraId="734FFAD4" w14:textId="77777777" w:rsidR="00DB5DD2" w:rsidRPr="00B53138" w:rsidRDefault="00DB5DD2" w:rsidP="00ED6600">
            <w:pPr>
              <w:ind w:firstLine="0"/>
              <w:rPr>
                <w:i/>
                <w:iCs/>
                <w:sz w:val="20"/>
                <w:szCs w:val="20"/>
                <w:lang w:val="id-ID"/>
              </w:rPr>
            </w:pPr>
            <w:proofErr w:type="spellStart"/>
            <w:r w:rsidRPr="00B53138">
              <w:rPr>
                <w:i/>
                <w:iCs/>
                <w:sz w:val="20"/>
                <w:szCs w:val="20"/>
                <w:lang w:val="id-ID"/>
              </w:rPr>
              <w:t>velocity</w:t>
            </w:r>
            <w:proofErr w:type="spellEnd"/>
          </w:p>
        </w:tc>
        <w:tc>
          <w:tcPr>
            <w:tcW w:w="1575" w:type="dxa"/>
            <w:shd w:val="clear" w:color="auto" w:fill="B4C6E7" w:themeFill="accent1" w:themeFillTint="66"/>
          </w:tcPr>
          <w:p w14:paraId="5E56914C" w14:textId="77777777" w:rsidR="00DB5DD2" w:rsidRPr="00B53138" w:rsidRDefault="00DB5DD2" w:rsidP="00ED6600">
            <w:pPr>
              <w:ind w:firstLine="0"/>
              <w:jc w:val="center"/>
              <w:rPr>
                <w:sz w:val="20"/>
                <w:szCs w:val="20"/>
                <w:lang w:val="id-ID"/>
              </w:rPr>
            </w:pPr>
            <w:r w:rsidRPr="00B53138">
              <w:rPr>
                <w:sz w:val="20"/>
                <w:szCs w:val="20"/>
                <w:lang w:val="id-ID"/>
              </w:rPr>
              <w:t>6</w:t>
            </w:r>
          </w:p>
        </w:tc>
        <w:tc>
          <w:tcPr>
            <w:tcW w:w="2055" w:type="dxa"/>
            <w:shd w:val="clear" w:color="auto" w:fill="B4C6E7" w:themeFill="accent1" w:themeFillTint="66"/>
          </w:tcPr>
          <w:p w14:paraId="3A10FB3C" w14:textId="77777777" w:rsidR="00DB5DD2" w:rsidRPr="00B53138" w:rsidRDefault="00DB5DD2" w:rsidP="00ED6600">
            <w:pPr>
              <w:ind w:firstLine="0"/>
              <w:jc w:val="center"/>
              <w:rPr>
                <w:sz w:val="20"/>
                <w:szCs w:val="20"/>
                <w:lang w:val="id-ID"/>
              </w:rPr>
            </w:pPr>
            <w:r w:rsidRPr="00B53138">
              <w:rPr>
                <w:sz w:val="20"/>
                <w:szCs w:val="20"/>
                <w:lang w:val="id-ID"/>
              </w:rPr>
              <w:t>12</w:t>
            </w:r>
          </w:p>
        </w:tc>
      </w:tr>
    </w:tbl>
    <w:p w14:paraId="333AD544" w14:textId="77777777" w:rsidR="00DB5DD2" w:rsidRDefault="00DB5DD2" w:rsidP="00DB5DD2">
      <w:pPr>
        <w:rPr>
          <w:lang w:val="id-ID"/>
        </w:rPr>
      </w:pPr>
      <w:r>
        <w:rPr>
          <w:lang w:val="id-ID"/>
        </w:rPr>
        <w:br w:type="page"/>
      </w:r>
    </w:p>
    <w:p w14:paraId="73146E3D" w14:textId="77777777" w:rsidR="00DB5DD2" w:rsidRDefault="00DB5DD2" w:rsidP="00DB5DD2">
      <w:pPr>
        <w:pStyle w:val="ListParagraph"/>
        <w:numPr>
          <w:ilvl w:val="0"/>
          <w:numId w:val="37"/>
        </w:numPr>
        <w:rPr>
          <w:b/>
        </w:rPr>
      </w:pPr>
      <w:r w:rsidRPr="000260A4">
        <w:rPr>
          <w:b/>
        </w:rPr>
        <w:lastRenderedPageBreak/>
        <w:t>Desain</w:t>
      </w:r>
    </w:p>
    <w:p w14:paraId="29916B6C" w14:textId="4AD2E839" w:rsidR="006D7736" w:rsidRDefault="00DB5DD2" w:rsidP="00DB5DD2">
      <w:pPr>
        <w:pStyle w:val="BodyText"/>
        <w:spacing w:after="120"/>
        <w:ind w:firstLine="360"/>
        <w:rPr>
          <w:noProof/>
          <w:lang w:val="id-ID"/>
        </w:rPr>
      </w:pPr>
      <w:r w:rsidRPr="00B53138">
        <w:rPr>
          <w:lang w:val="id-ID"/>
        </w:rPr>
        <w:t>Tampilan</w:t>
      </w:r>
      <w:r w:rsidRPr="00B53138">
        <w:rPr>
          <w:spacing w:val="-3"/>
          <w:lang w:val="id-ID"/>
        </w:rPr>
        <w:t xml:space="preserve"> </w:t>
      </w:r>
      <w:r w:rsidRPr="00B53138">
        <w:rPr>
          <w:lang w:val="id-ID"/>
        </w:rPr>
        <w:t>sistem</w:t>
      </w:r>
      <w:r w:rsidRPr="00B53138">
        <w:rPr>
          <w:spacing w:val="-3"/>
          <w:lang w:val="id-ID"/>
        </w:rPr>
        <w:t xml:space="preserve"> </w:t>
      </w:r>
      <w:r w:rsidRPr="00B53138">
        <w:rPr>
          <w:lang w:val="id-ID"/>
        </w:rPr>
        <w:t>yang</w:t>
      </w:r>
      <w:r w:rsidRPr="00B53138">
        <w:rPr>
          <w:spacing w:val="-3"/>
          <w:lang w:val="id-ID"/>
        </w:rPr>
        <w:t xml:space="preserve"> </w:t>
      </w:r>
      <w:r w:rsidRPr="00B53138">
        <w:rPr>
          <w:lang w:val="id-ID"/>
        </w:rPr>
        <w:t>dibangun</w:t>
      </w:r>
      <w:r w:rsidRPr="00B53138">
        <w:rPr>
          <w:spacing w:val="-3"/>
          <w:lang w:val="id-ID"/>
        </w:rPr>
        <w:t xml:space="preserve"> </w:t>
      </w:r>
      <w:r w:rsidRPr="00B53138">
        <w:rPr>
          <w:lang w:val="id-ID"/>
        </w:rPr>
        <w:t>pada</w:t>
      </w:r>
      <w:r w:rsidRPr="00B53138">
        <w:rPr>
          <w:spacing w:val="-2"/>
          <w:lang w:val="id-ID"/>
        </w:rPr>
        <w:t xml:space="preserve"> </w:t>
      </w:r>
      <w:r w:rsidRPr="00B53138">
        <w:rPr>
          <w:lang w:val="id-ID"/>
        </w:rPr>
        <w:t>iterasi</w:t>
      </w:r>
      <w:r>
        <w:rPr>
          <w:lang w:val="en-US"/>
        </w:rPr>
        <w:t xml:space="preserve"> 1</w:t>
      </w:r>
      <w:r w:rsidRPr="00B53138">
        <w:rPr>
          <w:spacing w:val="-3"/>
          <w:lang w:val="id-ID"/>
        </w:rPr>
        <w:t xml:space="preserve"> </w:t>
      </w:r>
      <w:r w:rsidRPr="00B53138">
        <w:rPr>
          <w:lang w:val="id-ID"/>
        </w:rPr>
        <w:t>ini</w:t>
      </w:r>
      <w:r w:rsidRPr="00B53138">
        <w:rPr>
          <w:spacing w:val="-3"/>
          <w:lang w:val="id-ID"/>
        </w:rPr>
        <w:t xml:space="preserve"> </w:t>
      </w:r>
      <w:r w:rsidRPr="00B53138">
        <w:rPr>
          <w:lang w:val="id-ID"/>
        </w:rPr>
        <w:t>adalah</w:t>
      </w:r>
      <w:r w:rsidRPr="00B53138">
        <w:rPr>
          <w:spacing w:val="-3"/>
          <w:lang w:val="id-ID"/>
        </w:rPr>
        <w:t xml:space="preserve"> </w:t>
      </w:r>
      <w:r w:rsidRPr="00B53138">
        <w:rPr>
          <w:lang w:val="id-ID"/>
        </w:rPr>
        <w:t>sebagai</w:t>
      </w:r>
      <w:r w:rsidRPr="00B53138">
        <w:rPr>
          <w:spacing w:val="-2"/>
          <w:lang w:val="id-ID"/>
        </w:rPr>
        <w:t xml:space="preserve"> berikut.</w:t>
      </w:r>
      <w:r w:rsidR="006D7736" w:rsidRPr="006D7736">
        <w:rPr>
          <w:noProof/>
          <w:lang w:val="id-ID"/>
        </w:rPr>
        <w:t xml:space="preserve"> </w:t>
      </w:r>
    </w:p>
    <w:p w14:paraId="38C82993" w14:textId="77777777" w:rsidR="007C3FF5" w:rsidRDefault="006D7736" w:rsidP="007C3FF5">
      <w:pPr>
        <w:pStyle w:val="BodyText"/>
        <w:keepNext/>
        <w:spacing w:after="120"/>
        <w:ind w:firstLine="360"/>
        <w:jc w:val="center"/>
      </w:pPr>
      <w:r>
        <w:rPr>
          <w:noProof/>
          <w:lang w:val="id-ID"/>
        </w:rPr>
        <w:drawing>
          <wp:inline distT="0" distB="0" distL="0" distR="0" wp14:anchorId="130540CE" wp14:editId="39B94D65">
            <wp:extent cx="5011194" cy="2535179"/>
            <wp:effectExtent l="0" t="0" r="0" b="0"/>
            <wp:docPr id="66862374" name="Image 75"/>
            <wp:cNvGraphicFramePr/>
            <a:graphic xmlns:a="http://schemas.openxmlformats.org/drawingml/2006/main">
              <a:graphicData uri="http://schemas.openxmlformats.org/drawingml/2006/picture">
                <pic:pic xmlns:pic="http://schemas.openxmlformats.org/drawingml/2006/picture">
                  <pic:nvPicPr>
                    <pic:cNvPr id="66862374" name="Image 7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11194" cy="2535179"/>
                    </a:xfrm>
                    <a:prstGeom prst="rect">
                      <a:avLst/>
                    </a:prstGeom>
                  </pic:spPr>
                </pic:pic>
              </a:graphicData>
            </a:graphic>
          </wp:inline>
        </w:drawing>
      </w:r>
    </w:p>
    <w:p w14:paraId="71D60082" w14:textId="34141D50" w:rsidR="00DB5DD2" w:rsidRPr="007C3FF5" w:rsidRDefault="007C3FF5" w:rsidP="007C3FF5">
      <w:pPr>
        <w:pStyle w:val="Caption"/>
        <w:jc w:val="center"/>
        <w:rPr>
          <w:i w:val="0"/>
          <w:iCs w:val="0"/>
          <w:color w:val="auto"/>
          <w:spacing w:val="-2"/>
          <w:sz w:val="24"/>
          <w:szCs w:val="24"/>
          <w:lang w:val="id-ID"/>
        </w:rPr>
      </w:pPr>
      <w:r w:rsidRPr="007C3FF5">
        <w:rPr>
          <w:i w:val="0"/>
          <w:iCs w:val="0"/>
          <w:color w:val="auto"/>
          <w:sz w:val="24"/>
          <w:szCs w:val="24"/>
        </w:rPr>
        <w:t xml:space="preserve">Gambar </w:t>
      </w:r>
      <w:r>
        <w:rPr>
          <w:i w:val="0"/>
          <w:iCs w:val="0"/>
          <w:color w:val="auto"/>
          <w:sz w:val="24"/>
          <w:szCs w:val="24"/>
        </w:rPr>
        <w:fldChar w:fldCharType="begin"/>
      </w:r>
      <w:r>
        <w:rPr>
          <w:i w:val="0"/>
          <w:iCs w:val="0"/>
          <w:color w:val="auto"/>
          <w:sz w:val="24"/>
          <w:szCs w:val="24"/>
        </w:rPr>
        <w:instrText xml:space="preserve"> STYLEREF 1 \s </w:instrText>
      </w:r>
      <w:r>
        <w:rPr>
          <w:i w:val="0"/>
          <w:iCs w:val="0"/>
          <w:color w:val="auto"/>
          <w:sz w:val="24"/>
          <w:szCs w:val="24"/>
        </w:rPr>
        <w:fldChar w:fldCharType="separate"/>
      </w:r>
      <w:r>
        <w:rPr>
          <w:i w:val="0"/>
          <w:iCs w:val="0"/>
          <w:noProof/>
          <w:color w:val="auto"/>
          <w:sz w:val="24"/>
          <w:szCs w:val="24"/>
        </w:rPr>
        <w:t>4</w:t>
      </w:r>
      <w:r>
        <w:rPr>
          <w:i w:val="0"/>
          <w:iCs w:val="0"/>
          <w:color w:val="auto"/>
          <w:sz w:val="24"/>
          <w:szCs w:val="24"/>
        </w:rPr>
        <w:fldChar w:fldCharType="end"/>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Gambar \* ARABIC \s 1 </w:instrText>
      </w:r>
      <w:r>
        <w:rPr>
          <w:i w:val="0"/>
          <w:iCs w:val="0"/>
          <w:color w:val="auto"/>
          <w:sz w:val="24"/>
          <w:szCs w:val="24"/>
        </w:rPr>
        <w:fldChar w:fldCharType="separate"/>
      </w:r>
      <w:r>
        <w:rPr>
          <w:i w:val="0"/>
          <w:iCs w:val="0"/>
          <w:noProof/>
          <w:color w:val="auto"/>
          <w:sz w:val="24"/>
          <w:szCs w:val="24"/>
        </w:rPr>
        <w:t>31</w:t>
      </w:r>
      <w:r>
        <w:rPr>
          <w:i w:val="0"/>
          <w:iCs w:val="0"/>
          <w:color w:val="auto"/>
          <w:sz w:val="24"/>
          <w:szCs w:val="24"/>
        </w:rPr>
        <w:fldChar w:fldCharType="end"/>
      </w:r>
      <w:r w:rsidRPr="007C3FF5">
        <w:rPr>
          <w:i w:val="0"/>
          <w:iCs w:val="0"/>
          <w:color w:val="auto"/>
          <w:sz w:val="24"/>
          <w:szCs w:val="24"/>
          <w:lang w:val="id-ID"/>
        </w:rPr>
        <w:t xml:space="preserve"> Tampilan Program Pengadaan</w:t>
      </w:r>
    </w:p>
    <w:p w14:paraId="39DE803A" w14:textId="77777777" w:rsidR="00DB5DD2" w:rsidRPr="00B53138" w:rsidRDefault="00DB5DD2" w:rsidP="00DB5DD2">
      <w:pPr>
        <w:pStyle w:val="BodyText"/>
        <w:spacing w:before="100"/>
        <w:rPr>
          <w:lang w:val="id-ID"/>
        </w:rPr>
      </w:pPr>
    </w:p>
    <w:p w14:paraId="2ADDF233" w14:textId="0C6A6421" w:rsidR="00BD45E5" w:rsidRPr="00B53138" w:rsidRDefault="00000000" w:rsidP="00BD45E5">
      <w:pPr>
        <w:pStyle w:val="BodyText"/>
        <w:spacing w:line="362" w:lineRule="auto"/>
        <w:ind w:right="424" w:firstLine="360"/>
        <w:jc w:val="both"/>
        <w:rPr>
          <w:lang w:val="id-ID"/>
        </w:rPr>
      </w:pPr>
      <w:hyperlink w:anchor="_bookmark118" w:history="1">
        <w:r w:rsidR="00DB5DD2" w:rsidRPr="00B53138">
          <w:rPr>
            <w:lang w:val="id-ID"/>
          </w:rPr>
          <w:t xml:space="preserve">Gambar 4. </w:t>
        </w:r>
        <w:r w:rsidR="007C3FF5">
          <w:rPr>
            <w:lang w:val="id-ID"/>
          </w:rPr>
          <w:t>3</w:t>
        </w:r>
        <w:r w:rsidR="00DB5DD2" w:rsidRPr="00B53138">
          <w:rPr>
            <w:lang w:val="id-ID"/>
          </w:rPr>
          <w:t>1</w:t>
        </w:r>
      </w:hyperlink>
      <w:r w:rsidR="00DB5DD2" w:rsidRPr="00B53138">
        <w:rPr>
          <w:lang w:val="id-ID"/>
        </w:rPr>
        <w:t xml:space="preserve"> merupakan tampilan yang menunjukkan </w:t>
      </w:r>
      <w:r w:rsidR="007C3FF5">
        <w:rPr>
          <w:lang w:val="id-ID"/>
        </w:rPr>
        <w:t>halaman utama program pengadaan</w:t>
      </w:r>
      <w:r w:rsidR="00DB5DD2" w:rsidRPr="00B53138">
        <w:rPr>
          <w:lang w:val="id-ID"/>
        </w:rPr>
        <w:t>.</w:t>
      </w:r>
      <w:r w:rsidR="007C3FF5">
        <w:rPr>
          <w:lang w:val="id-ID"/>
        </w:rPr>
        <w:t xml:space="preserve"> Pada halaman ini kepala bidang dapat melihat seluruh data program pengadaan yang tersimpan di dalam sistem. Kepala bidang dapat menambahkan program pengadaan baru dengan menekan tombol tambah program yang ada di bagian kanan atas.</w:t>
      </w:r>
      <w:r w:rsidR="00BD45E5">
        <w:rPr>
          <w:lang w:val="id-ID"/>
        </w:rPr>
        <w:t xml:space="preserve"> Kepala Bidang juga dapat menambah sub program, mengubah atribut program, dan menghapus program melalui halaman ini.</w:t>
      </w:r>
    </w:p>
    <w:p w14:paraId="4AC2CC0F" w14:textId="77777777" w:rsidR="007C3FF5" w:rsidRDefault="007C3FF5" w:rsidP="007C3FF5">
      <w:pPr>
        <w:pStyle w:val="BodyText"/>
        <w:keepNext/>
        <w:spacing w:line="362" w:lineRule="auto"/>
        <w:ind w:left="596" w:right="424" w:firstLine="396"/>
        <w:jc w:val="both"/>
      </w:pPr>
      <w:r>
        <w:rPr>
          <w:noProof/>
          <w:lang w:val="id-ID"/>
        </w:rPr>
        <w:drawing>
          <wp:inline distT="0" distB="0" distL="0" distR="0" wp14:anchorId="6D72CF80" wp14:editId="77F2D3EE">
            <wp:extent cx="4808516" cy="2432643"/>
            <wp:effectExtent l="0" t="0" r="0" b="6350"/>
            <wp:docPr id="514769288" name="Image 75"/>
            <wp:cNvGraphicFramePr/>
            <a:graphic xmlns:a="http://schemas.openxmlformats.org/drawingml/2006/main">
              <a:graphicData uri="http://schemas.openxmlformats.org/drawingml/2006/picture">
                <pic:pic xmlns:pic="http://schemas.openxmlformats.org/drawingml/2006/picture">
                  <pic:nvPicPr>
                    <pic:cNvPr id="514769288" name="Image 7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08516" cy="2432643"/>
                    </a:xfrm>
                    <a:prstGeom prst="rect">
                      <a:avLst/>
                    </a:prstGeom>
                  </pic:spPr>
                </pic:pic>
              </a:graphicData>
            </a:graphic>
          </wp:inline>
        </w:drawing>
      </w:r>
    </w:p>
    <w:p w14:paraId="34143E23" w14:textId="554E687D" w:rsidR="007C3FF5" w:rsidRDefault="007C3FF5" w:rsidP="007C3FF5">
      <w:pPr>
        <w:pStyle w:val="Caption"/>
        <w:jc w:val="center"/>
        <w:rPr>
          <w:i w:val="0"/>
          <w:iCs w:val="0"/>
          <w:color w:val="auto"/>
          <w:sz w:val="24"/>
          <w:szCs w:val="24"/>
          <w:lang w:val="id-ID"/>
        </w:rPr>
      </w:pPr>
      <w:r w:rsidRPr="007C3FF5">
        <w:rPr>
          <w:i w:val="0"/>
          <w:iCs w:val="0"/>
          <w:color w:val="auto"/>
          <w:sz w:val="24"/>
          <w:szCs w:val="24"/>
        </w:rPr>
        <w:t xml:space="preserve">Gambar </w:t>
      </w:r>
      <w:r w:rsidRPr="007C3FF5">
        <w:rPr>
          <w:i w:val="0"/>
          <w:iCs w:val="0"/>
          <w:color w:val="auto"/>
          <w:sz w:val="24"/>
          <w:szCs w:val="24"/>
        </w:rPr>
        <w:fldChar w:fldCharType="begin"/>
      </w:r>
      <w:r w:rsidRPr="007C3FF5">
        <w:rPr>
          <w:i w:val="0"/>
          <w:iCs w:val="0"/>
          <w:color w:val="auto"/>
          <w:sz w:val="24"/>
          <w:szCs w:val="24"/>
        </w:rPr>
        <w:instrText xml:space="preserve"> STYLEREF 1 \s </w:instrText>
      </w:r>
      <w:r w:rsidRPr="007C3FF5">
        <w:rPr>
          <w:i w:val="0"/>
          <w:iCs w:val="0"/>
          <w:color w:val="auto"/>
          <w:sz w:val="24"/>
          <w:szCs w:val="24"/>
        </w:rPr>
        <w:fldChar w:fldCharType="separate"/>
      </w:r>
      <w:r w:rsidRPr="007C3FF5">
        <w:rPr>
          <w:i w:val="0"/>
          <w:iCs w:val="0"/>
          <w:noProof/>
          <w:color w:val="auto"/>
          <w:sz w:val="24"/>
          <w:szCs w:val="24"/>
        </w:rPr>
        <w:t>4</w:t>
      </w:r>
      <w:r w:rsidRPr="007C3FF5">
        <w:rPr>
          <w:i w:val="0"/>
          <w:iCs w:val="0"/>
          <w:color w:val="auto"/>
          <w:sz w:val="24"/>
          <w:szCs w:val="24"/>
        </w:rPr>
        <w:fldChar w:fldCharType="end"/>
      </w:r>
      <w:r w:rsidRPr="007C3FF5">
        <w:rPr>
          <w:i w:val="0"/>
          <w:iCs w:val="0"/>
          <w:color w:val="auto"/>
          <w:sz w:val="24"/>
          <w:szCs w:val="24"/>
        </w:rPr>
        <w:t>.</w:t>
      </w:r>
      <w:r w:rsidRPr="007C3FF5">
        <w:rPr>
          <w:i w:val="0"/>
          <w:iCs w:val="0"/>
          <w:color w:val="auto"/>
          <w:sz w:val="24"/>
          <w:szCs w:val="24"/>
        </w:rPr>
        <w:fldChar w:fldCharType="begin"/>
      </w:r>
      <w:r w:rsidRPr="007C3FF5">
        <w:rPr>
          <w:i w:val="0"/>
          <w:iCs w:val="0"/>
          <w:color w:val="auto"/>
          <w:sz w:val="24"/>
          <w:szCs w:val="24"/>
        </w:rPr>
        <w:instrText xml:space="preserve"> SEQ Gambar \* ARABIC \s 1 </w:instrText>
      </w:r>
      <w:r w:rsidRPr="007C3FF5">
        <w:rPr>
          <w:i w:val="0"/>
          <w:iCs w:val="0"/>
          <w:color w:val="auto"/>
          <w:sz w:val="24"/>
          <w:szCs w:val="24"/>
        </w:rPr>
        <w:fldChar w:fldCharType="separate"/>
      </w:r>
      <w:r w:rsidRPr="007C3FF5">
        <w:rPr>
          <w:i w:val="0"/>
          <w:iCs w:val="0"/>
          <w:noProof/>
          <w:color w:val="auto"/>
          <w:sz w:val="24"/>
          <w:szCs w:val="24"/>
        </w:rPr>
        <w:t>32</w:t>
      </w:r>
      <w:r w:rsidRPr="007C3FF5">
        <w:rPr>
          <w:i w:val="0"/>
          <w:iCs w:val="0"/>
          <w:color w:val="auto"/>
          <w:sz w:val="24"/>
          <w:szCs w:val="24"/>
        </w:rPr>
        <w:fldChar w:fldCharType="end"/>
      </w:r>
      <w:r w:rsidRPr="007C3FF5">
        <w:rPr>
          <w:i w:val="0"/>
          <w:iCs w:val="0"/>
          <w:color w:val="auto"/>
          <w:sz w:val="24"/>
          <w:szCs w:val="24"/>
          <w:lang w:val="id-ID"/>
        </w:rPr>
        <w:t xml:space="preserve"> Tampilan </w:t>
      </w:r>
      <w:proofErr w:type="spellStart"/>
      <w:r w:rsidRPr="007C3FF5">
        <w:rPr>
          <w:i w:val="0"/>
          <w:iCs w:val="0"/>
          <w:color w:val="auto"/>
          <w:sz w:val="24"/>
          <w:szCs w:val="24"/>
          <w:lang w:val="id-ID"/>
        </w:rPr>
        <w:t>Form</w:t>
      </w:r>
      <w:proofErr w:type="spellEnd"/>
      <w:r w:rsidRPr="007C3FF5">
        <w:rPr>
          <w:i w:val="0"/>
          <w:iCs w:val="0"/>
          <w:color w:val="auto"/>
          <w:sz w:val="24"/>
          <w:szCs w:val="24"/>
          <w:lang w:val="id-ID"/>
        </w:rPr>
        <w:t xml:space="preserve"> Tambah Program Pengadaan</w:t>
      </w:r>
    </w:p>
    <w:p w14:paraId="1A3EDAD9" w14:textId="7A112F63" w:rsidR="007C3FF5" w:rsidRDefault="007C3FF5" w:rsidP="007C3FF5">
      <w:pPr>
        <w:rPr>
          <w:lang w:val="id-ID"/>
        </w:rPr>
      </w:pPr>
      <w:r>
        <w:rPr>
          <w:lang w:val="id-ID"/>
        </w:rPr>
        <w:t xml:space="preserve">Gambar 4.32 merupakan tampilan yang menunjukkan munculnya </w:t>
      </w:r>
      <w:proofErr w:type="spellStart"/>
      <w:r>
        <w:rPr>
          <w:lang w:val="id-ID"/>
        </w:rPr>
        <w:t>form</w:t>
      </w:r>
      <w:proofErr w:type="spellEnd"/>
      <w:r>
        <w:rPr>
          <w:lang w:val="id-ID"/>
        </w:rPr>
        <w:t xml:space="preserve"> tambah program pengadaan yang dapat diakses jika pengguna menekan tombol tambah program yang ada di halaman program pengadaan. </w:t>
      </w:r>
    </w:p>
    <w:p w14:paraId="46356401" w14:textId="77777777" w:rsidR="007C3FF5" w:rsidRDefault="007C3FF5" w:rsidP="007C3FF5">
      <w:pPr>
        <w:pStyle w:val="BodyText"/>
        <w:keepNext/>
        <w:spacing w:line="362" w:lineRule="auto"/>
        <w:ind w:left="596" w:right="424" w:firstLine="396"/>
        <w:jc w:val="both"/>
      </w:pPr>
      <w:r>
        <w:rPr>
          <w:noProof/>
          <w:lang w:val="id-ID"/>
        </w:rPr>
        <w:lastRenderedPageBreak/>
        <w:drawing>
          <wp:inline distT="0" distB="0" distL="0" distR="0" wp14:anchorId="52B09BB9" wp14:editId="2C9C0183">
            <wp:extent cx="4808514" cy="2432643"/>
            <wp:effectExtent l="0" t="0" r="0" b="6350"/>
            <wp:docPr id="911448861" name="Picture 911448861"/>
            <wp:cNvGraphicFramePr/>
            <a:graphic xmlns:a="http://schemas.openxmlformats.org/drawingml/2006/main">
              <a:graphicData uri="http://schemas.openxmlformats.org/drawingml/2006/picture">
                <pic:pic xmlns:pic="http://schemas.openxmlformats.org/drawingml/2006/picture">
                  <pic:nvPicPr>
                    <pic:cNvPr id="911448861" name="Picture 91144886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08514" cy="2432643"/>
                    </a:xfrm>
                    <a:prstGeom prst="rect">
                      <a:avLst/>
                    </a:prstGeom>
                  </pic:spPr>
                </pic:pic>
              </a:graphicData>
            </a:graphic>
          </wp:inline>
        </w:drawing>
      </w:r>
    </w:p>
    <w:p w14:paraId="094A425F" w14:textId="32A04C0E" w:rsidR="007C3FF5" w:rsidRDefault="007C3FF5" w:rsidP="007C3FF5">
      <w:pPr>
        <w:pStyle w:val="Caption"/>
        <w:jc w:val="center"/>
        <w:rPr>
          <w:i w:val="0"/>
          <w:iCs w:val="0"/>
          <w:color w:val="auto"/>
          <w:sz w:val="24"/>
          <w:szCs w:val="24"/>
          <w:lang w:val="id-ID"/>
        </w:rPr>
      </w:pPr>
      <w:r w:rsidRPr="007C3FF5">
        <w:rPr>
          <w:i w:val="0"/>
          <w:iCs w:val="0"/>
          <w:color w:val="auto"/>
          <w:sz w:val="24"/>
          <w:szCs w:val="24"/>
        </w:rPr>
        <w:t xml:space="preserve">Gambar </w:t>
      </w:r>
      <w:r w:rsidRPr="007C3FF5">
        <w:rPr>
          <w:i w:val="0"/>
          <w:iCs w:val="0"/>
          <w:color w:val="auto"/>
          <w:sz w:val="24"/>
          <w:szCs w:val="24"/>
        </w:rPr>
        <w:fldChar w:fldCharType="begin"/>
      </w:r>
      <w:r w:rsidRPr="007C3FF5">
        <w:rPr>
          <w:i w:val="0"/>
          <w:iCs w:val="0"/>
          <w:color w:val="auto"/>
          <w:sz w:val="24"/>
          <w:szCs w:val="24"/>
        </w:rPr>
        <w:instrText xml:space="preserve"> STYLEREF 1 \s </w:instrText>
      </w:r>
      <w:r w:rsidRPr="007C3FF5">
        <w:rPr>
          <w:i w:val="0"/>
          <w:iCs w:val="0"/>
          <w:color w:val="auto"/>
          <w:sz w:val="24"/>
          <w:szCs w:val="24"/>
        </w:rPr>
        <w:fldChar w:fldCharType="separate"/>
      </w:r>
      <w:r w:rsidRPr="007C3FF5">
        <w:rPr>
          <w:i w:val="0"/>
          <w:iCs w:val="0"/>
          <w:noProof/>
          <w:color w:val="auto"/>
          <w:sz w:val="24"/>
          <w:szCs w:val="24"/>
        </w:rPr>
        <w:t>4</w:t>
      </w:r>
      <w:r w:rsidRPr="007C3FF5">
        <w:rPr>
          <w:i w:val="0"/>
          <w:iCs w:val="0"/>
          <w:color w:val="auto"/>
          <w:sz w:val="24"/>
          <w:szCs w:val="24"/>
        </w:rPr>
        <w:fldChar w:fldCharType="end"/>
      </w:r>
      <w:r w:rsidRPr="007C3FF5">
        <w:rPr>
          <w:i w:val="0"/>
          <w:iCs w:val="0"/>
          <w:color w:val="auto"/>
          <w:sz w:val="24"/>
          <w:szCs w:val="24"/>
        </w:rPr>
        <w:t>.</w:t>
      </w:r>
      <w:r w:rsidRPr="007C3FF5">
        <w:rPr>
          <w:i w:val="0"/>
          <w:iCs w:val="0"/>
          <w:color w:val="auto"/>
          <w:sz w:val="24"/>
          <w:szCs w:val="24"/>
        </w:rPr>
        <w:fldChar w:fldCharType="begin"/>
      </w:r>
      <w:r w:rsidRPr="007C3FF5">
        <w:rPr>
          <w:i w:val="0"/>
          <w:iCs w:val="0"/>
          <w:color w:val="auto"/>
          <w:sz w:val="24"/>
          <w:szCs w:val="24"/>
        </w:rPr>
        <w:instrText xml:space="preserve"> SEQ Gambar \* ARABIC \s 1 </w:instrText>
      </w:r>
      <w:r w:rsidRPr="007C3FF5">
        <w:rPr>
          <w:i w:val="0"/>
          <w:iCs w:val="0"/>
          <w:color w:val="auto"/>
          <w:sz w:val="24"/>
          <w:szCs w:val="24"/>
        </w:rPr>
        <w:fldChar w:fldCharType="separate"/>
      </w:r>
      <w:r>
        <w:rPr>
          <w:i w:val="0"/>
          <w:iCs w:val="0"/>
          <w:noProof/>
          <w:color w:val="auto"/>
          <w:sz w:val="24"/>
          <w:szCs w:val="24"/>
        </w:rPr>
        <w:t>33</w:t>
      </w:r>
      <w:r w:rsidRPr="007C3FF5">
        <w:rPr>
          <w:i w:val="0"/>
          <w:iCs w:val="0"/>
          <w:color w:val="auto"/>
          <w:sz w:val="24"/>
          <w:szCs w:val="24"/>
        </w:rPr>
        <w:fldChar w:fldCharType="end"/>
      </w:r>
      <w:r w:rsidRPr="007C3FF5">
        <w:rPr>
          <w:i w:val="0"/>
          <w:iCs w:val="0"/>
          <w:color w:val="auto"/>
          <w:sz w:val="24"/>
          <w:szCs w:val="24"/>
          <w:lang w:val="id-ID"/>
        </w:rPr>
        <w:t xml:space="preserve"> Tampilan </w:t>
      </w:r>
      <w:proofErr w:type="spellStart"/>
      <w:r w:rsidRPr="007C3FF5">
        <w:rPr>
          <w:i w:val="0"/>
          <w:iCs w:val="0"/>
          <w:color w:val="auto"/>
          <w:sz w:val="24"/>
          <w:szCs w:val="24"/>
          <w:lang w:val="id-ID"/>
        </w:rPr>
        <w:t>Form</w:t>
      </w:r>
      <w:proofErr w:type="spellEnd"/>
      <w:r w:rsidRPr="007C3FF5">
        <w:rPr>
          <w:i w:val="0"/>
          <w:iCs w:val="0"/>
          <w:color w:val="auto"/>
          <w:sz w:val="24"/>
          <w:szCs w:val="24"/>
          <w:lang w:val="id-ID"/>
        </w:rPr>
        <w:t xml:space="preserve"> Tambah</w:t>
      </w:r>
      <w:r>
        <w:rPr>
          <w:i w:val="0"/>
          <w:iCs w:val="0"/>
          <w:color w:val="auto"/>
          <w:sz w:val="24"/>
          <w:szCs w:val="24"/>
          <w:lang w:val="id-ID"/>
        </w:rPr>
        <w:t xml:space="preserve"> Sub</w:t>
      </w:r>
      <w:r w:rsidRPr="007C3FF5">
        <w:rPr>
          <w:i w:val="0"/>
          <w:iCs w:val="0"/>
          <w:color w:val="auto"/>
          <w:sz w:val="24"/>
          <w:szCs w:val="24"/>
          <w:lang w:val="id-ID"/>
        </w:rPr>
        <w:t xml:space="preserve"> Program Pengadaan</w:t>
      </w:r>
    </w:p>
    <w:p w14:paraId="00E0FF59" w14:textId="730E937E" w:rsidR="007C3FF5" w:rsidRDefault="007C3FF5" w:rsidP="007C3FF5">
      <w:pPr>
        <w:rPr>
          <w:lang w:val="id-ID"/>
        </w:rPr>
      </w:pPr>
      <w:r>
        <w:rPr>
          <w:lang w:val="id-ID"/>
        </w:rPr>
        <w:t xml:space="preserve">Gambar 4.32 merupakan tampilan yang menunjukkan munculnya </w:t>
      </w:r>
      <w:proofErr w:type="spellStart"/>
      <w:r>
        <w:rPr>
          <w:lang w:val="id-ID"/>
        </w:rPr>
        <w:t>form</w:t>
      </w:r>
      <w:proofErr w:type="spellEnd"/>
      <w:r>
        <w:rPr>
          <w:lang w:val="id-ID"/>
        </w:rPr>
        <w:t xml:space="preserve"> tambah sub program pengadaan pada program pengadaan yang sudah ada. Halaman ini dapat diakses jika pengguna menekan tombol dengan logo tambah yang ada di bagian sebelah kanan dari program pengadaan yang sudah ada sebelumnya. </w:t>
      </w:r>
    </w:p>
    <w:p w14:paraId="5ACBF4BB" w14:textId="77777777" w:rsidR="00617342" w:rsidRDefault="00617342" w:rsidP="00617342">
      <w:pPr>
        <w:pStyle w:val="BodyText"/>
        <w:keepNext/>
        <w:spacing w:line="362" w:lineRule="auto"/>
        <w:ind w:left="596" w:right="424" w:firstLine="396"/>
        <w:jc w:val="both"/>
      </w:pPr>
      <w:r>
        <w:rPr>
          <w:noProof/>
          <w:lang w:val="id-ID"/>
        </w:rPr>
        <w:drawing>
          <wp:inline distT="0" distB="0" distL="0" distR="0" wp14:anchorId="747C19F8" wp14:editId="50B693E1">
            <wp:extent cx="4808514" cy="2432642"/>
            <wp:effectExtent l="0" t="0" r="0" b="6350"/>
            <wp:docPr id="435377394" name="Picture 435377394"/>
            <wp:cNvGraphicFramePr/>
            <a:graphic xmlns:a="http://schemas.openxmlformats.org/drawingml/2006/main">
              <a:graphicData uri="http://schemas.openxmlformats.org/drawingml/2006/picture">
                <pic:pic xmlns:pic="http://schemas.openxmlformats.org/drawingml/2006/picture">
                  <pic:nvPicPr>
                    <pic:cNvPr id="435377394" name="Picture 43537739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08514" cy="2432642"/>
                    </a:xfrm>
                    <a:prstGeom prst="rect">
                      <a:avLst/>
                    </a:prstGeom>
                  </pic:spPr>
                </pic:pic>
              </a:graphicData>
            </a:graphic>
          </wp:inline>
        </w:drawing>
      </w:r>
    </w:p>
    <w:p w14:paraId="5D789EBF" w14:textId="4D73A41A" w:rsidR="00617342" w:rsidRDefault="00617342" w:rsidP="00617342">
      <w:pPr>
        <w:pStyle w:val="Caption"/>
        <w:jc w:val="center"/>
        <w:rPr>
          <w:i w:val="0"/>
          <w:iCs w:val="0"/>
          <w:color w:val="auto"/>
          <w:sz w:val="24"/>
          <w:szCs w:val="24"/>
          <w:lang w:val="id-ID"/>
        </w:rPr>
      </w:pPr>
      <w:r w:rsidRPr="007C3FF5">
        <w:rPr>
          <w:i w:val="0"/>
          <w:iCs w:val="0"/>
          <w:color w:val="auto"/>
          <w:sz w:val="24"/>
          <w:szCs w:val="24"/>
        </w:rPr>
        <w:t xml:space="preserve">Gambar </w:t>
      </w:r>
      <w:r w:rsidRPr="007C3FF5">
        <w:rPr>
          <w:i w:val="0"/>
          <w:iCs w:val="0"/>
          <w:color w:val="auto"/>
          <w:sz w:val="24"/>
          <w:szCs w:val="24"/>
        </w:rPr>
        <w:fldChar w:fldCharType="begin"/>
      </w:r>
      <w:r w:rsidRPr="007C3FF5">
        <w:rPr>
          <w:i w:val="0"/>
          <w:iCs w:val="0"/>
          <w:color w:val="auto"/>
          <w:sz w:val="24"/>
          <w:szCs w:val="24"/>
        </w:rPr>
        <w:instrText xml:space="preserve"> STYLEREF 1 \s </w:instrText>
      </w:r>
      <w:r w:rsidRPr="007C3FF5">
        <w:rPr>
          <w:i w:val="0"/>
          <w:iCs w:val="0"/>
          <w:color w:val="auto"/>
          <w:sz w:val="24"/>
          <w:szCs w:val="24"/>
        </w:rPr>
        <w:fldChar w:fldCharType="separate"/>
      </w:r>
      <w:r w:rsidRPr="007C3FF5">
        <w:rPr>
          <w:i w:val="0"/>
          <w:iCs w:val="0"/>
          <w:noProof/>
          <w:color w:val="auto"/>
          <w:sz w:val="24"/>
          <w:szCs w:val="24"/>
        </w:rPr>
        <w:t>4</w:t>
      </w:r>
      <w:r w:rsidRPr="007C3FF5">
        <w:rPr>
          <w:i w:val="0"/>
          <w:iCs w:val="0"/>
          <w:color w:val="auto"/>
          <w:sz w:val="24"/>
          <w:szCs w:val="24"/>
        </w:rPr>
        <w:fldChar w:fldCharType="end"/>
      </w:r>
      <w:r w:rsidRPr="007C3FF5">
        <w:rPr>
          <w:i w:val="0"/>
          <w:iCs w:val="0"/>
          <w:color w:val="auto"/>
          <w:sz w:val="24"/>
          <w:szCs w:val="24"/>
        </w:rPr>
        <w:t>.</w:t>
      </w:r>
      <w:r w:rsidRPr="007C3FF5">
        <w:rPr>
          <w:i w:val="0"/>
          <w:iCs w:val="0"/>
          <w:color w:val="auto"/>
          <w:sz w:val="24"/>
          <w:szCs w:val="24"/>
        </w:rPr>
        <w:fldChar w:fldCharType="begin"/>
      </w:r>
      <w:r w:rsidRPr="007C3FF5">
        <w:rPr>
          <w:i w:val="0"/>
          <w:iCs w:val="0"/>
          <w:color w:val="auto"/>
          <w:sz w:val="24"/>
          <w:szCs w:val="24"/>
        </w:rPr>
        <w:instrText xml:space="preserve"> SEQ Gambar \* ARABIC \s 1 </w:instrText>
      </w:r>
      <w:r w:rsidRPr="007C3FF5">
        <w:rPr>
          <w:i w:val="0"/>
          <w:iCs w:val="0"/>
          <w:color w:val="auto"/>
          <w:sz w:val="24"/>
          <w:szCs w:val="24"/>
        </w:rPr>
        <w:fldChar w:fldCharType="separate"/>
      </w:r>
      <w:r w:rsidR="00BD45E5">
        <w:rPr>
          <w:i w:val="0"/>
          <w:iCs w:val="0"/>
          <w:noProof/>
          <w:color w:val="auto"/>
          <w:sz w:val="24"/>
          <w:szCs w:val="24"/>
        </w:rPr>
        <w:t>34</w:t>
      </w:r>
      <w:r w:rsidRPr="007C3FF5">
        <w:rPr>
          <w:i w:val="0"/>
          <w:iCs w:val="0"/>
          <w:color w:val="auto"/>
          <w:sz w:val="24"/>
          <w:szCs w:val="24"/>
        </w:rPr>
        <w:fldChar w:fldCharType="end"/>
      </w:r>
      <w:r w:rsidRPr="007C3FF5">
        <w:rPr>
          <w:i w:val="0"/>
          <w:iCs w:val="0"/>
          <w:color w:val="auto"/>
          <w:sz w:val="24"/>
          <w:szCs w:val="24"/>
          <w:lang w:val="id-ID"/>
        </w:rPr>
        <w:t xml:space="preserve"> Tampilan </w:t>
      </w:r>
      <w:proofErr w:type="spellStart"/>
      <w:r w:rsidRPr="007C3FF5">
        <w:rPr>
          <w:i w:val="0"/>
          <w:iCs w:val="0"/>
          <w:color w:val="auto"/>
          <w:sz w:val="24"/>
          <w:szCs w:val="24"/>
          <w:lang w:val="id-ID"/>
        </w:rPr>
        <w:t>Form</w:t>
      </w:r>
      <w:proofErr w:type="spellEnd"/>
      <w:r w:rsidRPr="007C3FF5">
        <w:rPr>
          <w:i w:val="0"/>
          <w:iCs w:val="0"/>
          <w:color w:val="auto"/>
          <w:sz w:val="24"/>
          <w:szCs w:val="24"/>
          <w:lang w:val="id-ID"/>
        </w:rPr>
        <w:t xml:space="preserve"> </w:t>
      </w:r>
      <w:r>
        <w:rPr>
          <w:i w:val="0"/>
          <w:iCs w:val="0"/>
          <w:color w:val="auto"/>
          <w:sz w:val="24"/>
          <w:szCs w:val="24"/>
          <w:lang w:val="id-ID"/>
        </w:rPr>
        <w:t xml:space="preserve">Ubah </w:t>
      </w:r>
      <w:r w:rsidRPr="007C3FF5">
        <w:rPr>
          <w:i w:val="0"/>
          <w:iCs w:val="0"/>
          <w:color w:val="auto"/>
          <w:sz w:val="24"/>
          <w:szCs w:val="24"/>
          <w:lang w:val="id-ID"/>
        </w:rPr>
        <w:t>Program Pengadaan</w:t>
      </w:r>
    </w:p>
    <w:p w14:paraId="776EE60B" w14:textId="113D489B" w:rsidR="00617342" w:rsidRDefault="00617342" w:rsidP="00617342">
      <w:pPr>
        <w:rPr>
          <w:lang w:val="id-ID"/>
        </w:rPr>
      </w:pPr>
      <w:r>
        <w:rPr>
          <w:lang w:val="id-ID"/>
        </w:rPr>
        <w:t xml:space="preserve">Gambar 4.32 merupakan tampilan yang menunjukkan munculnya </w:t>
      </w:r>
      <w:proofErr w:type="spellStart"/>
      <w:r>
        <w:rPr>
          <w:lang w:val="id-ID"/>
        </w:rPr>
        <w:t>form</w:t>
      </w:r>
      <w:proofErr w:type="spellEnd"/>
      <w:r>
        <w:rPr>
          <w:lang w:val="id-ID"/>
        </w:rPr>
        <w:t xml:space="preserve"> ubah sub program pengadaan pada program pengadaan yang sudah ada. Halaman ini dapat diakses jika pengguna menekan tombol dengan logo edit yang ada di bagian sebelah kanan dari program pengadaan yang sudah ada sebelumnya. </w:t>
      </w:r>
    </w:p>
    <w:p w14:paraId="79E075B7" w14:textId="77777777" w:rsidR="00BD45E5" w:rsidRDefault="00BD45E5" w:rsidP="00BD45E5">
      <w:pPr>
        <w:pStyle w:val="BodyText"/>
        <w:keepNext/>
        <w:spacing w:line="362" w:lineRule="auto"/>
        <w:ind w:left="596" w:right="424" w:firstLine="396"/>
        <w:jc w:val="both"/>
      </w:pPr>
      <w:r>
        <w:rPr>
          <w:noProof/>
          <w:lang w:val="id-ID"/>
        </w:rPr>
        <w:lastRenderedPageBreak/>
        <w:drawing>
          <wp:inline distT="0" distB="0" distL="0" distR="0" wp14:anchorId="7F347C4E" wp14:editId="1B91BD97">
            <wp:extent cx="4808514" cy="2432642"/>
            <wp:effectExtent l="0" t="0" r="0" b="6350"/>
            <wp:docPr id="1235466267" name="Picture 1235466267"/>
            <wp:cNvGraphicFramePr/>
            <a:graphic xmlns:a="http://schemas.openxmlformats.org/drawingml/2006/main">
              <a:graphicData uri="http://schemas.openxmlformats.org/drawingml/2006/picture">
                <pic:pic xmlns:pic="http://schemas.openxmlformats.org/drawingml/2006/picture">
                  <pic:nvPicPr>
                    <pic:cNvPr id="435377394" name="Picture 43537739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08514" cy="2432642"/>
                    </a:xfrm>
                    <a:prstGeom prst="rect">
                      <a:avLst/>
                    </a:prstGeom>
                  </pic:spPr>
                </pic:pic>
              </a:graphicData>
            </a:graphic>
          </wp:inline>
        </w:drawing>
      </w:r>
    </w:p>
    <w:p w14:paraId="3310E285" w14:textId="260D52A8" w:rsidR="00BD45E5" w:rsidRDefault="00BD45E5" w:rsidP="00BD45E5">
      <w:pPr>
        <w:pStyle w:val="Caption"/>
        <w:jc w:val="center"/>
        <w:rPr>
          <w:i w:val="0"/>
          <w:iCs w:val="0"/>
          <w:color w:val="auto"/>
          <w:sz w:val="24"/>
          <w:szCs w:val="24"/>
          <w:lang w:val="id-ID"/>
        </w:rPr>
      </w:pPr>
      <w:r w:rsidRPr="007C3FF5">
        <w:rPr>
          <w:i w:val="0"/>
          <w:iCs w:val="0"/>
          <w:color w:val="auto"/>
          <w:sz w:val="24"/>
          <w:szCs w:val="24"/>
        </w:rPr>
        <w:t xml:space="preserve">Gambar </w:t>
      </w:r>
      <w:r w:rsidRPr="007C3FF5">
        <w:rPr>
          <w:i w:val="0"/>
          <w:iCs w:val="0"/>
          <w:color w:val="auto"/>
          <w:sz w:val="24"/>
          <w:szCs w:val="24"/>
        </w:rPr>
        <w:fldChar w:fldCharType="begin"/>
      </w:r>
      <w:r w:rsidRPr="007C3FF5">
        <w:rPr>
          <w:i w:val="0"/>
          <w:iCs w:val="0"/>
          <w:color w:val="auto"/>
          <w:sz w:val="24"/>
          <w:szCs w:val="24"/>
        </w:rPr>
        <w:instrText xml:space="preserve"> STYLEREF 1 \s </w:instrText>
      </w:r>
      <w:r w:rsidRPr="007C3FF5">
        <w:rPr>
          <w:i w:val="0"/>
          <w:iCs w:val="0"/>
          <w:color w:val="auto"/>
          <w:sz w:val="24"/>
          <w:szCs w:val="24"/>
        </w:rPr>
        <w:fldChar w:fldCharType="separate"/>
      </w:r>
      <w:r w:rsidRPr="007C3FF5">
        <w:rPr>
          <w:i w:val="0"/>
          <w:iCs w:val="0"/>
          <w:noProof/>
          <w:color w:val="auto"/>
          <w:sz w:val="24"/>
          <w:szCs w:val="24"/>
        </w:rPr>
        <w:t>4</w:t>
      </w:r>
      <w:r w:rsidRPr="007C3FF5">
        <w:rPr>
          <w:i w:val="0"/>
          <w:iCs w:val="0"/>
          <w:color w:val="auto"/>
          <w:sz w:val="24"/>
          <w:szCs w:val="24"/>
        </w:rPr>
        <w:fldChar w:fldCharType="end"/>
      </w:r>
      <w:r w:rsidRPr="007C3FF5">
        <w:rPr>
          <w:i w:val="0"/>
          <w:iCs w:val="0"/>
          <w:color w:val="auto"/>
          <w:sz w:val="24"/>
          <w:szCs w:val="24"/>
        </w:rPr>
        <w:t>.</w:t>
      </w:r>
      <w:r w:rsidRPr="007C3FF5">
        <w:rPr>
          <w:i w:val="0"/>
          <w:iCs w:val="0"/>
          <w:color w:val="auto"/>
          <w:sz w:val="24"/>
          <w:szCs w:val="24"/>
        </w:rPr>
        <w:fldChar w:fldCharType="begin"/>
      </w:r>
      <w:r w:rsidRPr="007C3FF5">
        <w:rPr>
          <w:i w:val="0"/>
          <w:iCs w:val="0"/>
          <w:color w:val="auto"/>
          <w:sz w:val="24"/>
          <w:szCs w:val="24"/>
        </w:rPr>
        <w:instrText xml:space="preserve"> SEQ Gambar \* ARABIC \s 1 </w:instrText>
      </w:r>
      <w:r w:rsidRPr="007C3FF5">
        <w:rPr>
          <w:i w:val="0"/>
          <w:iCs w:val="0"/>
          <w:color w:val="auto"/>
          <w:sz w:val="24"/>
          <w:szCs w:val="24"/>
        </w:rPr>
        <w:fldChar w:fldCharType="separate"/>
      </w:r>
      <w:r>
        <w:rPr>
          <w:i w:val="0"/>
          <w:iCs w:val="0"/>
          <w:noProof/>
          <w:color w:val="auto"/>
          <w:sz w:val="24"/>
          <w:szCs w:val="24"/>
        </w:rPr>
        <w:t>35</w:t>
      </w:r>
      <w:r w:rsidRPr="007C3FF5">
        <w:rPr>
          <w:i w:val="0"/>
          <w:iCs w:val="0"/>
          <w:color w:val="auto"/>
          <w:sz w:val="24"/>
          <w:szCs w:val="24"/>
        </w:rPr>
        <w:fldChar w:fldCharType="end"/>
      </w:r>
      <w:r w:rsidRPr="007C3FF5">
        <w:rPr>
          <w:i w:val="0"/>
          <w:iCs w:val="0"/>
          <w:color w:val="auto"/>
          <w:sz w:val="24"/>
          <w:szCs w:val="24"/>
          <w:lang w:val="id-ID"/>
        </w:rPr>
        <w:t xml:space="preserve"> Tampilan </w:t>
      </w:r>
      <w:proofErr w:type="spellStart"/>
      <w:r w:rsidRPr="007C3FF5">
        <w:rPr>
          <w:i w:val="0"/>
          <w:iCs w:val="0"/>
          <w:color w:val="auto"/>
          <w:sz w:val="24"/>
          <w:szCs w:val="24"/>
          <w:lang w:val="id-ID"/>
        </w:rPr>
        <w:t>Form</w:t>
      </w:r>
      <w:proofErr w:type="spellEnd"/>
      <w:r w:rsidRPr="007C3FF5">
        <w:rPr>
          <w:i w:val="0"/>
          <w:iCs w:val="0"/>
          <w:color w:val="auto"/>
          <w:sz w:val="24"/>
          <w:szCs w:val="24"/>
          <w:lang w:val="id-ID"/>
        </w:rPr>
        <w:t xml:space="preserve"> </w:t>
      </w:r>
      <w:r>
        <w:rPr>
          <w:i w:val="0"/>
          <w:iCs w:val="0"/>
          <w:color w:val="auto"/>
          <w:sz w:val="24"/>
          <w:szCs w:val="24"/>
          <w:lang w:val="id-ID"/>
        </w:rPr>
        <w:t xml:space="preserve">Ubah </w:t>
      </w:r>
      <w:r w:rsidRPr="007C3FF5">
        <w:rPr>
          <w:i w:val="0"/>
          <w:iCs w:val="0"/>
          <w:color w:val="auto"/>
          <w:sz w:val="24"/>
          <w:szCs w:val="24"/>
          <w:lang w:val="id-ID"/>
        </w:rPr>
        <w:t>Program Pengadaan</w:t>
      </w:r>
    </w:p>
    <w:p w14:paraId="29CED7AB" w14:textId="77777777" w:rsidR="00BD45E5" w:rsidRPr="007C3FF5" w:rsidRDefault="00BD45E5" w:rsidP="00BD45E5">
      <w:pPr>
        <w:rPr>
          <w:lang w:val="id-ID"/>
        </w:rPr>
      </w:pPr>
      <w:r>
        <w:rPr>
          <w:lang w:val="id-ID"/>
        </w:rPr>
        <w:t xml:space="preserve">Gambar 4.32 merupakan tampilan yang menunjukkan munculnya </w:t>
      </w:r>
      <w:proofErr w:type="spellStart"/>
      <w:r>
        <w:rPr>
          <w:lang w:val="id-ID"/>
        </w:rPr>
        <w:t>form</w:t>
      </w:r>
      <w:proofErr w:type="spellEnd"/>
      <w:r>
        <w:rPr>
          <w:lang w:val="id-ID"/>
        </w:rPr>
        <w:t xml:space="preserve"> ubah sub program pengadaan pada program pengadaan yang sudah ada. Halaman ini dapat diakses jika pengguna menekan tombol dengan logo edit yang ada di bagian sebelah kanan dari program pengadaan yang sudah ada sebelumnya. </w:t>
      </w:r>
    </w:p>
    <w:p w14:paraId="6348C5FD" w14:textId="77777777" w:rsidR="00BD45E5" w:rsidRPr="007C3FF5" w:rsidRDefault="00BD45E5" w:rsidP="00617342">
      <w:pPr>
        <w:rPr>
          <w:lang w:val="id-ID"/>
        </w:rPr>
      </w:pPr>
    </w:p>
    <w:p w14:paraId="682090A0" w14:textId="77777777" w:rsidR="00617342" w:rsidRPr="007C3FF5" w:rsidRDefault="00617342" w:rsidP="007C3FF5">
      <w:pPr>
        <w:rPr>
          <w:lang w:val="id-ID"/>
        </w:rPr>
      </w:pPr>
    </w:p>
    <w:p w14:paraId="7EB022D6" w14:textId="77777777" w:rsidR="007C3FF5" w:rsidRPr="007C3FF5" w:rsidRDefault="007C3FF5" w:rsidP="007C3FF5">
      <w:pPr>
        <w:rPr>
          <w:lang w:val="id-ID"/>
        </w:rPr>
      </w:pPr>
    </w:p>
    <w:p w14:paraId="6C92C2C8" w14:textId="77777777" w:rsidR="00DB5DD2" w:rsidRPr="00B53138" w:rsidRDefault="00DB5DD2" w:rsidP="00DB5DD2">
      <w:pPr>
        <w:pStyle w:val="BodyText"/>
        <w:spacing w:line="362" w:lineRule="auto"/>
        <w:ind w:right="424" w:firstLine="360"/>
        <w:jc w:val="both"/>
        <w:rPr>
          <w:lang w:val="id-ID"/>
        </w:rPr>
      </w:pPr>
      <w:r>
        <w:rPr>
          <w:noProof/>
        </w:rPr>
        <mc:AlternateContent>
          <mc:Choice Requires="wps">
            <w:drawing>
              <wp:anchor distT="0" distB="0" distL="114300" distR="114300" simplePos="0" relativeHeight="251741184" behindDoc="0" locked="0" layoutInCell="1" allowOverlap="1" wp14:anchorId="3752097E" wp14:editId="2F315947">
                <wp:simplePos x="0" y="0"/>
                <wp:positionH relativeFrom="column">
                  <wp:posOffset>233045</wp:posOffset>
                </wp:positionH>
                <wp:positionV relativeFrom="paragraph">
                  <wp:posOffset>4636135</wp:posOffset>
                </wp:positionV>
                <wp:extent cx="5288915" cy="635"/>
                <wp:effectExtent l="0" t="0" r="0" b="0"/>
                <wp:wrapTopAndBottom/>
                <wp:docPr id="1603774680" name="Text Box 1603774680"/>
                <wp:cNvGraphicFramePr/>
                <a:graphic xmlns:a="http://schemas.openxmlformats.org/drawingml/2006/main">
                  <a:graphicData uri="http://schemas.microsoft.com/office/word/2010/wordprocessingShape">
                    <wps:wsp>
                      <wps:cNvSpPr txBox="1"/>
                      <wps:spPr>
                        <a:xfrm>
                          <a:off x="0" y="0"/>
                          <a:ext cx="5288915" cy="635"/>
                        </a:xfrm>
                        <a:prstGeom prst="rect">
                          <a:avLst/>
                        </a:prstGeom>
                        <a:solidFill>
                          <a:prstClr val="white"/>
                        </a:solidFill>
                        <a:ln>
                          <a:noFill/>
                        </a:ln>
                      </wps:spPr>
                      <wps:txbx>
                        <w:txbxContent>
                          <w:p w14:paraId="318A194E" w14:textId="77777777" w:rsidR="00DB5DD2" w:rsidRPr="00DB00F4" w:rsidRDefault="00DB5DD2" w:rsidP="00DB5DD2">
                            <w:pPr>
                              <w:pStyle w:val="Caption"/>
                              <w:jc w:val="center"/>
                              <w:rPr>
                                <w:i w:val="0"/>
                                <w:noProof/>
                                <w:color w:val="auto"/>
                                <w:sz w:val="24"/>
                                <w:szCs w:val="24"/>
                              </w:rPr>
                            </w:pPr>
                            <w:r>
                              <w:rPr>
                                <w:i w:val="0"/>
                                <w:color w:val="auto"/>
                                <w:sz w:val="24"/>
                                <w:szCs w:val="24"/>
                              </w:rPr>
                              <w:t>Gambar</w:t>
                            </w:r>
                            <w:r w:rsidRPr="00DB00F4">
                              <w:rPr>
                                <w:i w:val="0"/>
                                <w:color w:val="auto"/>
                                <w:sz w:val="24"/>
                                <w:szCs w:val="24"/>
                              </w:rPr>
                              <w:t xml:space="preserve"> 4.13 </w:t>
                            </w:r>
                            <w:proofErr w:type="spellStart"/>
                            <w:r w:rsidRPr="00DB00F4">
                              <w:rPr>
                                <w:i w:val="0"/>
                                <w:color w:val="auto"/>
                                <w:sz w:val="24"/>
                                <w:szCs w:val="24"/>
                              </w:rPr>
                              <w:t>Tampilan</w:t>
                            </w:r>
                            <w:proofErr w:type="spellEnd"/>
                            <w:r w:rsidRPr="00DB00F4">
                              <w:rPr>
                                <w:i w:val="0"/>
                                <w:color w:val="auto"/>
                                <w:sz w:val="24"/>
                                <w:szCs w:val="24"/>
                              </w:rPr>
                              <w:t xml:space="preserve"> Detail dan Ubah </w:t>
                            </w:r>
                            <w:proofErr w:type="spellStart"/>
                            <w:r w:rsidRPr="00DB00F4">
                              <w:rPr>
                                <w:i w:val="0"/>
                                <w:color w:val="auto"/>
                                <w:sz w:val="24"/>
                                <w:szCs w:val="24"/>
                              </w:rPr>
                              <w:t>Bidang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2097E" id="Text Box 1603774680" o:spid="_x0000_s1031" type="#_x0000_t202" style="position:absolute;left:0;text-align:left;margin-left:18.35pt;margin-top:365.05pt;width:416.4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nAwGgIAAD8EAAAOAAAAZHJzL2Uyb0RvYy54bWysU02P2jAQvVfqf7B8LwEqVjQ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" stroked="f">
                <v:textbox style="mso-fit-shape-to-text:t" inset="0,0,0,0">
                  <w:txbxContent>
                    <w:p w14:paraId="318A194E" w14:textId="77777777" w:rsidR="00DB5DD2" w:rsidRPr="00DB00F4" w:rsidRDefault="00DB5DD2" w:rsidP="00DB5DD2">
                      <w:pPr>
                        <w:pStyle w:val="Caption"/>
                        <w:jc w:val="center"/>
                        <w:rPr>
                          <w:i w:val="0"/>
                          <w:noProof/>
                          <w:color w:val="auto"/>
                          <w:sz w:val="24"/>
                          <w:szCs w:val="24"/>
                        </w:rPr>
                      </w:pPr>
                      <w:r>
                        <w:rPr>
                          <w:i w:val="0"/>
                          <w:color w:val="auto"/>
                          <w:sz w:val="24"/>
                          <w:szCs w:val="24"/>
                        </w:rPr>
                        <w:t>Gambar</w:t>
                      </w:r>
                      <w:r w:rsidRPr="00DB00F4">
                        <w:rPr>
                          <w:i w:val="0"/>
                          <w:color w:val="auto"/>
                          <w:sz w:val="24"/>
                          <w:szCs w:val="24"/>
                        </w:rPr>
                        <w:t xml:space="preserve"> 4.13 </w:t>
                      </w:r>
                      <w:proofErr w:type="spellStart"/>
                      <w:r w:rsidRPr="00DB00F4">
                        <w:rPr>
                          <w:i w:val="0"/>
                          <w:color w:val="auto"/>
                          <w:sz w:val="24"/>
                          <w:szCs w:val="24"/>
                        </w:rPr>
                        <w:t>Tampilan</w:t>
                      </w:r>
                      <w:proofErr w:type="spellEnd"/>
                      <w:r w:rsidRPr="00DB00F4">
                        <w:rPr>
                          <w:i w:val="0"/>
                          <w:color w:val="auto"/>
                          <w:sz w:val="24"/>
                          <w:szCs w:val="24"/>
                        </w:rPr>
                        <w:t xml:space="preserve"> Detail dan Ubah </w:t>
                      </w:r>
                      <w:proofErr w:type="spellStart"/>
                      <w:r w:rsidRPr="00DB00F4">
                        <w:rPr>
                          <w:i w:val="0"/>
                          <w:color w:val="auto"/>
                          <w:sz w:val="24"/>
                          <w:szCs w:val="24"/>
                        </w:rPr>
                        <w:t>Bidang</w:t>
                      </w:r>
                      <w:proofErr w:type="spellEnd"/>
                    </w:p>
                  </w:txbxContent>
                </v:textbox>
                <w10:wrap type="topAndBottom"/>
              </v:shape>
            </w:pict>
          </mc:Fallback>
        </mc:AlternateContent>
      </w:r>
      <w:r w:rsidRPr="00B53138">
        <w:rPr>
          <w:noProof/>
          <w:sz w:val="20"/>
          <w:lang w:val="en-US"/>
        </w:rPr>
        <mc:AlternateContent>
          <mc:Choice Requires="wpg">
            <w:drawing>
              <wp:anchor distT="0" distB="0" distL="114300" distR="114300" simplePos="0" relativeHeight="251740160" behindDoc="0" locked="0" layoutInCell="1" allowOverlap="1" wp14:anchorId="5E7926E0" wp14:editId="78D8C603">
                <wp:simplePos x="0" y="0"/>
                <wp:positionH relativeFrom="column">
                  <wp:posOffset>233045</wp:posOffset>
                </wp:positionH>
                <wp:positionV relativeFrom="paragraph">
                  <wp:posOffset>1199515</wp:posOffset>
                </wp:positionV>
                <wp:extent cx="5288915" cy="3379470"/>
                <wp:effectExtent l="0" t="0" r="26035" b="11430"/>
                <wp:wrapTopAndBottom/>
                <wp:docPr id="156841683" name="Group 156841683"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8915" cy="3379470"/>
                          <a:chOff x="4762" y="4762"/>
                          <a:chExt cx="3209925" cy="1826260"/>
                        </a:xfrm>
                      </wpg:grpSpPr>
                      <pic:pic xmlns:pic="http://schemas.openxmlformats.org/drawingml/2006/picture">
                        <pic:nvPicPr>
                          <pic:cNvPr id="64619627" name="Image 75"/>
                          <pic:cNvPicPr/>
                        </pic:nvPicPr>
                        <pic:blipFill>
                          <a:blip r:embed="rId67" cstate="print">
                            <a:extLst>
                              <a:ext uri="{28A0092B-C50C-407E-A947-70E740481C1C}">
                                <a14:useLocalDpi xmlns:a14="http://schemas.microsoft.com/office/drawing/2010/main" val="0"/>
                              </a:ext>
                            </a:extLst>
                          </a:blip>
                          <a:srcRect/>
                          <a:stretch/>
                        </pic:blipFill>
                        <pic:spPr>
                          <a:xfrm>
                            <a:off x="145556" y="178917"/>
                            <a:ext cx="2928207" cy="1478075"/>
                          </a:xfrm>
                          <a:prstGeom prst="rect">
                            <a:avLst/>
                          </a:prstGeom>
                        </pic:spPr>
                      </pic:pic>
                      <wps:wsp>
                        <wps:cNvPr id="358562090"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80F108" id="Group 156841683" o:spid="_x0000_s1026" alt="login" style="position:absolute;margin-left:18.35pt;margin-top:94.45pt;width:416.45pt;height:266.1pt;z-index:251740160;mso-width-relative:margin;mso-height-relative:margin"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5" o:spid="_x0000_s1027" type="#_x0000_t75" style="position:absolute;left:1455;top:1789;width:29282;height:14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">
                  <v:imagedata r:id="rId78"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" path="m,1826260r3209924,l3209924,,,,,1826260xe" filled="f">
                  <v:path arrowok="t"/>
                </v:shape>
                <w10:wrap type="topAndBottom"/>
              </v:group>
            </w:pict>
          </mc:Fallback>
        </mc:AlternateContent>
      </w:r>
      <w:hyperlink w:anchor="_bookmark118" w:history="1">
        <w:r w:rsidRPr="00B53138">
          <w:rPr>
            <w:lang w:val="id-ID"/>
          </w:rPr>
          <w:t xml:space="preserve">Gambar 4. </w:t>
        </w:r>
      </w:hyperlink>
      <w:r>
        <w:rPr>
          <w:lang w:val="en-US"/>
        </w:rPr>
        <w:t>1</w:t>
      </w:r>
      <w:r>
        <w:rPr>
          <w:lang w:val="id-ID"/>
        </w:rPr>
        <w:t xml:space="preserve">2 </w:t>
      </w:r>
      <w:r w:rsidRPr="00B53138">
        <w:rPr>
          <w:lang w:val="id-ID"/>
        </w:rPr>
        <w:t xml:space="preserve">merupakan tampilan yang menunjukkan </w:t>
      </w:r>
      <w:proofErr w:type="spellStart"/>
      <w:r w:rsidRPr="00583392">
        <w:rPr>
          <w:i/>
          <w:iCs/>
          <w:lang w:val="id-ID"/>
        </w:rPr>
        <w:t>form</w:t>
      </w:r>
      <w:proofErr w:type="spellEnd"/>
      <w:r w:rsidRPr="00B53138">
        <w:rPr>
          <w:lang w:val="id-ID"/>
        </w:rPr>
        <w:t xml:space="preserve"> untuk menambah </w:t>
      </w:r>
      <w:r>
        <w:rPr>
          <w:lang w:val="id-ID"/>
        </w:rPr>
        <w:t>bidang</w:t>
      </w:r>
      <w:r w:rsidRPr="00B53138">
        <w:rPr>
          <w:lang w:val="id-ID"/>
        </w:rPr>
        <w:t xml:space="preserve"> baru. </w:t>
      </w:r>
      <w:r>
        <w:rPr>
          <w:lang w:val="id-ID"/>
        </w:rPr>
        <w:t>Bidang</w:t>
      </w:r>
      <w:r w:rsidRPr="00B53138">
        <w:rPr>
          <w:lang w:val="id-ID"/>
        </w:rPr>
        <w:t xml:space="preserve"> baru diharuskan memiliki atribut berupa nama</w:t>
      </w:r>
      <w:r>
        <w:rPr>
          <w:lang w:val="id-ID"/>
        </w:rPr>
        <w:t xml:space="preserve"> dan</w:t>
      </w:r>
      <w:r w:rsidRPr="00B53138">
        <w:rPr>
          <w:lang w:val="id-ID"/>
        </w:rPr>
        <w:t xml:space="preserve"> </w:t>
      </w:r>
      <w:r>
        <w:rPr>
          <w:lang w:val="id-ID"/>
        </w:rPr>
        <w:t>kode bidang</w:t>
      </w:r>
      <w:r w:rsidRPr="00B53138">
        <w:rPr>
          <w:lang w:val="id-ID"/>
        </w:rPr>
        <w:t xml:space="preserve">. </w:t>
      </w:r>
      <w:r>
        <w:rPr>
          <w:lang w:val="id-ID"/>
        </w:rPr>
        <w:t>Bidang</w:t>
      </w:r>
      <w:r w:rsidRPr="00B53138">
        <w:rPr>
          <w:lang w:val="id-ID"/>
        </w:rPr>
        <w:t xml:space="preserve"> baru dapat dibuat dengan mengisi semua </w:t>
      </w:r>
      <w:proofErr w:type="spellStart"/>
      <w:r w:rsidRPr="00583392">
        <w:rPr>
          <w:i/>
          <w:iCs/>
          <w:lang w:val="id-ID"/>
        </w:rPr>
        <w:t>form</w:t>
      </w:r>
      <w:proofErr w:type="spellEnd"/>
      <w:r w:rsidRPr="00B53138">
        <w:rPr>
          <w:lang w:val="id-ID"/>
        </w:rPr>
        <w:t xml:space="preserve"> yang ada dan menekan tombol </w:t>
      </w:r>
      <w:r>
        <w:rPr>
          <w:lang w:val="id-ID"/>
        </w:rPr>
        <w:t>tambah</w:t>
      </w:r>
      <w:r w:rsidRPr="00B53138">
        <w:rPr>
          <w:lang w:val="id-ID"/>
        </w:rPr>
        <w:t xml:space="preserve"> di kanan bawah.</w:t>
      </w:r>
    </w:p>
    <w:p w14:paraId="554751AA" w14:textId="77777777" w:rsidR="00DB5DD2" w:rsidRDefault="00000000" w:rsidP="00DB5DD2">
      <w:pPr>
        <w:pStyle w:val="BodyText"/>
        <w:spacing w:line="362" w:lineRule="auto"/>
        <w:ind w:right="424" w:firstLine="360"/>
        <w:jc w:val="both"/>
        <w:rPr>
          <w:lang w:val="id-ID"/>
        </w:rPr>
      </w:pPr>
      <w:hyperlink w:anchor="_bookmark118" w:history="1">
        <w:r w:rsidR="00DB5DD2" w:rsidRPr="00B53138">
          <w:rPr>
            <w:lang w:val="id-ID"/>
          </w:rPr>
          <w:t xml:space="preserve">Gambar 4. </w:t>
        </w:r>
      </w:hyperlink>
      <w:r w:rsidR="00DB5DD2">
        <w:rPr>
          <w:lang w:val="id-ID"/>
        </w:rPr>
        <w:t>1</w:t>
      </w:r>
      <w:r w:rsidR="00DB5DD2" w:rsidRPr="00B53138">
        <w:rPr>
          <w:lang w:val="id-ID"/>
        </w:rPr>
        <w:t xml:space="preserve">3 merupakan tampilan halaman detail </w:t>
      </w:r>
      <w:r w:rsidR="00DB5DD2">
        <w:rPr>
          <w:lang w:val="id-ID"/>
        </w:rPr>
        <w:t>bidang</w:t>
      </w:r>
      <w:r w:rsidR="00DB5DD2" w:rsidRPr="00B53138">
        <w:rPr>
          <w:lang w:val="id-ID"/>
        </w:rPr>
        <w:t xml:space="preserve"> yang dapat diakses dengan cara menekan tombol lihat pada tabel </w:t>
      </w:r>
      <w:r w:rsidR="00DB5DD2">
        <w:rPr>
          <w:lang w:val="id-ID"/>
        </w:rPr>
        <w:t>bidang</w:t>
      </w:r>
      <w:r w:rsidR="00DB5DD2" w:rsidRPr="00B53138">
        <w:rPr>
          <w:lang w:val="id-ID"/>
        </w:rPr>
        <w:t xml:space="preserve"> di halaman </w:t>
      </w:r>
      <w:proofErr w:type="spellStart"/>
      <w:r w:rsidR="00DB5DD2" w:rsidRPr="00583392">
        <w:rPr>
          <w:i/>
          <w:iCs/>
          <w:lang w:val="id-ID"/>
        </w:rPr>
        <w:t>list</w:t>
      </w:r>
      <w:proofErr w:type="spellEnd"/>
      <w:r w:rsidR="00DB5DD2" w:rsidRPr="00B53138">
        <w:rPr>
          <w:lang w:val="id-ID"/>
        </w:rPr>
        <w:t xml:space="preserve"> </w:t>
      </w:r>
      <w:r w:rsidR="00DB5DD2">
        <w:rPr>
          <w:lang w:val="id-ID"/>
        </w:rPr>
        <w:t>bidang</w:t>
      </w:r>
      <w:r w:rsidR="00DB5DD2" w:rsidRPr="00B53138">
        <w:rPr>
          <w:lang w:val="id-ID"/>
        </w:rPr>
        <w:t xml:space="preserve">. Pada halaman ini </w:t>
      </w:r>
      <w:r w:rsidR="00DB5DD2">
        <w:rPr>
          <w:lang w:val="id-ID"/>
        </w:rPr>
        <w:t xml:space="preserve">pengguna terkait </w:t>
      </w:r>
      <w:r w:rsidR="00DB5DD2" w:rsidRPr="00B53138">
        <w:rPr>
          <w:lang w:val="id-ID"/>
        </w:rPr>
        <w:t xml:space="preserve">dapat memperbarui informasi </w:t>
      </w:r>
      <w:r w:rsidR="00DB5DD2">
        <w:rPr>
          <w:lang w:val="id-ID"/>
        </w:rPr>
        <w:t>bidang</w:t>
      </w:r>
      <w:r w:rsidR="00DB5DD2" w:rsidRPr="00B53138">
        <w:rPr>
          <w:lang w:val="id-ID"/>
        </w:rPr>
        <w:t xml:space="preserve"> melalui halaman ini dengan mengubah data yang sudah ada di dalam </w:t>
      </w:r>
      <w:proofErr w:type="spellStart"/>
      <w:r w:rsidR="00DB5DD2" w:rsidRPr="00B53138">
        <w:rPr>
          <w:i/>
          <w:iCs/>
          <w:lang w:val="id-ID"/>
        </w:rPr>
        <w:t>form</w:t>
      </w:r>
      <w:proofErr w:type="spellEnd"/>
      <w:r w:rsidR="00DB5DD2" w:rsidRPr="00B53138">
        <w:rPr>
          <w:lang w:val="id-ID"/>
        </w:rPr>
        <w:t xml:space="preserve"> pada halaman</w:t>
      </w:r>
      <w:r w:rsidR="00DB5DD2">
        <w:rPr>
          <w:lang w:val="id-ID"/>
        </w:rPr>
        <w:t xml:space="preserve"> ini</w:t>
      </w:r>
      <w:r w:rsidR="00DB5DD2" w:rsidRPr="00B53138">
        <w:rPr>
          <w:lang w:val="id-ID"/>
        </w:rPr>
        <w:t xml:space="preserve"> dan menekan tombol simpan yang ada di bagian kanan bawah.</w:t>
      </w:r>
    </w:p>
    <w:p w14:paraId="2C14CCE3" w14:textId="77777777" w:rsidR="00DB5DD2" w:rsidRPr="00B53138" w:rsidRDefault="00DB5DD2" w:rsidP="00DB5DD2">
      <w:pPr>
        <w:rPr>
          <w:lang w:val="id-ID"/>
        </w:rPr>
      </w:pPr>
      <w:r>
        <w:rPr>
          <w:lang w:val="id-ID"/>
        </w:rPr>
        <w:br w:type="page"/>
      </w:r>
    </w:p>
    <w:p w14:paraId="3504EA0C" w14:textId="77777777" w:rsidR="00DB5DD2" w:rsidRDefault="00DB5DD2" w:rsidP="00DB5DD2">
      <w:pPr>
        <w:pStyle w:val="BodyText"/>
        <w:spacing w:line="362" w:lineRule="auto"/>
        <w:ind w:right="424" w:firstLine="360"/>
        <w:jc w:val="both"/>
        <w:rPr>
          <w:lang w:val="id-ID"/>
        </w:rPr>
      </w:pPr>
      <w:r>
        <w:rPr>
          <w:noProof/>
        </w:rPr>
        <w:lastRenderedPageBreak/>
        <mc:AlternateContent>
          <mc:Choice Requires="wps">
            <w:drawing>
              <wp:anchor distT="0" distB="0" distL="114300" distR="114300" simplePos="0" relativeHeight="251745280" behindDoc="0" locked="0" layoutInCell="1" allowOverlap="1" wp14:anchorId="58F20E47" wp14:editId="176FE573">
                <wp:simplePos x="0" y="0"/>
                <wp:positionH relativeFrom="column">
                  <wp:posOffset>241935</wp:posOffset>
                </wp:positionH>
                <wp:positionV relativeFrom="paragraph">
                  <wp:posOffset>7934325</wp:posOffset>
                </wp:positionV>
                <wp:extent cx="5217160" cy="635"/>
                <wp:effectExtent l="0" t="0" r="0" b="0"/>
                <wp:wrapTopAndBottom/>
                <wp:docPr id="1561893352" name="Text Box 1561893352"/>
                <wp:cNvGraphicFramePr/>
                <a:graphic xmlns:a="http://schemas.openxmlformats.org/drawingml/2006/main">
                  <a:graphicData uri="http://schemas.microsoft.com/office/word/2010/wordprocessingShape">
                    <wps:wsp>
                      <wps:cNvSpPr txBox="1"/>
                      <wps:spPr>
                        <a:xfrm>
                          <a:off x="0" y="0"/>
                          <a:ext cx="5217160" cy="635"/>
                        </a:xfrm>
                        <a:prstGeom prst="rect">
                          <a:avLst/>
                        </a:prstGeom>
                        <a:solidFill>
                          <a:prstClr val="white"/>
                        </a:solidFill>
                        <a:ln>
                          <a:noFill/>
                        </a:ln>
                      </wps:spPr>
                      <wps:txbx>
                        <w:txbxContent>
                          <w:p w14:paraId="18F1CC4C" w14:textId="77777777" w:rsidR="00DB5DD2" w:rsidRPr="00EC0228" w:rsidRDefault="00DB5DD2" w:rsidP="00DB5DD2">
                            <w:pPr>
                              <w:pStyle w:val="Caption"/>
                              <w:jc w:val="center"/>
                              <w:rPr>
                                <w:i w:val="0"/>
                                <w:noProof/>
                                <w:color w:val="auto"/>
                                <w:sz w:val="24"/>
                                <w:szCs w:val="24"/>
                              </w:rPr>
                            </w:pPr>
                            <w:r>
                              <w:rPr>
                                <w:i w:val="0"/>
                                <w:color w:val="auto"/>
                                <w:sz w:val="24"/>
                                <w:szCs w:val="24"/>
                              </w:rPr>
                              <w:t>Gambar</w:t>
                            </w:r>
                            <w:r w:rsidRPr="00EC0228">
                              <w:rPr>
                                <w:i w:val="0"/>
                                <w:color w:val="auto"/>
                                <w:sz w:val="24"/>
                                <w:szCs w:val="24"/>
                              </w:rPr>
                              <w:t xml:space="preserve"> 4.15 </w:t>
                            </w:r>
                            <w:proofErr w:type="spellStart"/>
                            <w:r w:rsidRPr="00EC0228">
                              <w:rPr>
                                <w:i w:val="0"/>
                                <w:color w:val="auto"/>
                                <w:sz w:val="24"/>
                                <w:szCs w:val="24"/>
                              </w:rPr>
                              <w:t>Tampilan</w:t>
                            </w:r>
                            <w:proofErr w:type="spellEnd"/>
                            <w:r w:rsidRPr="00EC0228">
                              <w:rPr>
                                <w:i w:val="0"/>
                                <w:color w:val="auto"/>
                                <w:sz w:val="24"/>
                                <w:szCs w:val="24"/>
                              </w:rPr>
                              <w:t xml:space="preserve"> Detail Proposal Bagian </w:t>
                            </w:r>
                            <w:proofErr w:type="spellStart"/>
                            <w:r w:rsidRPr="00EC0228">
                              <w:rPr>
                                <w:i w:val="0"/>
                                <w:color w:val="auto"/>
                                <w:sz w:val="24"/>
                                <w:szCs w:val="24"/>
                              </w:rPr>
                              <w:t>Kepala</w:t>
                            </w:r>
                            <w:proofErr w:type="spellEnd"/>
                            <w:r w:rsidRPr="00EC0228">
                              <w:rPr>
                                <w:i w:val="0"/>
                                <w:color w:val="auto"/>
                                <w:sz w:val="24"/>
                                <w:szCs w:val="24"/>
                              </w:rPr>
                              <w:t xml:space="preserve"> Dinas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20E47" id="Text Box 1561893352" o:spid="_x0000_s1032" type="#_x0000_t202" style="position:absolute;left:0;text-align:left;margin-left:19.05pt;margin-top:624.75pt;width:410.8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tZu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9mn2YJcknyLjzc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" stroked="f">
                <v:textbox style="mso-fit-shape-to-text:t" inset="0,0,0,0">
                  <w:txbxContent>
                    <w:p w14:paraId="18F1CC4C" w14:textId="77777777" w:rsidR="00DB5DD2" w:rsidRPr="00EC0228" w:rsidRDefault="00DB5DD2" w:rsidP="00DB5DD2">
                      <w:pPr>
                        <w:pStyle w:val="Caption"/>
                        <w:jc w:val="center"/>
                        <w:rPr>
                          <w:i w:val="0"/>
                          <w:noProof/>
                          <w:color w:val="auto"/>
                          <w:sz w:val="24"/>
                          <w:szCs w:val="24"/>
                        </w:rPr>
                      </w:pPr>
                      <w:r>
                        <w:rPr>
                          <w:i w:val="0"/>
                          <w:color w:val="auto"/>
                          <w:sz w:val="24"/>
                          <w:szCs w:val="24"/>
                        </w:rPr>
                        <w:t>Gambar</w:t>
                      </w:r>
                      <w:r w:rsidRPr="00EC0228">
                        <w:rPr>
                          <w:i w:val="0"/>
                          <w:color w:val="auto"/>
                          <w:sz w:val="24"/>
                          <w:szCs w:val="24"/>
                        </w:rPr>
                        <w:t xml:space="preserve"> 4.15 </w:t>
                      </w:r>
                      <w:proofErr w:type="spellStart"/>
                      <w:r w:rsidRPr="00EC0228">
                        <w:rPr>
                          <w:i w:val="0"/>
                          <w:color w:val="auto"/>
                          <w:sz w:val="24"/>
                          <w:szCs w:val="24"/>
                        </w:rPr>
                        <w:t>Tampilan</w:t>
                      </w:r>
                      <w:proofErr w:type="spellEnd"/>
                      <w:r w:rsidRPr="00EC0228">
                        <w:rPr>
                          <w:i w:val="0"/>
                          <w:color w:val="auto"/>
                          <w:sz w:val="24"/>
                          <w:szCs w:val="24"/>
                        </w:rPr>
                        <w:t xml:space="preserve"> Detail Proposal Bagian </w:t>
                      </w:r>
                      <w:proofErr w:type="spellStart"/>
                      <w:r w:rsidRPr="00EC0228">
                        <w:rPr>
                          <w:i w:val="0"/>
                          <w:color w:val="auto"/>
                          <w:sz w:val="24"/>
                          <w:szCs w:val="24"/>
                        </w:rPr>
                        <w:t>Kepala</w:t>
                      </w:r>
                      <w:proofErr w:type="spellEnd"/>
                      <w:r w:rsidRPr="00EC0228">
                        <w:rPr>
                          <w:i w:val="0"/>
                          <w:color w:val="auto"/>
                          <w:sz w:val="24"/>
                          <w:szCs w:val="24"/>
                        </w:rPr>
                        <w:t xml:space="preserve"> Dinas</w:t>
                      </w:r>
                    </w:p>
                  </w:txbxContent>
                </v:textbox>
                <w10:wrap type="topAndBottom"/>
              </v:shape>
            </w:pict>
          </mc:Fallback>
        </mc:AlternateContent>
      </w:r>
      <w:r w:rsidRPr="00B53138">
        <w:rPr>
          <w:noProof/>
          <w:sz w:val="20"/>
          <w:lang w:val="en-US"/>
        </w:rPr>
        <mc:AlternateContent>
          <mc:Choice Requires="wpg">
            <w:drawing>
              <wp:anchor distT="0" distB="0" distL="114300" distR="114300" simplePos="0" relativeHeight="251744256" behindDoc="0" locked="0" layoutInCell="1" allowOverlap="1" wp14:anchorId="6DF184C0" wp14:editId="2A12345F">
                <wp:simplePos x="0" y="0"/>
                <wp:positionH relativeFrom="column">
                  <wp:posOffset>242010</wp:posOffset>
                </wp:positionH>
                <wp:positionV relativeFrom="paragraph">
                  <wp:posOffset>4874372</wp:posOffset>
                </wp:positionV>
                <wp:extent cx="5217160" cy="3002915"/>
                <wp:effectExtent l="0" t="0" r="21590" b="26035"/>
                <wp:wrapTopAndBottom/>
                <wp:docPr id="2053175720" name="Group 2053175720"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7160" cy="3002915"/>
                          <a:chOff x="4762" y="4762"/>
                          <a:chExt cx="3209925" cy="1826260"/>
                        </a:xfrm>
                      </wpg:grpSpPr>
                      <pic:pic xmlns:pic="http://schemas.openxmlformats.org/drawingml/2006/picture">
                        <pic:nvPicPr>
                          <pic:cNvPr id="705556150" name="Image 75"/>
                          <pic:cNvPicPr/>
                        </pic:nvPicPr>
                        <pic:blipFill>
                          <a:blip r:embed="rId69" cstate="print">
                            <a:extLst>
                              <a:ext uri="{28A0092B-C50C-407E-A947-70E740481C1C}">
                                <a14:useLocalDpi xmlns:a14="http://schemas.microsoft.com/office/drawing/2010/main" val="0"/>
                              </a:ext>
                            </a:extLst>
                          </a:blip>
                          <a:srcRect/>
                          <a:stretch/>
                        </pic:blipFill>
                        <pic:spPr>
                          <a:xfrm>
                            <a:off x="312828" y="237213"/>
                            <a:ext cx="2593662" cy="1361148"/>
                          </a:xfrm>
                          <a:prstGeom prst="rect">
                            <a:avLst/>
                          </a:prstGeom>
                        </pic:spPr>
                      </pic:pic>
                      <wps:wsp>
                        <wps:cNvPr id="302735005"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0B60CC" id="Group 2053175720" o:spid="_x0000_s1026" alt="login" style="position:absolute;margin-left:19.05pt;margin-top:383.8pt;width:410.8pt;height:236.45pt;z-index:251744256;mso-width-relative:margin;mso-height-relative:margin"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">
                <v:shape id="Image 75" o:spid="_x0000_s1027" type="#_x0000_t75" style="position:absolute;left:3128;top:2372;width:25936;height:1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">
                  <v:imagedata r:id="rId79"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" path="m,1826260r3209924,l3209924,,,,,1826260xe" filled="f">
                  <v:path arrowok="t"/>
                </v:shape>
                <w10:wrap type="topAndBottom"/>
              </v:group>
            </w:pict>
          </mc:Fallback>
        </mc:AlternateContent>
      </w:r>
      <w:r>
        <w:rPr>
          <w:noProof/>
        </w:rPr>
        <mc:AlternateContent>
          <mc:Choice Requires="wps">
            <w:drawing>
              <wp:anchor distT="0" distB="0" distL="114300" distR="114300" simplePos="0" relativeHeight="251743232" behindDoc="0" locked="0" layoutInCell="1" allowOverlap="1" wp14:anchorId="484387BD" wp14:editId="4EF50D76">
                <wp:simplePos x="0" y="0"/>
                <wp:positionH relativeFrom="column">
                  <wp:posOffset>277495</wp:posOffset>
                </wp:positionH>
                <wp:positionV relativeFrom="paragraph">
                  <wp:posOffset>3167380</wp:posOffset>
                </wp:positionV>
                <wp:extent cx="5163185" cy="635"/>
                <wp:effectExtent l="0" t="0" r="0" b="0"/>
                <wp:wrapTopAndBottom/>
                <wp:docPr id="432905197" name="Text Box 432905197"/>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55FFCA06" w14:textId="77777777" w:rsidR="00DB5DD2" w:rsidRPr="00DB00F4" w:rsidRDefault="00DB5DD2" w:rsidP="00DB5DD2">
                            <w:pPr>
                              <w:pStyle w:val="Caption"/>
                              <w:jc w:val="center"/>
                              <w:rPr>
                                <w:i w:val="0"/>
                                <w:noProof/>
                                <w:color w:val="auto"/>
                                <w:sz w:val="24"/>
                                <w:szCs w:val="24"/>
                              </w:rPr>
                            </w:pPr>
                            <w:r>
                              <w:rPr>
                                <w:i w:val="0"/>
                                <w:color w:val="auto"/>
                                <w:sz w:val="24"/>
                                <w:szCs w:val="24"/>
                              </w:rPr>
                              <w:t>Gambar 4</w:t>
                            </w:r>
                            <w:r w:rsidRPr="00DB00F4">
                              <w:rPr>
                                <w:i w:val="0"/>
                                <w:color w:val="auto"/>
                                <w:sz w:val="24"/>
                                <w:szCs w:val="24"/>
                              </w:rPr>
                              <w:t xml:space="preserve">.14 </w:t>
                            </w:r>
                            <w:proofErr w:type="spellStart"/>
                            <w:r w:rsidRPr="00DB00F4">
                              <w:rPr>
                                <w:i w:val="0"/>
                                <w:color w:val="auto"/>
                                <w:sz w:val="24"/>
                                <w:szCs w:val="24"/>
                              </w:rPr>
                              <w:t>Tampilan</w:t>
                            </w:r>
                            <w:proofErr w:type="spellEnd"/>
                            <w:r w:rsidRPr="00DB00F4">
                              <w:rPr>
                                <w:i w:val="0"/>
                                <w:color w:val="auto"/>
                                <w:sz w:val="24"/>
                                <w:szCs w:val="24"/>
                              </w:rPr>
                              <w:t xml:space="preserve"> List Proposal Bagian </w:t>
                            </w:r>
                            <w:proofErr w:type="spellStart"/>
                            <w:r w:rsidRPr="00DB00F4">
                              <w:rPr>
                                <w:i w:val="0"/>
                                <w:color w:val="auto"/>
                                <w:sz w:val="24"/>
                                <w:szCs w:val="24"/>
                              </w:rPr>
                              <w:t>Kepala</w:t>
                            </w:r>
                            <w:proofErr w:type="spellEnd"/>
                            <w:r w:rsidRPr="00DB00F4">
                              <w:rPr>
                                <w:i w:val="0"/>
                                <w:color w:val="auto"/>
                                <w:sz w:val="24"/>
                                <w:szCs w:val="24"/>
                              </w:rPr>
                              <w:t xml:space="preserve"> Dinas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387BD" id="Text Box 432905197" o:spid="_x0000_s1033" type="#_x0000_t202" style="position:absolute;left:0;text-align:left;margin-left:21.85pt;margin-top:249.4pt;width:406.5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qbuGwIAAD8EAAAOAAAAZHJzL2Uyb0RvYy54bWysU8Fu2zAMvQ/YPwi6L05aJCu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yex2cjflTFJsdju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" stroked="f">
                <v:textbox style="mso-fit-shape-to-text:t" inset="0,0,0,0">
                  <w:txbxContent>
                    <w:p w14:paraId="55FFCA06" w14:textId="77777777" w:rsidR="00DB5DD2" w:rsidRPr="00DB00F4" w:rsidRDefault="00DB5DD2" w:rsidP="00DB5DD2">
                      <w:pPr>
                        <w:pStyle w:val="Caption"/>
                        <w:jc w:val="center"/>
                        <w:rPr>
                          <w:i w:val="0"/>
                          <w:noProof/>
                          <w:color w:val="auto"/>
                          <w:sz w:val="24"/>
                          <w:szCs w:val="24"/>
                        </w:rPr>
                      </w:pPr>
                      <w:r>
                        <w:rPr>
                          <w:i w:val="0"/>
                          <w:color w:val="auto"/>
                          <w:sz w:val="24"/>
                          <w:szCs w:val="24"/>
                        </w:rPr>
                        <w:t>Gambar 4</w:t>
                      </w:r>
                      <w:r w:rsidRPr="00DB00F4">
                        <w:rPr>
                          <w:i w:val="0"/>
                          <w:color w:val="auto"/>
                          <w:sz w:val="24"/>
                          <w:szCs w:val="24"/>
                        </w:rPr>
                        <w:t xml:space="preserve">.14 </w:t>
                      </w:r>
                      <w:proofErr w:type="spellStart"/>
                      <w:r w:rsidRPr="00DB00F4">
                        <w:rPr>
                          <w:i w:val="0"/>
                          <w:color w:val="auto"/>
                          <w:sz w:val="24"/>
                          <w:szCs w:val="24"/>
                        </w:rPr>
                        <w:t>Tampilan</w:t>
                      </w:r>
                      <w:proofErr w:type="spellEnd"/>
                      <w:r w:rsidRPr="00DB00F4">
                        <w:rPr>
                          <w:i w:val="0"/>
                          <w:color w:val="auto"/>
                          <w:sz w:val="24"/>
                          <w:szCs w:val="24"/>
                        </w:rPr>
                        <w:t xml:space="preserve"> List Proposal Bagian </w:t>
                      </w:r>
                      <w:proofErr w:type="spellStart"/>
                      <w:r w:rsidRPr="00DB00F4">
                        <w:rPr>
                          <w:i w:val="0"/>
                          <w:color w:val="auto"/>
                          <w:sz w:val="24"/>
                          <w:szCs w:val="24"/>
                        </w:rPr>
                        <w:t>Kepala</w:t>
                      </w:r>
                      <w:proofErr w:type="spellEnd"/>
                      <w:r w:rsidRPr="00DB00F4">
                        <w:rPr>
                          <w:i w:val="0"/>
                          <w:color w:val="auto"/>
                          <w:sz w:val="24"/>
                          <w:szCs w:val="24"/>
                        </w:rPr>
                        <w:t xml:space="preserve"> Dinas</w:t>
                      </w:r>
                    </w:p>
                  </w:txbxContent>
                </v:textbox>
                <w10:wrap type="topAndBottom"/>
              </v:shape>
            </w:pict>
          </mc:Fallback>
        </mc:AlternateContent>
      </w:r>
      <w:r w:rsidRPr="00B53138">
        <w:rPr>
          <w:noProof/>
          <w:sz w:val="20"/>
          <w:lang w:val="en-US"/>
        </w:rPr>
        <mc:AlternateContent>
          <mc:Choice Requires="wpg">
            <w:drawing>
              <wp:anchor distT="0" distB="0" distL="114300" distR="114300" simplePos="0" relativeHeight="251742208" behindDoc="0" locked="0" layoutInCell="1" allowOverlap="1" wp14:anchorId="642DB39D" wp14:editId="133AB9C2">
                <wp:simplePos x="0" y="0"/>
                <wp:positionH relativeFrom="column">
                  <wp:posOffset>277495</wp:posOffset>
                </wp:positionH>
                <wp:positionV relativeFrom="paragraph">
                  <wp:posOffset>0</wp:posOffset>
                </wp:positionV>
                <wp:extent cx="5163185" cy="3110230"/>
                <wp:effectExtent l="0" t="0" r="18415" b="13970"/>
                <wp:wrapTopAndBottom/>
                <wp:docPr id="516199471" name="Group 516199471"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3185" cy="3110230"/>
                          <a:chOff x="4762" y="4762"/>
                          <a:chExt cx="3209925" cy="1826260"/>
                        </a:xfrm>
                      </wpg:grpSpPr>
                      <pic:pic xmlns:pic="http://schemas.openxmlformats.org/drawingml/2006/picture">
                        <pic:nvPicPr>
                          <pic:cNvPr id="225731545" name="Image 75"/>
                          <pic:cNvPicPr/>
                        </pic:nvPicPr>
                        <pic:blipFill>
                          <a:blip r:embed="rId68" cstate="print">
                            <a:extLst>
                              <a:ext uri="{28A0092B-C50C-407E-A947-70E740481C1C}">
                                <a14:useLocalDpi xmlns:a14="http://schemas.microsoft.com/office/drawing/2010/main" val="0"/>
                              </a:ext>
                            </a:extLst>
                          </a:blip>
                          <a:srcRect/>
                          <a:stretch/>
                        </pic:blipFill>
                        <pic:spPr>
                          <a:xfrm>
                            <a:off x="878616" y="117290"/>
                            <a:ext cx="1462088" cy="1600991"/>
                          </a:xfrm>
                          <a:prstGeom prst="rect">
                            <a:avLst/>
                          </a:prstGeom>
                        </pic:spPr>
                      </pic:pic>
                      <wps:wsp>
                        <wps:cNvPr id="1688743902"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99B3E" id="Group 516199471" o:spid="_x0000_s1026" alt="login" style="position:absolute;margin-left:21.85pt;margin-top:0;width:406.55pt;height:244.9pt;z-index:251742208;mso-width-relative:margin;mso-height-relative:margin"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">
                <v:shape id="Image 75" o:spid="_x0000_s1027" type="#_x0000_t75" style="position:absolute;left:8786;top:1172;width:14621;height:16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">
                  <v:imagedata r:id="rId80"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" path="m,1826260r3209924,l3209924,,,,,1826260xe" filled="f">
                  <v:path arrowok="t"/>
                </v:shape>
                <w10:wrap type="topAndBottom"/>
              </v:group>
            </w:pict>
          </mc:Fallback>
        </mc:AlternateContent>
      </w:r>
      <w:hyperlink w:anchor="_bookmark118" w:history="1">
        <w:r w:rsidRPr="00B53138">
          <w:rPr>
            <w:lang w:val="id-ID"/>
          </w:rPr>
          <w:t xml:space="preserve">Gambar 4. </w:t>
        </w:r>
      </w:hyperlink>
      <w:r>
        <w:rPr>
          <w:lang w:val="id-ID"/>
        </w:rPr>
        <w:t>1</w:t>
      </w:r>
      <w:r w:rsidRPr="00B53138">
        <w:rPr>
          <w:lang w:val="id-ID"/>
        </w:rPr>
        <w:t xml:space="preserve">4 merupakan tampilan yang menunjukkan tabel yang berisi seluruh </w:t>
      </w:r>
      <w:r>
        <w:rPr>
          <w:lang w:val="id-ID"/>
        </w:rPr>
        <w:t>proposal bantuan yang masuk</w:t>
      </w:r>
      <w:r w:rsidRPr="00B53138">
        <w:rPr>
          <w:lang w:val="id-ID"/>
        </w:rPr>
        <w:t>.</w:t>
      </w:r>
      <w:r>
        <w:rPr>
          <w:lang w:val="id-ID"/>
        </w:rPr>
        <w:t xml:space="preserve"> Kepala dinas dapat melakukan </w:t>
      </w:r>
      <w:proofErr w:type="spellStart"/>
      <w:r>
        <w:rPr>
          <w:i/>
          <w:iCs/>
          <w:lang w:val="id-ID"/>
        </w:rPr>
        <w:t>filtering</w:t>
      </w:r>
      <w:proofErr w:type="spellEnd"/>
      <w:r>
        <w:rPr>
          <w:lang w:val="id-ID"/>
        </w:rPr>
        <w:t xml:space="preserve"> pada data proposal yang ada dengan menggunakan bantuan </w:t>
      </w:r>
      <w:r>
        <w:rPr>
          <w:i/>
          <w:iCs/>
          <w:lang w:val="id-ID"/>
        </w:rPr>
        <w:t>filter</w:t>
      </w:r>
      <w:r>
        <w:rPr>
          <w:lang w:val="id-ID"/>
        </w:rPr>
        <w:t xml:space="preserve"> yang tersedia di halaman ini. Kepala dinas dapat menghapus data proposal pada halaman ini dengan menekan tombol hapus yang ada pada tabel </w:t>
      </w:r>
      <w:proofErr w:type="spellStart"/>
      <w:r w:rsidRPr="00FC714C">
        <w:rPr>
          <w:i/>
          <w:iCs/>
          <w:lang w:val="id-ID"/>
        </w:rPr>
        <w:t>list</w:t>
      </w:r>
      <w:proofErr w:type="spellEnd"/>
      <w:r>
        <w:rPr>
          <w:lang w:val="id-ID"/>
        </w:rPr>
        <w:t xml:space="preserve"> proposal.</w:t>
      </w:r>
    </w:p>
    <w:p w14:paraId="18939013" w14:textId="77777777" w:rsidR="00DB5DD2" w:rsidRDefault="00DB5DD2" w:rsidP="00DB5DD2">
      <w:pPr>
        <w:pStyle w:val="BodyText"/>
        <w:spacing w:line="362" w:lineRule="auto"/>
        <w:ind w:right="424" w:firstLine="360"/>
        <w:jc w:val="both"/>
        <w:rPr>
          <w:lang w:val="id-ID"/>
        </w:rPr>
      </w:pPr>
      <w:r>
        <w:rPr>
          <w:lang w:val="id-ID"/>
        </w:rPr>
        <w:t>Gambar 4.15</w:t>
      </w:r>
      <w:r w:rsidRPr="00B53138">
        <w:rPr>
          <w:lang w:val="id-ID"/>
        </w:rPr>
        <w:t xml:space="preserve"> merupakan tampilan</w:t>
      </w:r>
      <w:r>
        <w:rPr>
          <w:lang w:val="id-ID"/>
        </w:rPr>
        <w:t xml:space="preserve"> halaman detail proposal yang diajukan</w:t>
      </w:r>
      <w:r w:rsidRPr="00B53138">
        <w:rPr>
          <w:lang w:val="id-ID"/>
        </w:rPr>
        <w:t>.</w:t>
      </w:r>
      <w:r>
        <w:rPr>
          <w:lang w:val="id-ID"/>
        </w:rPr>
        <w:t xml:space="preserve"> Halaman ini dapat diakses dengan menekan tombol lihat yang ada pada tabel </w:t>
      </w:r>
      <w:proofErr w:type="spellStart"/>
      <w:r w:rsidRPr="00FC714C">
        <w:rPr>
          <w:i/>
          <w:iCs/>
          <w:lang w:val="id-ID"/>
        </w:rPr>
        <w:t>list</w:t>
      </w:r>
      <w:proofErr w:type="spellEnd"/>
      <w:r>
        <w:rPr>
          <w:lang w:val="id-ID"/>
        </w:rPr>
        <w:t xml:space="preserve"> proposal di halaman </w:t>
      </w:r>
      <w:proofErr w:type="spellStart"/>
      <w:r>
        <w:rPr>
          <w:i/>
          <w:iCs/>
          <w:lang w:val="id-ID"/>
        </w:rPr>
        <w:t>list</w:t>
      </w:r>
      <w:proofErr w:type="spellEnd"/>
      <w:r>
        <w:rPr>
          <w:lang w:val="id-ID"/>
        </w:rPr>
        <w:t xml:space="preserve"> proposal bagian kepala dinas. Kepala dinas hanya dapat mengubah atribut status proposal. Karena kepala dinas hanya dapat menyetujui atau menunda pelaksanaan bantuan dari apa </w:t>
      </w:r>
      <w:r>
        <w:rPr>
          <w:lang w:val="id-ID"/>
        </w:rPr>
        <w:lastRenderedPageBreak/>
        <w:t>yang ada di proposal. Kepala dinas dapat memutuskan untuk menyetujui dan menolak pelaksanaan bantuan dengan menekan tombol tandai setuju dan tombol tandai ditolak yang ada di bagian kanan bawah.</w:t>
      </w:r>
    </w:p>
    <w:p w14:paraId="700AE7D7" w14:textId="77777777" w:rsidR="00DB5DD2" w:rsidRPr="009F0601" w:rsidRDefault="00DB5DD2" w:rsidP="00DB5DD2">
      <w:pPr>
        <w:pStyle w:val="BodyText"/>
        <w:numPr>
          <w:ilvl w:val="0"/>
          <w:numId w:val="37"/>
        </w:numPr>
        <w:spacing w:line="362" w:lineRule="auto"/>
        <w:ind w:right="424"/>
        <w:jc w:val="both"/>
        <w:rPr>
          <w:b/>
          <w:lang w:val="id-ID"/>
        </w:rPr>
      </w:pPr>
      <w:r w:rsidRPr="009F0601">
        <w:rPr>
          <w:b/>
          <w:lang w:val="id-ID"/>
        </w:rPr>
        <w:t>Implementasi</w:t>
      </w:r>
    </w:p>
    <w:p w14:paraId="6D6D131F" w14:textId="77777777" w:rsidR="00DB5DD2" w:rsidRDefault="00DB5DD2" w:rsidP="00DB5DD2">
      <w:pPr>
        <w:rPr>
          <w:lang w:val="id-ID"/>
        </w:rPr>
      </w:pPr>
      <w:r w:rsidRPr="00B53138">
        <w:rPr>
          <w:i/>
          <w:lang w:val="id-ID"/>
        </w:rPr>
        <w:t>User</w:t>
      </w:r>
      <w:r w:rsidRPr="00B53138">
        <w:rPr>
          <w:i/>
          <w:spacing w:val="-15"/>
          <w:lang w:val="id-ID"/>
        </w:rPr>
        <w:t xml:space="preserve"> </w:t>
      </w:r>
      <w:proofErr w:type="spellStart"/>
      <w:r w:rsidRPr="00B53138">
        <w:rPr>
          <w:i/>
          <w:lang w:val="id-ID"/>
        </w:rPr>
        <w:t>story</w:t>
      </w:r>
      <w:proofErr w:type="spellEnd"/>
      <w:r w:rsidRPr="00B53138">
        <w:rPr>
          <w:i/>
          <w:spacing w:val="-15"/>
          <w:lang w:val="id-ID"/>
        </w:rPr>
        <w:t xml:space="preserve"> </w:t>
      </w:r>
      <w:r w:rsidRPr="00B53138">
        <w:rPr>
          <w:lang w:val="id-ID"/>
        </w:rPr>
        <w:t>yang</w:t>
      </w:r>
      <w:r w:rsidRPr="00B53138">
        <w:rPr>
          <w:spacing w:val="-15"/>
          <w:lang w:val="id-ID"/>
        </w:rPr>
        <w:t xml:space="preserve"> </w:t>
      </w:r>
      <w:r w:rsidRPr="00B53138">
        <w:rPr>
          <w:lang w:val="id-ID"/>
        </w:rPr>
        <w:t>akan</w:t>
      </w:r>
      <w:r w:rsidRPr="00B53138">
        <w:rPr>
          <w:spacing w:val="-15"/>
          <w:lang w:val="id-ID"/>
        </w:rPr>
        <w:t xml:space="preserve"> </w:t>
      </w:r>
      <w:r w:rsidRPr="00B53138">
        <w:rPr>
          <w:lang w:val="id-ID"/>
        </w:rPr>
        <w:t>dijalankan</w:t>
      </w:r>
      <w:r w:rsidRPr="00B53138">
        <w:rPr>
          <w:spacing w:val="-15"/>
          <w:lang w:val="id-ID"/>
        </w:rPr>
        <w:t xml:space="preserve"> </w:t>
      </w:r>
      <w:r w:rsidRPr="00B53138">
        <w:rPr>
          <w:lang w:val="id-ID"/>
        </w:rPr>
        <w:t>pada</w:t>
      </w:r>
      <w:r w:rsidRPr="00B53138">
        <w:rPr>
          <w:spacing w:val="-15"/>
          <w:lang w:val="id-ID"/>
        </w:rPr>
        <w:t xml:space="preserve"> </w:t>
      </w:r>
      <w:r w:rsidRPr="00B53138">
        <w:rPr>
          <w:lang w:val="id-ID"/>
        </w:rPr>
        <w:t>tahap</w:t>
      </w:r>
      <w:r w:rsidRPr="00B53138">
        <w:rPr>
          <w:spacing w:val="-15"/>
          <w:lang w:val="id-ID"/>
        </w:rPr>
        <w:t xml:space="preserve"> </w:t>
      </w:r>
      <w:r w:rsidRPr="00B53138">
        <w:rPr>
          <w:lang w:val="id-ID"/>
        </w:rPr>
        <w:t>ini</w:t>
      </w:r>
      <w:r w:rsidRPr="00B53138">
        <w:rPr>
          <w:spacing w:val="-15"/>
          <w:lang w:val="id-ID"/>
        </w:rPr>
        <w:t xml:space="preserve"> </w:t>
      </w:r>
      <w:r w:rsidRPr="00B53138">
        <w:rPr>
          <w:lang w:val="id-ID"/>
        </w:rPr>
        <w:t>menyangkut</w:t>
      </w:r>
      <w:r w:rsidRPr="00B53138">
        <w:rPr>
          <w:spacing w:val="-15"/>
          <w:lang w:val="id-ID"/>
        </w:rPr>
        <w:t xml:space="preserve"> </w:t>
      </w:r>
      <w:r w:rsidRPr="00B53138">
        <w:rPr>
          <w:lang w:val="id-ID"/>
        </w:rPr>
        <w:t>kebutuhan</w:t>
      </w:r>
      <w:r w:rsidRPr="00B53138">
        <w:rPr>
          <w:spacing w:val="-15"/>
          <w:lang w:val="id-ID"/>
        </w:rPr>
        <w:t xml:space="preserve"> fitur </w:t>
      </w:r>
      <w:r w:rsidRPr="00B53138">
        <w:rPr>
          <w:lang w:val="id-ID"/>
        </w:rPr>
        <w:t xml:space="preserve">manajemen </w:t>
      </w:r>
      <w:r>
        <w:rPr>
          <w:lang w:val="id-ID"/>
        </w:rPr>
        <w:t>bidang</w:t>
      </w:r>
      <w:r w:rsidRPr="00B53138">
        <w:rPr>
          <w:lang w:val="id-ID"/>
        </w:rPr>
        <w:t xml:space="preserve"> dan manajemen</w:t>
      </w:r>
      <w:r>
        <w:rPr>
          <w:lang w:val="id-ID"/>
        </w:rPr>
        <w:t xml:space="preserve"> proposal bagian kepala dinas</w:t>
      </w:r>
      <w:r w:rsidRPr="00B53138">
        <w:rPr>
          <w:lang w:val="id-ID"/>
        </w:rPr>
        <w:t xml:space="preserve">. Fitur manajemen </w:t>
      </w:r>
      <w:r>
        <w:rPr>
          <w:lang w:val="id-ID"/>
        </w:rPr>
        <w:t>bidang</w:t>
      </w:r>
      <w:r w:rsidRPr="00B53138">
        <w:rPr>
          <w:lang w:val="id-ID"/>
        </w:rPr>
        <w:t xml:space="preserve"> bertujuan untuk menambah, mengedit dan menghapus</w:t>
      </w:r>
      <w:r>
        <w:rPr>
          <w:lang w:val="id-ID"/>
        </w:rPr>
        <w:t xml:space="preserve"> bidang</w:t>
      </w:r>
      <w:r w:rsidRPr="00B53138">
        <w:rPr>
          <w:lang w:val="id-ID"/>
        </w:rPr>
        <w:t xml:space="preserve"> sedangkan manajemen </w:t>
      </w:r>
      <w:r>
        <w:rPr>
          <w:lang w:val="id-ID"/>
        </w:rPr>
        <w:t>proposal bagian kepala dinas</w:t>
      </w:r>
      <w:r w:rsidRPr="00B53138">
        <w:rPr>
          <w:lang w:val="id-ID"/>
        </w:rPr>
        <w:t xml:space="preserve"> bertujuan </w:t>
      </w:r>
      <w:r>
        <w:rPr>
          <w:lang w:val="id-ID"/>
        </w:rPr>
        <w:t>melihat, mengubah, dan merekapitulasi data proposal.</w:t>
      </w:r>
    </w:p>
    <w:p w14:paraId="0C837B62" w14:textId="77777777" w:rsidR="00DB5DD2" w:rsidRDefault="00DB5DD2" w:rsidP="00DB5DD2">
      <w:pPr>
        <w:pStyle w:val="ListParagraph"/>
        <w:numPr>
          <w:ilvl w:val="0"/>
          <w:numId w:val="36"/>
        </w:numPr>
        <w:jc w:val="left"/>
        <w:rPr>
          <w:lang w:val="id-ID"/>
        </w:rPr>
      </w:pPr>
      <w:r w:rsidRPr="00EC0228">
        <w:rPr>
          <w:lang w:val="id-ID"/>
        </w:rPr>
        <w:t>Unit Tes</w:t>
      </w:r>
    </w:p>
    <w:p w14:paraId="2B212077" w14:textId="77777777" w:rsidR="00DB5DD2" w:rsidRPr="00EC0228" w:rsidRDefault="00DB5DD2" w:rsidP="00DB5DD2">
      <w:pPr>
        <w:jc w:val="left"/>
        <w:rPr>
          <w:lang w:val="id-ID"/>
        </w:rPr>
      </w:pPr>
      <w:r w:rsidRPr="00EC0228">
        <w:rPr>
          <w:lang w:val="id-ID"/>
        </w:rPr>
        <w:t xml:space="preserve">Pengecekan fungsi yang sedang dikembangkan diperlukan sebagai dasar acuan sistem yang akan dibangun seperti yang dijelaskan pada </w:t>
      </w:r>
      <w:hyperlink w:anchor="_bookmark117" w:history="1">
        <w:r w:rsidRPr="00EC0228">
          <w:rPr>
            <w:lang w:val="id-ID"/>
          </w:rPr>
          <w:t xml:space="preserve">Tabel 4. </w:t>
        </w:r>
      </w:hyperlink>
      <w:r w:rsidRPr="00EC0228">
        <w:rPr>
          <w:lang w:val="id-ID"/>
        </w:rPr>
        <w:t>3</w:t>
      </w:r>
    </w:p>
    <w:p w14:paraId="30E7421C" w14:textId="77777777" w:rsidR="00DB5DD2" w:rsidRPr="00B53138" w:rsidRDefault="00DB5DD2" w:rsidP="00DB5DD2">
      <w:pPr>
        <w:rPr>
          <w:lang w:val="id-ID"/>
        </w:rPr>
      </w:pPr>
    </w:p>
    <w:p w14:paraId="32DFED96" w14:textId="77777777" w:rsidR="00DB5DD2" w:rsidRPr="00EC0228" w:rsidRDefault="00DB5DD2" w:rsidP="00DB5DD2">
      <w:pPr>
        <w:pStyle w:val="Caption"/>
        <w:keepNext/>
        <w:jc w:val="center"/>
        <w:rPr>
          <w:i w:val="0"/>
          <w:color w:val="auto"/>
          <w:sz w:val="24"/>
          <w:szCs w:val="24"/>
        </w:rPr>
      </w:pPr>
      <w:r>
        <w:rPr>
          <w:i w:val="0"/>
          <w:color w:val="auto"/>
          <w:sz w:val="24"/>
          <w:szCs w:val="24"/>
        </w:rPr>
        <w:t xml:space="preserve">Tabel </w:t>
      </w:r>
      <w:r w:rsidRPr="00EC0228">
        <w:rPr>
          <w:i w:val="0"/>
          <w:color w:val="auto"/>
          <w:sz w:val="24"/>
          <w:szCs w:val="24"/>
        </w:rPr>
        <w:t xml:space="preserve">4.5 </w:t>
      </w:r>
      <w:proofErr w:type="spellStart"/>
      <w:r w:rsidRPr="00EC0228">
        <w:rPr>
          <w:i w:val="0"/>
          <w:color w:val="auto"/>
          <w:sz w:val="24"/>
          <w:szCs w:val="24"/>
        </w:rPr>
        <w:t>Skenario</w:t>
      </w:r>
      <w:proofErr w:type="spellEnd"/>
      <w:r w:rsidRPr="00EC0228">
        <w:rPr>
          <w:i w:val="0"/>
          <w:color w:val="auto"/>
          <w:sz w:val="24"/>
          <w:szCs w:val="24"/>
        </w:rPr>
        <w:t xml:space="preserve"> </w:t>
      </w:r>
      <w:proofErr w:type="spellStart"/>
      <w:r w:rsidRPr="00EC0228">
        <w:rPr>
          <w:i w:val="0"/>
          <w:color w:val="auto"/>
          <w:sz w:val="24"/>
          <w:szCs w:val="24"/>
        </w:rPr>
        <w:t>Pengujian</w:t>
      </w:r>
      <w:proofErr w:type="spellEnd"/>
      <w:r w:rsidRPr="00EC0228">
        <w:rPr>
          <w:i w:val="0"/>
          <w:color w:val="auto"/>
          <w:sz w:val="24"/>
          <w:szCs w:val="24"/>
        </w:rPr>
        <w:t xml:space="preserve"> </w:t>
      </w:r>
      <w:proofErr w:type="spellStart"/>
      <w:r w:rsidRPr="00EC0228">
        <w:rPr>
          <w:i w:val="0"/>
          <w:color w:val="auto"/>
          <w:sz w:val="24"/>
          <w:szCs w:val="24"/>
        </w:rPr>
        <w:t>Iterasi</w:t>
      </w:r>
      <w:proofErr w:type="spellEnd"/>
      <w:r w:rsidRPr="00EC0228">
        <w:rPr>
          <w:i w:val="0"/>
          <w:color w:val="auto"/>
          <w:sz w:val="24"/>
          <w:szCs w:val="24"/>
        </w:rPr>
        <w:t xml:space="preserve"> 2</w:t>
      </w:r>
    </w:p>
    <w:tbl>
      <w:tblPr>
        <w:tblStyle w:val="TableGrid"/>
        <w:tblpPr w:leftFromText="180" w:rightFromText="180" w:vertAnchor="text" w:tblpXSpec="center" w:tblpY="1"/>
        <w:tblOverlap w:val="never"/>
        <w:tblW w:w="8184" w:type="dxa"/>
        <w:tblLook w:val="04A0" w:firstRow="1" w:lastRow="0" w:firstColumn="1" w:lastColumn="0" w:noHBand="0" w:noVBand="1"/>
      </w:tblPr>
      <w:tblGrid>
        <w:gridCol w:w="767"/>
        <w:gridCol w:w="1852"/>
        <w:gridCol w:w="2209"/>
        <w:gridCol w:w="896"/>
        <w:gridCol w:w="2460"/>
      </w:tblGrid>
      <w:tr w:rsidR="00DB5DD2" w:rsidRPr="00B53138" w14:paraId="6FB85C2F" w14:textId="77777777" w:rsidTr="00ED6600">
        <w:trPr>
          <w:tblHeader/>
        </w:trPr>
        <w:tc>
          <w:tcPr>
            <w:tcW w:w="767" w:type="dxa"/>
          </w:tcPr>
          <w:p w14:paraId="53AA5CEC" w14:textId="77777777" w:rsidR="00DB5DD2" w:rsidRPr="00B53138" w:rsidRDefault="00DB5DD2" w:rsidP="00ED6600">
            <w:pPr>
              <w:spacing w:after="240"/>
              <w:ind w:firstLine="0"/>
              <w:jc w:val="center"/>
              <w:rPr>
                <w:i/>
                <w:iCs/>
                <w:lang w:val="id-ID"/>
              </w:rPr>
            </w:pPr>
            <w:r w:rsidRPr="00B53138">
              <w:rPr>
                <w:i/>
                <w:iCs/>
                <w:lang w:val="id-ID"/>
              </w:rPr>
              <w:t xml:space="preserve">Kode User </w:t>
            </w:r>
            <w:proofErr w:type="spellStart"/>
            <w:r w:rsidRPr="00B53138">
              <w:rPr>
                <w:i/>
                <w:iCs/>
                <w:lang w:val="id-ID"/>
              </w:rPr>
              <w:t>Story</w:t>
            </w:r>
            <w:proofErr w:type="spellEnd"/>
          </w:p>
        </w:tc>
        <w:tc>
          <w:tcPr>
            <w:tcW w:w="1852" w:type="dxa"/>
          </w:tcPr>
          <w:p w14:paraId="49BBA3DF" w14:textId="77777777" w:rsidR="00DB5DD2" w:rsidRPr="00B53138" w:rsidRDefault="00DB5DD2" w:rsidP="00ED6600">
            <w:pPr>
              <w:spacing w:after="240"/>
              <w:ind w:firstLine="0"/>
              <w:jc w:val="center"/>
              <w:rPr>
                <w:i/>
                <w:iCs/>
                <w:lang w:val="id-ID"/>
              </w:rPr>
            </w:pPr>
            <w:r w:rsidRPr="00B53138">
              <w:rPr>
                <w:i/>
                <w:iCs/>
                <w:lang w:val="id-ID"/>
              </w:rPr>
              <w:t>Kode Skenario Pengujian</w:t>
            </w:r>
          </w:p>
        </w:tc>
        <w:tc>
          <w:tcPr>
            <w:tcW w:w="2209" w:type="dxa"/>
          </w:tcPr>
          <w:p w14:paraId="3E8A8F8F" w14:textId="77777777" w:rsidR="00DB5DD2" w:rsidRPr="00B53138" w:rsidRDefault="00DB5DD2" w:rsidP="00ED6600">
            <w:pPr>
              <w:spacing w:after="240"/>
              <w:ind w:firstLine="0"/>
              <w:jc w:val="center"/>
              <w:rPr>
                <w:i/>
                <w:iCs/>
                <w:lang w:val="id-ID"/>
              </w:rPr>
            </w:pPr>
            <w:r w:rsidRPr="00B53138">
              <w:rPr>
                <w:i/>
                <w:iCs/>
                <w:lang w:val="id-ID"/>
              </w:rPr>
              <w:t>Skenario Pengujian</w:t>
            </w:r>
          </w:p>
        </w:tc>
        <w:tc>
          <w:tcPr>
            <w:tcW w:w="896" w:type="dxa"/>
          </w:tcPr>
          <w:p w14:paraId="64B229DA" w14:textId="77777777" w:rsidR="00DB5DD2" w:rsidRPr="00B53138" w:rsidRDefault="00DB5DD2" w:rsidP="00ED6600">
            <w:pPr>
              <w:spacing w:after="240"/>
              <w:ind w:firstLine="0"/>
              <w:jc w:val="center"/>
              <w:rPr>
                <w:i/>
                <w:iCs/>
                <w:lang w:val="id-ID"/>
              </w:rPr>
            </w:pPr>
            <w:r w:rsidRPr="00B53138">
              <w:rPr>
                <w:i/>
                <w:iCs/>
                <w:lang w:val="id-ID"/>
              </w:rPr>
              <w:t>Aktor</w:t>
            </w:r>
          </w:p>
        </w:tc>
        <w:tc>
          <w:tcPr>
            <w:tcW w:w="2460" w:type="dxa"/>
          </w:tcPr>
          <w:p w14:paraId="21FC8649" w14:textId="77777777" w:rsidR="00DB5DD2" w:rsidRPr="00B53138" w:rsidRDefault="00DB5DD2" w:rsidP="00ED6600">
            <w:pPr>
              <w:spacing w:after="240"/>
              <w:ind w:firstLine="0"/>
              <w:jc w:val="center"/>
              <w:rPr>
                <w:i/>
                <w:iCs/>
                <w:lang w:val="id-ID"/>
              </w:rPr>
            </w:pPr>
            <w:r w:rsidRPr="00B53138">
              <w:rPr>
                <w:i/>
                <w:iCs/>
                <w:lang w:val="id-ID"/>
              </w:rPr>
              <w:t xml:space="preserve">Hasil yang diharapkan </w:t>
            </w:r>
          </w:p>
        </w:tc>
      </w:tr>
      <w:tr w:rsidR="00DB5DD2" w:rsidRPr="00B53138" w14:paraId="217B0DDC" w14:textId="77777777" w:rsidTr="00ED6600">
        <w:tc>
          <w:tcPr>
            <w:tcW w:w="767" w:type="dxa"/>
          </w:tcPr>
          <w:p w14:paraId="0EB563B9" w14:textId="77777777" w:rsidR="00DB5DD2" w:rsidRPr="00B53138" w:rsidRDefault="00DB5DD2" w:rsidP="00ED6600">
            <w:pPr>
              <w:spacing w:after="240"/>
              <w:ind w:firstLine="0"/>
              <w:rPr>
                <w:lang w:val="id-ID"/>
              </w:rPr>
            </w:pPr>
            <w:r w:rsidRPr="00B53138">
              <w:rPr>
                <w:lang w:val="id-ID"/>
              </w:rPr>
              <w:t>US-0</w:t>
            </w:r>
            <w:r>
              <w:rPr>
                <w:lang w:val="id-ID"/>
              </w:rPr>
              <w:t>3</w:t>
            </w:r>
          </w:p>
        </w:tc>
        <w:tc>
          <w:tcPr>
            <w:tcW w:w="1852" w:type="dxa"/>
          </w:tcPr>
          <w:p w14:paraId="5FBF725E" w14:textId="77777777" w:rsidR="00DB5DD2" w:rsidRPr="00B53138" w:rsidRDefault="00DB5DD2" w:rsidP="00ED6600">
            <w:pPr>
              <w:spacing w:after="240"/>
              <w:ind w:firstLine="0"/>
              <w:rPr>
                <w:lang w:val="id-ID"/>
              </w:rPr>
            </w:pPr>
            <w:r w:rsidRPr="00B53138">
              <w:rPr>
                <w:lang w:val="id-ID"/>
              </w:rPr>
              <w:t>US-0</w:t>
            </w:r>
            <w:r>
              <w:rPr>
                <w:lang w:val="id-ID"/>
              </w:rPr>
              <w:t>3</w:t>
            </w:r>
            <w:r w:rsidRPr="00B53138">
              <w:rPr>
                <w:lang w:val="id-ID"/>
              </w:rPr>
              <w:t>-TS-01</w:t>
            </w:r>
          </w:p>
        </w:tc>
        <w:tc>
          <w:tcPr>
            <w:tcW w:w="2209" w:type="dxa"/>
          </w:tcPr>
          <w:p w14:paraId="4E9368E6" w14:textId="77777777" w:rsidR="00DB5DD2" w:rsidRPr="00B53138" w:rsidRDefault="00DB5DD2" w:rsidP="00ED6600">
            <w:pPr>
              <w:spacing w:after="240"/>
              <w:ind w:firstLine="0"/>
              <w:rPr>
                <w:lang w:val="id-ID"/>
              </w:rPr>
            </w:pPr>
            <w:r w:rsidRPr="00B53138">
              <w:rPr>
                <w:lang w:val="id-ID"/>
              </w:rPr>
              <w:t xml:space="preserve">Kepala dinas menambahkan </w:t>
            </w:r>
            <w:r>
              <w:rPr>
                <w:lang w:val="id-ID"/>
              </w:rPr>
              <w:t>bidang baru.</w:t>
            </w:r>
          </w:p>
        </w:tc>
        <w:tc>
          <w:tcPr>
            <w:tcW w:w="896" w:type="dxa"/>
          </w:tcPr>
          <w:p w14:paraId="082C16DA" w14:textId="77777777" w:rsidR="00DB5DD2" w:rsidRPr="00B53138" w:rsidRDefault="00DB5DD2" w:rsidP="00ED6600">
            <w:pPr>
              <w:spacing w:after="240"/>
              <w:ind w:firstLine="0"/>
              <w:jc w:val="center"/>
              <w:rPr>
                <w:lang w:val="id-ID"/>
              </w:rPr>
            </w:pPr>
            <w:r w:rsidRPr="00B53138">
              <w:rPr>
                <w:lang w:val="id-ID"/>
              </w:rPr>
              <w:t>Kepala Dinas</w:t>
            </w:r>
          </w:p>
          <w:p w14:paraId="1E754DC3" w14:textId="77777777" w:rsidR="00DB5DD2" w:rsidRPr="00B53138" w:rsidRDefault="00DB5DD2" w:rsidP="00ED6600">
            <w:pPr>
              <w:spacing w:after="240"/>
              <w:ind w:firstLine="0"/>
              <w:jc w:val="center"/>
              <w:rPr>
                <w:lang w:val="id-ID"/>
              </w:rPr>
            </w:pPr>
          </w:p>
          <w:p w14:paraId="1534FDE5" w14:textId="77777777" w:rsidR="00DB5DD2" w:rsidRPr="00B53138" w:rsidRDefault="00DB5DD2" w:rsidP="00ED6600">
            <w:pPr>
              <w:spacing w:after="240"/>
              <w:ind w:firstLine="0"/>
              <w:jc w:val="center"/>
              <w:rPr>
                <w:lang w:val="id-ID"/>
              </w:rPr>
            </w:pPr>
          </w:p>
        </w:tc>
        <w:tc>
          <w:tcPr>
            <w:tcW w:w="2460" w:type="dxa"/>
          </w:tcPr>
          <w:p w14:paraId="2CFCFBAE" w14:textId="77777777" w:rsidR="00DB5DD2" w:rsidRPr="00B53138" w:rsidRDefault="00DB5DD2" w:rsidP="00ED6600">
            <w:pPr>
              <w:spacing w:after="240"/>
              <w:ind w:firstLine="0"/>
              <w:jc w:val="center"/>
              <w:rPr>
                <w:lang w:val="id-ID"/>
              </w:rPr>
            </w:pPr>
            <w:r>
              <w:rPr>
                <w:lang w:val="id-ID"/>
              </w:rPr>
              <w:t>Data bidang baru berhasil ditambahkan.</w:t>
            </w:r>
          </w:p>
          <w:p w14:paraId="0050129D" w14:textId="77777777" w:rsidR="00DB5DD2" w:rsidRPr="00B53138" w:rsidRDefault="00DB5DD2" w:rsidP="00ED6600">
            <w:pPr>
              <w:spacing w:after="240"/>
              <w:ind w:firstLine="0"/>
              <w:jc w:val="center"/>
              <w:rPr>
                <w:lang w:val="id-ID"/>
              </w:rPr>
            </w:pPr>
          </w:p>
          <w:p w14:paraId="1AE6C0B1" w14:textId="77777777" w:rsidR="00DB5DD2" w:rsidRPr="00B53138" w:rsidRDefault="00DB5DD2" w:rsidP="00ED6600">
            <w:pPr>
              <w:spacing w:after="240"/>
              <w:ind w:firstLine="0"/>
              <w:jc w:val="center"/>
              <w:rPr>
                <w:lang w:val="id-ID"/>
              </w:rPr>
            </w:pPr>
          </w:p>
        </w:tc>
      </w:tr>
      <w:tr w:rsidR="00DB5DD2" w:rsidRPr="00B53138" w14:paraId="5A9853FB" w14:textId="77777777" w:rsidTr="00ED6600">
        <w:tc>
          <w:tcPr>
            <w:tcW w:w="767" w:type="dxa"/>
          </w:tcPr>
          <w:p w14:paraId="08CF84B2" w14:textId="77777777" w:rsidR="00DB5DD2" w:rsidRPr="00B53138" w:rsidRDefault="00DB5DD2" w:rsidP="00ED6600">
            <w:pPr>
              <w:spacing w:after="240"/>
              <w:ind w:firstLine="0"/>
              <w:rPr>
                <w:lang w:val="id-ID"/>
              </w:rPr>
            </w:pPr>
            <w:r w:rsidRPr="00B53138">
              <w:rPr>
                <w:lang w:val="id-ID"/>
              </w:rPr>
              <w:t>US-0</w:t>
            </w:r>
            <w:r>
              <w:rPr>
                <w:lang w:val="id-ID"/>
              </w:rPr>
              <w:t>3</w:t>
            </w:r>
          </w:p>
        </w:tc>
        <w:tc>
          <w:tcPr>
            <w:tcW w:w="1852" w:type="dxa"/>
          </w:tcPr>
          <w:p w14:paraId="1C2256FD" w14:textId="77777777" w:rsidR="00DB5DD2" w:rsidRPr="00B53138" w:rsidRDefault="00DB5DD2" w:rsidP="00ED6600">
            <w:pPr>
              <w:spacing w:after="240"/>
              <w:ind w:firstLine="0"/>
              <w:rPr>
                <w:lang w:val="id-ID"/>
              </w:rPr>
            </w:pPr>
            <w:r w:rsidRPr="00B53138">
              <w:rPr>
                <w:lang w:val="id-ID"/>
              </w:rPr>
              <w:t>US-0</w:t>
            </w:r>
            <w:r>
              <w:rPr>
                <w:lang w:val="id-ID"/>
              </w:rPr>
              <w:t>3</w:t>
            </w:r>
            <w:r w:rsidRPr="00B53138">
              <w:rPr>
                <w:lang w:val="id-ID"/>
              </w:rPr>
              <w:t>-TS-02</w:t>
            </w:r>
          </w:p>
        </w:tc>
        <w:tc>
          <w:tcPr>
            <w:tcW w:w="2209" w:type="dxa"/>
          </w:tcPr>
          <w:p w14:paraId="6C6FF5D5" w14:textId="77777777" w:rsidR="00DB5DD2" w:rsidRPr="00B53138" w:rsidRDefault="00DB5DD2" w:rsidP="00ED6600">
            <w:pPr>
              <w:spacing w:after="240"/>
              <w:ind w:firstLine="0"/>
              <w:rPr>
                <w:lang w:val="id-ID"/>
              </w:rPr>
            </w:pPr>
            <w:r w:rsidRPr="00B53138">
              <w:rPr>
                <w:lang w:val="id-ID"/>
              </w:rPr>
              <w:t xml:space="preserve">Kepala dinas </w:t>
            </w:r>
            <w:r>
              <w:rPr>
                <w:lang w:val="id-ID"/>
              </w:rPr>
              <w:t>mengubah atribut bidang.</w:t>
            </w:r>
          </w:p>
        </w:tc>
        <w:tc>
          <w:tcPr>
            <w:tcW w:w="896" w:type="dxa"/>
          </w:tcPr>
          <w:p w14:paraId="1E36E8FD" w14:textId="77777777" w:rsidR="00DB5DD2" w:rsidRPr="00B53138" w:rsidRDefault="00DB5DD2" w:rsidP="00ED6600">
            <w:pPr>
              <w:spacing w:after="240"/>
              <w:ind w:firstLine="0"/>
              <w:jc w:val="center"/>
              <w:rPr>
                <w:lang w:val="id-ID"/>
              </w:rPr>
            </w:pPr>
            <w:r w:rsidRPr="00B53138">
              <w:rPr>
                <w:lang w:val="id-ID"/>
              </w:rPr>
              <w:t>Kepala Dinas</w:t>
            </w:r>
          </w:p>
        </w:tc>
        <w:tc>
          <w:tcPr>
            <w:tcW w:w="2460" w:type="dxa"/>
          </w:tcPr>
          <w:p w14:paraId="3B94E815" w14:textId="77777777" w:rsidR="00DB5DD2" w:rsidRPr="00B53138" w:rsidRDefault="00DB5DD2" w:rsidP="00ED6600">
            <w:pPr>
              <w:spacing w:after="240"/>
              <w:ind w:firstLine="0"/>
              <w:jc w:val="center"/>
              <w:rPr>
                <w:lang w:val="id-ID"/>
              </w:rPr>
            </w:pPr>
            <w:r>
              <w:rPr>
                <w:lang w:val="id-ID"/>
              </w:rPr>
              <w:t>Data bidang berhasil diubah</w:t>
            </w:r>
            <w:r w:rsidRPr="00B53138">
              <w:rPr>
                <w:lang w:val="id-ID"/>
              </w:rPr>
              <w:t>.</w:t>
            </w:r>
          </w:p>
        </w:tc>
      </w:tr>
      <w:tr w:rsidR="00DB5DD2" w:rsidRPr="00B53138" w14:paraId="38EB46A6" w14:textId="77777777" w:rsidTr="00ED6600">
        <w:tc>
          <w:tcPr>
            <w:tcW w:w="767" w:type="dxa"/>
          </w:tcPr>
          <w:p w14:paraId="20DAA2AC" w14:textId="77777777" w:rsidR="00DB5DD2" w:rsidRPr="00B53138" w:rsidRDefault="00DB5DD2" w:rsidP="00ED6600">
            <w:pPr>
              <w:spacing w:after="240"/>
              <w:ind w:firstLine="0"/>
              <w:rPr>
                <w:lang w:val="id-ID"/>
              </w:rPr>
            </w:pPr>
            <w:r w:rsidRPr="00B53138">
              <w:rPr>
                <w:lang w:val="id-ID"/>
              </w:rPr>
              <w:t>US-0</w:t>
            </w:r>
            <w:r>
              <w:rPr>
                <w:lang w:val="id-ID"/>
              </w:rPr>
              <w:t>3</w:t>
            </w:r>
          </w:p>
        </w:tc>
        <w:tc>
          <w:tcPr>
            <w:tcW w:w="1852" w:type="dxa"/>
          </w:tcPr>
          <w:p w14:paraId="7E9F55D4" w14:textId="77777777" w:rsidR="00DB5DD2" w:rsidRPr="00B53138" w:rsidRDefault="00DB5DD2" w:rsidP="00ED6600">
            <w:pPr>
              <w:spacing w:after="240"/>
              <w:ind w:firstLine="0"/>
              <w:rPr>
                <w:lang w:val="id-ID"/>
              </w:rPr>
            </w:pPr>
            <w:r w:rsidRPr="00B53138">
              <w:rPr>
                <w:lang w:val="id-ID"/>
              </w:rPr>
              <w:t>US-0</w:t>
            </w:r>
            <w:r>
              <w:rPr>
                <w:lang w:val="id-ID"/>
              </w:rPr>
              <w:t>3</w:t>
            </w:r>
            <w:r w:rsidRPr="00B53138">
              <w:rPr>
                <w:lang w:val="id-ID"/>
              </w:rPr>
              <w:t>-TS-03</w:t>
            </w:r>
          </w:p>
        </w:tc>
        <w:tc>
          <w:tcPr>
            <w:tcW w:w="2209" w:type="dxa"/>
          </w:tcPr>
          <w:p w14:paraId="41ACB2CE" w14:textId="77777777" w:rsidR="00DB5DD2" w:rsidRPr="00B53138" w:rsidRDefault="00DB5DD2" w:rsidP="00ED6600">
            <w:pPr>
              <w:spacing w:after="240"/>
              <w:ind w:firstLine="0"/>
              <w:rPr>
                <w:lang w:val="id-ID"/>
              </w:rPr>
            </w:pPr>
            <w:r>
              <w:rPr>
                <w:lang w:val="id-ID"/>
              </w:rPr>
              <w:t>Kepala dinas menghapus bidang.</w:t>
            </w:r>
          </w:p>
        </w:tc>
        <w:tc>
          <w:tcPr>
            <w:tcW w:w="896" w:type="dxa"/>
          </w:tcPr>
          <w:p w14:paraId="19546E5E" w14:textId="77777777" w:rsidR="00DB5DD2" w:rsidRPr="00B53138" w:rsidRDefault="00DB5DD2" w:rsidP="00ED6600">
            <w:pPr>
              <w:spacing w:after="240"/>
              <w:ind w:firstLine="0"/>
              <w:jc w:val="center"/>
              <w:rPr>
                <w:lang w:val="id-ID"/>
              </w:rPr>
            </w:pPr>
            <w:r w:rsidRPr="00B53138">
              <w:rPr>
                <w:lang w:val="id-ID"/>
              </w:rPr>
              <w:t>Kepala Dinas</w:t>
            </w:r>
          </w:p>
        </w:tc>
        <w:tc>
          <w:tcPr>
            <w:tcW w:w="2460" w:type="dxa"/>
          </w:tcPr>
          <w:p w14:paraId="571AC458" w14:textId="77777777" w:rsidR="00DB5DD2" w:rsidRPr="00B53138" w:rsidRDefault="00DB5DD2" w:rsidP="00ED6600">
            <w:pPr>
              <w:spacing w:after="240"/>
              <w:ind w:firstLine="0"/>
              <w:jc w:val="center"/>
              <w:rPr>
                <w:lang w:val="id-ID"/>
              </w:rPr>
            </w:pPr>
            <w:r>
              <w:rPr>
                <w:lang w:val="id-ID"/>
              </w:rPr>
              <w:t>Data bidang yang diinginkan berhasil dihapus.</w:t>
            </w:r>
          </w:p>
        </w:tc>
      </w:tr>
      <w:tr w:rsidR="00DB5DD2" w:rsidRPr="00B53138" w14:paraId="291FD3B0" w14:textId="77777777" w:rsidTr="00ED6600">
        <w:tc>
          <w:tcPr>
            <w:tcW w:w="767" w:type="dxa"/>
          </w:tcPr>
          <w:p w14:paraId="3502309D" w14:textId="77777777" w:rsidR="00DB5DD2" w:rsidRPr="00B53138" w:rsidRDefault="00DB5DD2" w:rsidP="00ED6600">
            <w:pPr>
              <w:spacing w:after="240"/>
              <w:ind w:firstLine="0"/>
              <w:rPr>
                <w:lang w:val="id-ID"/>
              </w:rPr>
            </w:pPr>
            <w:r w:rsidRPr="00B53138">
              <w:rPr>
                <w:lang w:val="id-ID"/>
              </w:rPr>
              <w:t>US-0</w:t>
            </w:r>
            <w:r>
              <w:rPr>
                <w:lang w:val="id-ID"/>
              </w:rPr>
              <w:t>4</w:t>
            </w:r>
          </w:p>
        </w:tc>
        <w:tc>
          <w:tcPr>
            <w:tcW w:w="1852" w:type="dxa"/>
          </w:tcPr>
          <w:p w14:paraId="300FB680" w14:textId="77777777" w:rsidR="00DB5DD2" w:rsidRPr="00B53138" w:rsidRDefault="00DB5DD2" w:rsidP="00ED6600">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209" w:type="dxa"/>
          </w:tcPr>
          <w:p w14:paraId="65D92091" w14:textId="77777777" w:rsidR="00DB5DD2" w:rsidRPr="00B53138" w:rsidRDefault="00DB5DD2" w:rsidP="00ED6600">
            <w:pPr>
              <w:spacing w:after="240"/>
              <w:ind w:firstLine="0"/>
              <w:rPr>
                <w:lang w:val="id-ID"/>
              </w:rPr>
            </w:pPr>
            <w:r>
              <w:rPr>
                <w:lang w:val="id-ID"/>
              </w:rPr>
              <w:t>Kepala dinas dapat mengakses semua proposal yang ada.</w:t>
            </w:r>
          </w:p>
        </w:tc>
        <w:tc>
          <w:tcPr>
            <w:tcW w:w="896" w:type="dxa"/>
          </w:tcPr>
          <w:p w14:paraId="55C3533C" w14:textId="77777777" w:rsidR="00DB5DD2" w:rsidRPr="00B53138" w:rsidRDefault="00DB5DD2" w:rsidP="00ED6600">
            <w:pPr>
              <w:spacing w:after="240"/>
              <w:ind w:firstLine="0"/>
              <w:jc w:val="center"/>
              <w:rPr>
                <w:lang w:val="id-ID"/>
              </w:rPr>
            </w:pPr>
            <w:r w:rsidRPr="00B53138">
              <w:rPr>
                <w:lang w:val="id-ID"/>
              </w:rPr>
              <w:t>Kepala Dinas</w:t>
            </w:r>
          </w:p>
        </w:tc>
        <w:tc>
          <w:tcPr>
            <w:tcW w:w="2460" w:type="dxa"/>
          </w:tcPr>
          <w:p w14:paraId="415D089A" w14:textId="77777777" w:rsidR="00DB5DD2" w:rsidRPr="00B53138" w:rsidRDefault="00DB5DD2" w:rsidP="00ED6600">
            <w:pPr>
              <w:spacing w:after="240"/>
              <w:ind w:firstLine="0"/>
              <w:jc w:val="center"/>
              <w:rPr>
                <w:lang w:val="id-ID"/>
              </w:rPr>
            </w:pPr>
            <w:r>
              <w:rPr>
                <w:lang w:val="id-ID"/>
              </w:rPr>
              <w:t>Semua proposal atribut proposal dapat dilihat.</w:t>
            </w:r>
          </w:p>
        </w:tc>
      </w:tr>
      <w:tr w:rsidR="00DB5DD2" w:rsidRPr="00B53138" w14:paraId="54CA348C" w14:textId="77777777" w:rsidTr="00ED6600">
        <w:tc>
          <w:tcPr>
            <w:tcW w:w="767" w:type="dxa"/>
          </w:tcPr>
          <w:p w14:paraId="4508D550" w14:textId="77777777" w:rsidR="00DB5DD2" w:rsidRDefault="00DB5DD2" w:rsidP="00ED6600">
            <w:pPr>
              <w:spacing w:after="240"/>
              <w:ind w:firstLine="0"/>
              <w:rPr>
                <w:lang w:val="id-ID"/>
              </w:rPr>
            </w:pPr>
            <w:r>
              <w:rPr>
                <w:lang w:val="id-ID"/>
              </w:rPr>
              <w:t>US-05</w:t>
            </w:r>
          </w:p>
        </w:tc>
        <w:tc>
          <w:tcPr>
            <w:tcW w:w="1852" w:type="dxa"/>
          </w:tcPr>
          <w:p w14:paraId="7EEC37C0" w14:textId="77777777" w:rsidR="00DB5DD2" w:rsidRPr="00B53138" w:rsidRDefault="00DB5DD2" w:rsidP="00ED6600">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209" w:type="dxa"/>
          </w:tcPr>
          <w:p w14:paraId="4723AAD9" w14:textId="77777777" w:rsidR="00DB5DD2" w:rsidRDefault="00DB5DD2" w:rsidP="00ED6600">
            <w:pPr>
              <w:spacing w:after="240"/>
              <w:ind w:firstLine="0"/>
              <w:rPr>
                <w:lang w:val="id-ID"/>
              </w:rPr>
            </w:pPr>
            <w:r>
              <w:rPr>
                <w:lang w:val="id-ID"/>
              </w:rPr>
              <w:t>Kepala dinas dapat mengubah status dari proposal yang ada.</w:t>
            </w:r>
          </w:p>
        </w:tc>
        <w:tc>
          <w:tcPr>
            <w:tcW w:w="896" w:type="dxa"/>
          </w:tcPr>
          <w:p w14:paraId="3E5E2877" w14:textId="77777777" w:rsidR="00DB5DD2" w:rsidRPr="00B53138" w:rsidRDefault="00DB5DD2" w:rsidP="00ED6600">
            <w:pPr>
              <w:spacing w:after="240"/>
              <w:ind w:firstLine="0"/>
              <w:jc w:val="center"/>
              <w:rPr>
                <w:lang w:val="id-ID"/>
              </w:rPr>
            </w:pPr>
            <w:r w:rsidRPr="00B53138">
              <w:rPr>
                <w:lang w:val="id-ID"/>
              </w:rPr>
              <w:t>Kepala Dinas</w:t>
            </w:r>
          </w:p>
        </w:tc>
        <w:tc>
          <w:tcPr>
            <w:tcW w:w="2460" w:type="dxa"/>
          </w:tcPr>
          <w:p w14:paraId="3D432AB5" w14:textId="77777777" w:rsidR="00DB5DD2" w:rsidRDefault="00DB5DD2" w:rsidP="00ED6600">
            <w:pPr>
              <w:spacing w:after="240"/>
              <w:ind w:firstLine="0"/>
              <w:jc w:val="center"/>
              <w:rPr>
                <w:lang w:val="id-ID"/>
              </w:rPr>
            </w:pPr>
            <w:r>
              <w:rPr>
                <w:lang w:val="id-ID"/>
              </w:rPr>
              <w:t>Semua proposal atribut proposal dapat dilihat.</w:t>
            </w:r>
          </w:p>
        </w:tc>
      </w:tr>
    </w:tbl>
    <w:p w14:paraId="6C4ED40B" w14:textId="77777777" w:rsidR="00DB5DD2" w:rsidRPr="00B53138" w:rsidRDefault="00DB5DD2" w:rsidP="00DB5DD2">
      <w:pPr>
        <w:pStyle w:val="Caption"/>
        <w:rPr>
          <w:b/>
          <w:bCs/>
          <w:i w:val="0"/>
          <w:iCs w:val="0"/>
          <w:color w:val="auto"/>
          <w:sz w:val="24"/>
          <w:szCs w:val="24"/>
          <w:lang w:val="id-ID"/>
        </w:rPr>
      </w:pPr>
    </w:p>
    <w:p w14:paraId="2729AD7F" w14:textId="77777777" w:rsidR="00DB5DD2" w:rsidRDefault="00DB5DD2" w:rsidP="00DB5DD2">
      <w:pPr>
        <w:rPr>
          <w:iCs/>
          <w:lang w:val="id-ID"/>
        </w:rPr>
      </w:pPr>
      <w:r>
        <w:rPr>
          <w:lang w:val="id-ID"/>
        </w:rPr>
        <w:t>Terdapat 5</w:t>
      </w:r>
      <w:r w:rsidRPr="00B53138">
        <w:rPr>
          <w:lang w:val="id-ID"/>
        </w:rPr>
        <w:t xml:space="preserve"> unit tes yang dijalankan pada iterasi ini</w:t>
      </w:r>
      <w:r w:rsidRPr="00B53138">
        <w:rPr>
          <w:i/>
          <w:lang w:val="id-ID"/>
        </w:rPr>
        <w:t>.</w:t>
      </w:r>
      <w:r w:rsidRPr="00B53138">
        <w:rPr>
          <w:iCs/>
          <w:lang w:val="id-ID"/>
        </w:rPr>
        <w:t xml:space="preserve"> Pengembang dapat melanjutkan untuk memulai tahapan selanjutnya dalam implementasi ini, yaitu </w:t>
      </w:r>
      <w:proofErr w:type="spellStart"/>
      <w:r w:rsidRPr="00B53138">
        <w:rPr>
          <w:i/>
          <w:lang w:val="id-ID"/>
        </w:rPr>
        <w:t>code</w:t>
      </w:r>
      <w:proofErr w:type="spellEnd"/>
      <w:r w:rsidRPr="00B53138">
        <w:rPr>
          <w:i/>
          <w:lang w:val="id-ID"/>
        </w:rPr>
        <w:t xml:space="preserve"> generator</w:t>
      </w:r>
      <w:r w:rsidRPr="00B53138">
        <w:rPr>
          <w:iCs/>
          <w:lang w:val="id-ID"/>
        </w:rPr>
        <w:t>.</w:t>
      </w:r>
    </w:p>
    <w:p w14:paraId="04F1B296" w14:textId="77777777" w:rsidR="00DB5DD2" w:rsidRDefault="00DB5DD2" w:rsidP="00DB5DD2">
      <w:pPr>
        <w:rPr>
          <w:iCs/>
          <w:lang w:val="id-ID"/>
        </w:rPr>
      </w:pPr>
      <w:r>
        <w:rPr>
          <w:iCs/>
          <w:lang w:val="id-ID"/>
        </w:rPr>
        <w:br w:type="page"/>
      </w:r>
    </w:p>
    <w:p w14:paraId="475CE8FA" w14:textId="77777777" w:rsidR="00DB5DD2" w:rsidRPr="00EC0228" w:rsidRDefault="00DB5DD2" w:rsidP="00DB5DD2">
      <w:pPr>
        <w:pStyle w:val="ListParagraph"/>
        <w:numPr>
          <w:ilvl w:val="0"/>
          <w:numId w:val="36"/>
        </w:numPr>
        <w:rPr>
          <w:iCs/>
          <w:lang w:val="id-ID"/>
        </w:rPr>
      </w:pPr>
      <w:r w:rsidRPr="00EC0228">
        <w:rPr>
          <w:lang w:val="id-ID"/>
        </w:rPr>
        <w:lastRenderedPageBreak/>
        <w:t>Code Generator</w:t>
      </w:r>
    </w:p>
    <w:p w14:paraId="52629968" w14:textId="77777777" w:rsidR="00DB5DD2" w:rsidRDefault="00DB5DD2" w:rsidP="00DB5DD2">
      <w:pPr>
        <w:pStyle w:val="BodyText"/>
        <w:spacing w:before="136"/>
        <w:rPr>
          <w:lang w:val="id-ID"/>
        </w:rPr>
      </w:pPr>
      <w:r>
        <w:rPr>
          <w:lang w:val="en-US"/>
        </w:rPr>
        <w:t xml:space="preserve">Code generator </w:t>
      </w:r>
      <w:proofErr w:type="spellStart"/>
      <w:r>
        <w:rPr>
          <w:lang w:val="en-US"/>
        </w:rPr>
        <w:t>dalam</w:t>
      </w:r>
      <w:proofErr w:type="spellEnd"/>
      <w:r>
        <w:rPr>
          <w:lang w:val="en-US"/>
        </w:rPr>
        <w:t xml:space="preserve"> </w:t>
      </w:r>
      <w:proofErr w:type="spellStart"/>
      <w:r>
        <w:rPr>
          <w:lang w:val="en-US"/>
        </w:rPr>
        <w:t>iterasi</w:t>
      </w:r>
      <w:proofErr w:type="spellEnd"/>
      <w:r>
        <w:rPr>
          <w:lang w:val="en-US"/>
        </w:rPr>
        <w:t xml:space="preserve"> 1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gambar</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r>
        <w:rPr>
          <w:lang w:val="en-US"/>
        </w:rPr>
        <w:br/>
      </w:r>
      <w:r>
        <w:rPr>
          <w:lang w:val="en-US"/>
        </w:rPr>
        <w:br/>
      </w:r>
      <w:r w:rsidRPr="00435641">
        <w:rPr>
          <w:highlight w:val="red"/>
          <w:lang w:val="en-US"/>
        </w:rPr>
        <w:t>[MASUKKAN SS-an CODING]</w:t>
      </w:r>
      <w:r>
        <w:rPr>
          <w:lang w:val="en-US"/>
        </w:rPr>
        <w:br/>
      </w:r>
    </w:p>
    <w:p w14:paraId="2BA41BC6" w14:textId="77777777" w:rsidR="00DB5DD2" w:rsidRDefault="00DB5DD2" w:rsidP="00DB5DD2">
      <w:pPr>
        <w:pStyle w:val="BodyText"/>
        <w:numPr>
          <w:ilvl w:val="0"/>
          <w:numId w:val="36"/>
        </w:numPr>
        <w:spacing w:before="136"/>
        <w:rPr>
          <w:lang w:val="id-ID"/>
        </w:rPr>
      </w:pPr>
      <w:proofErr w:type="spellStart"/>
      <w:r w:rsidRPr="00B53138">
        <w:rPr>
          <w:lang w:val="id-ID"/>
        </w:rPr>
        <w:t>Refactory</w:t>
      </w:r>
      <w:proofErr w:type="spellEnd"/>
    </w:p>
    <w:p w14:paraId="51CA5179" w14:textId="77777777" w:rsidR="00DB5DD2" w:rsidRDefault="00DB5DD2" w:rsidP="00DB5DD2">
      <w:pPr>
        <w:pStyle w:val="BodyText"/>
        <w:spacing w:before="136" w:line="360" w:lineRule="auto"/>
        <w:ind w:firstLine="360"/>
        <w:rPr>
          <w:lang w:val="id-ID"/>
        </w:rPr>
      </w:pPr>
      <w:proofErr w:type="spellStart"/>
      <w:r>
        <w:t>Refactor</w:t>
      </w:r>
      <w:proofErr w:type="spellEnd"/>
      <w:r>
        <w:t xml:space="preserve"> merupakan tahap </w:t>
      </w:r>
      <w:proofErr w:type="spellStart"/>
      <w:r>
        <w:t>pengoptimasian</w:t>
      </w:r>
      <w:proofErr w:type="spellEnd"/>
      <w:r>
        <w:t xml:space="preserve"> kode dalam tahap implementasi program. </w:t>
      </w:r>
      <w:proofErr w:type="spellStart"/>
      <w:r>
        <w:t>Refaktor</w:t>
      </w:r>
      <w:proofErr w:type="spellEnd"/>
      <w:r>
        <w:t xml:space="preserve"> iterasi 2 dalam pembangunan sistem </w:t>
      </w:r>
      <w:proofErr w:type="spellStart"/>
      <w:r>
        <w:rPr>
          <w:lang w:val="en-US"/>
        </w:rPr>
        <w:t>manajemen</w:t>
      </w:r>
      <w:proofErr w:type="spellEnd"/>
      <w:r>
        <w:rPr>
          <w:lang w:val="en-US"/>
        </w:rPr>
        <w:t xml:space="preserve"> </w:t>
      </w:r>
      <w:proofErr w:type="spellStart"/>
      <w:r>
        <w:rPr>
          <w:lang w:val="en-US"/>
        </w:rPr>
        <w:t>pengadaan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tani</w:t>
      </w:r>
      <w:proofErr w:type="spellEnd"/>
      <w:r>
        <w:t xml:space="preserve"> ini telah dilakukan pada saat pengimplementasian dalam kode program.</w:t>
      </w:r>
    </w:p>
    <w:p w14:paraId="59A460ED" w14:textId="77777777" w:rsidR="00DB5DD2" w:rsidRPr="009F0601" w:rsidRDefault="00DB5DD2" w:rsidP="00DB5DD2">
      <w:pPr>
        <w:pStyle w:val="BodyText"/>
        <w:numPr>
          <w:ilvl w:val="0"/>
          <w:numId w:val="37"/>
        </w:numPr>
        <w:spacing w:before="136"/>
        <w:rPr>
          <w:b/>
          <w:lang w:val="en-US"/>
        </w:rPr>
      </w:pPr>
      <w:proofErr w:type="spellStart"/>
      <w:r w:rsidRPr="009F0601">
        <w:rPr>
          <w:b/>
          <w:lang w:val="en-US"/>
        </w:rPr>
        <w:t>Pengujian</w:t>
      </w:r>
      <w:proofErr w:type="spellEnd"/>
      <w:r w:rsidRPr="009F0601">
        <w:rPr>
          <w:b/>
          <w:lang w:val="en-US"/>
        </w:rPr>
        <w:t xml:space="preserve"> </w:t>
      </w:r>
      <w:proofErr w:type="spellStart"/>
      <w:r w:rsidRPr="009F0601">
        <w:rPr>
          <w:b/>
          <w:lang w:val="en-US"/>
        </w:rPr>
        <w:t>Sistem</w:t>
      </w:r>
      <w:proofErr w:type="spellEnd"/>
    </w:p>
    <w:p w14:paraId="1227595D" w14:textId="77777777" w:rsidR="00DB5DD2" w:rsidRDefault="00DB5DD2" w:rsidP="00DB5DD2">
      <w:pPr>
        <w:rPr>
          <w:lang w:val="id-ID"/>
        </w:rPr>
      </w:pPr>
      <w:r w:rsidRPr="00B53138">
        <w:rPr>
          <w:lang w:val="id-ID"/>
        </w:rPr>
        <w:t xml:space="preserve">Pengembang menyesuaikan kembali hasil dari pembuatan </w:t>
      </w:r>
      <w:proofErr w:type="spellStart"/>
      <w:r w:rsidRPr="00B53138">
        <w:rPr>
          <w:i/>
          <w:iCs/>
          <w:lang w:val="id-ID"/>
        </w:rPr>
        <w:t>code</w:t>
      </w:r>
      <w:proofErr w:type="spellEnd"/>
      <w:r w:rsidRPr="00B53138">
        <w:rPr>
          <w:lang w:val="id-ID"/>
        </w:rPr>
        <w:t xml:space="preserve"> dengan </w:t>
      </w:r>
      <w:r w:rsidRPr="00B53138">
        <w:rPr>
          <w:i/>
          <w:iCs/>
          <w:lang w:val="id-ID"/>
        </w:rPr>
        <w:t>unit testing</w:t>
      </w:r>
      <w:r w:rsidRPr="00B53138">
        <w:rPr>
          <w:lang w:val="id-ID"/>
        </w:rPr>
        <w:t xml:space="preserve"> yang dibuat dan mendapati bahwa </w:t>
      </w:r>
      <w:r>
        <w:rPr>
          <w:lang w:val="id-ID"/>
        </w:rPr>
        <w:t>semua</w:t>
      </w:r>
      <w:r w:rsidRPr="00B53138">
        <w:rPr>
          <w:lang w:val="id-ID"/>
        </w:rPr>
        <w:t xml:space="preserve"> pengujian dinyatakan </w:t>
      </w:r>
      <w:r>
        <w:rPr>
          <w:lang w:val="id-ID"/>
        </w:rPr>
        <w:t>berhasil</w:t>
      </w:r>
      <w:r w:rsidRPr="00B53138">
        <w:rPr>
          <w:lang w:val="id-ID"/>
        </w:rPr>
        <w:t xml:space="preserve">. </w:t>
      </w:r>
      <w:r>
        <w:rPr>
          <w:lang w:val="id-ID"/>
        </w:rPr>
        <w:t>Setelah melakukan debug, ternyata didapati bahwa penerapan fungsi</w:t>
      </w:r>
      <w:r w:rsidRPr="00B53138">
        <w:rPr>
          <w:lang w:val="id-ID"/>
        </w:rPr>
        <w:t>.</w:t>
      </w:r>
    </w:p>
    <w:p w14:paraId="0A9C0288" w14:textId="77777777" w:rsidR="00DB5DD2" w:rsidRPr="009F0601" w:rsidRDefault="00DB5DD2" w:rsidP="00DB5DD2">
      <w:pPr>
        <w:pStyle w:val="Caption"/>
        <w:keepNext/>
        <w:jc w:val="center"/>
        <w:rPr>
          <w:i w:val="0"/>
          <w:color w:val="auto"/>
          <w:sz w:val="24"/>
          <w:szCs w:val="24"/>
        </w:rPr>
      </w:pPr>
      <w:r>
        <w:rPr>
          <w:i w:val="0"/>
          <w:color w:val="auto"/>
          <w:sz w:val="24"/>
          <w:szCs w:val="24"/>
        </w:rPr>
        <w:t>Tabel</w:t>
      </w:r>
      <w:r w:rsidRPr="009F0601">
        <w:rPr>
          <w:i w:val="0"/>
          <w:color w:val="auto"/>
          <w:sz w:val="24"/>
          <w:szCs w:val="24"/>
        </w:rPr>
        <w:t xml:space="preserve"> 4.6 </w:t>
      </w:r>
      <w:proofErr w:type="spellStart"/>
      <w:r w:rsidRPr="009F0601">
        <w:rPr>
          <w:i w:val="0"/>
          <w:color w:val="auto"/>
          <w:sz w:val="24"/>
          <w:szCs w:val="24"/>
        </w:rPr>
        <w:t>Pengujian</w:t>
      </w:r>
      <w:proofErr w:type="spellEnd"/>
      <w:r w:rsidRPr="009F0601">
        <w:rPr>
          <w:i w:val="0"/>
          <w:color w:val="auto"/>
          <w:sz w:val="24"/>
          <w:szCs w:val="24"/>
        </w:rPr>
        <w:t xml:space="preserve"> </w:t>
      </w:r>
      <w:proofErr w:type="spellStart"/>
      <w:r w:rsidRPr="009F0601">
        <w:rPr>
          <w:i w:val="0"/>
          <w:color w:val="auto"/>
          <w:sz w:val="24"/>
          <w:szCs w:val="24"/>
        </w:rPr>
        <w:t>Sistem</w:t>
      </w:r>
      <w:proofErr w:type="spellEnd"/>
    </w:p>
    <w:tbl>
      <w:tblPr>
        <w:tblStyle w:val="TableGrid"/>
        <w:tblpPr w:leftFromText="180" w:rightFromText="180" w:vertAnchor="text" w:tblpXSpec="center" w:tblpY="1"/>
        <w:tblOverlap w:val="never"/>
        <w:tblW w:w="9200" w:type="dxa"/>
        <w:tblLook w:val="04A0" w:firstRow="1" w:lastRow="0" w:firstColumn="1" w:lastColumn="0" w:noHBand="0" w:noVBand="1"/>
      </w:tblPr>
      <w:tblGrid>
        <w:gridCol w:w="753"/>
        <w:gridCol w:w="1642"/>
        <w:gridCol w:w="2017"/>
        <w:gridCol w:w="896"/>
        <w:gridCol w:w="2155"/>
        <w:gridCol w:w="1737"/>
      </w:tblGrid>
      <w:tr w:rsidR="00DB5DD2" w:rsidRPr="00B53138" w14:paraId="623BC25E" w14:textId="77777777" w:rsidTr="00ED6600">
        <w:trPr>
          <w:tblHeader/>
        </w:trPr>
        <w:tc>
          <w:tcPr>
            <w:tcW w:w="753" w:type="dxa"/>
          </w:tcPr>
          <w:p w14:paraId="1E19C24C" w14:textId="77777777" w:rsidR="00DB5DD2" w:rsidRPr="00B53138" w:rsidRDefault="00DB5DD2" w:rsidP="00ED6600">
            <w:pPr>
              <w:spacing w:after="240"/>
              <w:ind w:firstLine="0"/>
              <w:jc w:val="center"/>
              <w:rPr>
                <w:i/>
                <w:iCs/>
                <w:lang w:val="id-ID"/>
              </w:rPr>
            </w:pPr>
            <w:r w:rsidRPr="00B53138">
              <w:rPr>
                <w:i/>
                <w:iCs/>
                <w:lang w:val="id-ID"/>
              </w:rPr>
              <w:t xml:space="preserve">Kode User </w:t>
            </w:r>
            <w:proofErr w:type="spellStart"/>
            <w:r w:rsidRPr="00B53138">
              <w:rPr>
                <w:i/>
                <w:iCs/>
                <w:lang w:val="id-ID"/>
              </w:rPr>
              <w:t>Story</w:t>
            </w:r>
            <w:proofErr w:type="spellEnd"/>
          </w:p>
        </w:tc>
        <w:tc>
          <w:tcPr>
            <w:tcW w:w="1642" w:type="dxa"/>
          </w:tcPr>
          <w:p w14:paraId="5D3F9B80" w14:textId="77777777" w:rsidR="00DB5DD2" w:rsidRPr="00B53138" w:rsidRDefault="00DB5DD2" w:rsidP="00ED6600">
            <w:pPr>
              <w:spacing w:after="240"/>
              <w:ind w:firstLine="0"/>
              <w:jc w:val="center"/>
              <w:rPr>
                <w:i/>
                <w:iCs/>
                <w:lang w:val="id-ID"/>
              </w:rPr>
            </w:pPr>
            <w:r w:rsidRPr="00B53138">
              <w:rPr>
                <w:i/>
                <w:iCs/>
                <w:lang w:val="id-ID"/>
              </w:rPr>
              <w:t>Kode Skenario Pengujian</w:t>
            </w:r>
          </w:p>
        </w:tc>
        <w:tc>
          <w:tcPr>
            <w:tcW w:w="2017" w:type="dxa"/>
          </w:tcPr>
          <w:p w14:paraId="6C3D58AF" w14:textId="77777777" w:rsidR="00DB5DD2" w:rsidRPr="00B53138" w:rsidRDefault="00DB5DD2" w:rsidP="00ED6600">
            <w:pPr>
              <w:spacing w:after="240"/>
              <w:ind w:firstLine="0"/>
              <w:jc w:val="center"/>
              <w:rPr>
                <w:i/>
                <w:iCs/>
                <w:lang w:val="id-ID"/>
              </w:rPr>
            </w:pPr>
            <w:r w:rsidRPr="00B53138">
              <w:rPr>
                <w:i/>
                <w:iCs/>
                <w:lang w:val="id-ID"/>
              </w:rPr>
              <w:t>Skenario Pengujian</w:t>
            </w:r>
          </w:p>
        </w:tc>
        <w:tc>
          <w:tcPr>
            <w:tcW w:w="896" w:type="dxa"/>
          </w:tcPr>
          <w:p w14:paraId="088033F4" w14:textId="77777777" w:rsidR="00DB5DD2" w:rsidRPr="00B53138" w:rsidRDefault="00DB5DD2" w:rsidP="00ED6600">
            <w:pPr>
              <w:spacing w:after="240"/>
              <w:ind w:firstLine="0"/>
              <w:jc w:val="center"/>
              <w:rPr>
                <w:i/>
                <w:iCs/>
                <w:lang w:val="id-ID"/>
              </w:rPr>
            </w:pPr>
            <w:r w:rsidRPr="00B53138">
              <w:rPr>
                <w:i/>
                <w:iCs/>
                <w:lang w:val="id-ID"/>
              </w:rPr>
              <w:t>Aktor</w:t>
            </w:r>
          </w:p>
        </w:tc>
        <w:tc>
          <w:tcPr>
            <w:tcW w:w="2155" w:type="dxa"/>
          </w:tcPr>
          <w:p w14:paraId="3955CD37" w14:textId="77777777" w:rsidR="00DB5DD2" w:rsidRPr="00B53138" w:rsidRDefault="00DB5DD2" w:rsidP="00ED6600">
            <w:pPr>
              <w:spacing w:after="240"/>
              <w:ind w:firstLine="0"/>
              <w:jc w:val="center"/>
              <w:rPr>
                <w:i/>
                <w:iCs/>
                <w:lang w:val="id-ID"/>
              </w:rPr>
            </w:pPr>
            <w:r w:rsidRPr="00B53138">
              <w:rPr>
                <w:i/>
                <w:iCs/>
                <w:lang w:val="id-ID"/>
              </w:rPr>
              <w:t xml:space="preserve">Hasil yang diharapkan </w:t>
            </w:r>
          </w:p>
        </w:tc>
        <w:tc>
          <w:tcPr>
            <w:tcW w:w="1737" w:type="dxa"/>
          </w:tcPr>
          <w:p w14:paraId="2BAE8BF3" w14:textId="77777777" w:rsidR="00DB5DD2" w:rsidRPr="00B53138" w:rsidRDefault="00DB5DD2" w:rsidP="00ED6600">
            <w:pPr>
              <w:spacing w:after="240"/>
              <w:ind w:firstLine="0"/>
              <w:jc w:val="center"/>
              <w:rPr>
                <w:i/>
                <w:iCs/>
                <w:lang w:val="id-ID"/>
              </w:rPr>
            </w:pPr>
            <w:r>
              <w:rPr>
                <w:i/>
                <w:iCs/>
                <w:lang w:val="id-ID"/>
              </w:rPr>
              <w:t>Status</w:t>
            </w:r>
          </w:p>
        </w:tc>
      </w:tr>
      <w:tr w:rsidR="00DB5DD2" w:rsidRPr="00B53138" w14:paraId="79BB0D5B" w14:textId="77777777" w:rsidTr="00ED6600">
        <w:tc>
          <w:tcPr>
            <w:tcW w:w="753" w:type="dxa"/>
          </w:tcPr>
          <w:p w14:paraId="299C68DD" w14:textId="77777777" w:rsidR="00DB5DD2" w:rsidRPr="00B53138" w:rsidRDefault="00DB5DD2" w:rsidP="00ED6600">
            <w:pPr>
              <w:spacing w:after="240"/>
              <w:ind w:firstLine="0"/>
              <w:rPr>
                <w:lang w:val="id-ID"/>
              </w:rPr>
            </w:pPr>
            <w:r w:rsidRPr="00B53138">
              <w:rPr>
                <w:lang w:val="id-ID"/>
              </w:rPr>
              <w:t>US-0</w:t>
            </w:r>
            <w:r>
              <w:rPr>
                <w:lang w:val="id-ID"/>
              </w:rPr>
              <w:t>3</w:t>
            </w:r>
          </w:p>
        </w:tc>
        <w:tc>
          <w:tcPr>
            <w:tcW w:w="1642" w:type="dxa"/>
          </w:tcPr>
          <w:p w14:paraId="706FC285" w14:textId="77777777" w:rsidR="00DB5DD2" w:rsidRPr="00B53138" w:rsidRDefault="00DB5DD2" w:rsidP="00ED6600">
            <w:pPr>
              <w:spacing w:after="240"/>
              <w:ind w:firstLine="0"/>
              <w:rPr>
                <w:lang w:val="id-ID"/>
              </w:rPr>
            </w:pPr>
            <w:r w:rsidRPr="00B53138">
              <w:rPr>
                <w:lang w:val="id-ID"/>
              </w:rPr>
              <w:t>US-0</w:t>
            </w:r>
            <w:r>
              <w:rPr>
                <w:lang w:val="id-ID"/>
              </w:rPr>
              <w:t>3</w:t>
            </w:r>
            <w:r w:rsidRPr="00B53138">
              <w:rPr>
                <w:lang w:val="id-ID"/>
              </w:rPr>
              <w:t>-TS-01</w:t>
            </w:r>
          </w:p>
        </w:tc>
        <w:tc>
          <w:tcPr>
            <w:tcW w:w="2017" w:type="dxa"/>
          </w:tcPr>
          <w:p w14:paraId="0A865929" w14:textId="77777777" w:rsidR="00DB5DD2" w:rsidRPr="00B53138" w:rsidRDefault="00DB5DD2" w:rsidP="00ED6600">
            <w:pPr>
              <w:spacing w:after="240"/>
              <w:ind w:firstLine="0"/>
              <w:rPr>
                <w:lang w:val="id-ID"/>
              </w:rPr>
            </w:pPr>
            <w:r w:rsidRPr="00B53138">
              <w:rPr>
                <w:lang w:val="id-ID"/>
              </w:rPr>
              <w:t xml:space="preserve">Kepala dinas menambahkan </w:t>
            </w:r>
            <w:r>
              <w:rPr>
                <w:lang w:val="id-ID"/>
              </w:rPr>
              <w:t>bidang baru.</w:t>
            </w:r>
          </w:p>
        </w:tc>
        <w:tc>
          <w:tcPr>
            <w:tcW w:w="896" w:type="dxa"/>
          </w:tcPr>
          <w:p w14:paraId="5F1742A6" w14:textId="77777777" w:rsidR="00DB5DD2" w:rsidRPr="00B53138" w:rsidRDefault="00DB5DD2" w:rsidP="00ED6600">
            <w:pPr>
              <w:spacing w:after="240"/>
              <w:ind w:firstLine="0"/>
              <w:jc w:val="center"/>
              <w:rPr>
                <w:lang w:val="id-ID"/>
              </w:rPr>
            </w:pPr>
            <w:r w:rsidRPr="00B53138">
              <w:rPr>
                <w:lang w:val="id-ID"/>
              </w:rPr>
              <w:t>Kepala Dinas</w:t>
            </w:r>
          </w:p>
          <w:p w14:paraId="1A64C275" w14:textId="77777777" w:rsidR="00DB5DD2" w:rsidRPr="00B53138" w:rsidRDefault="00DB5DD2" w:rsidP="00ED6600">
            <w:pPr>
              <w:spacing w:after="240"/>
              <w:ind w:firstLine="0"/>
              <w:jc w:val="center"/>
              <w:rPr>
                <w:lang w:val="id-ID"/>
              </w:rPr>
            </w:pPr>
          </w:p>
          <w:p w14:paraId="2684C86A" w14:textId="77777777" w:rsidR="00DB5DD2" w:rsidRPr="00B53138" w:rsidRDefault="00DB5DD2" w:rsidP="00ED6600">
            <w:pPr>
              <w:spacing w:after="240"/>
              <w:ind w:firstLine="0"/>
              <w:jc w:val="center"/>
              <w:rPr>
                <w:lang w:val="id-ID"/>
              </w:rPr>
            </w:pPr>
          </w:p>
        </w:tc>
        <w:tc>
          <w:tcPr>
            <w:tcW w:w="2155" w:type="dxa"/>
          </w:tcPr>
          <w:p w14:paraId="4F09500A" w14:textId="77777777" w:rsidR="00DB5DD2" w:rsidRPr="00B53138" w:rsidRDefault="00DB5DD2" w:rsidP="00ED6600">
            <w:pPr>
              <w:spacing w:after="240"/>
              <w:ind w:firstLine="0"/>
              <w:jc w:val="center"/>
              <w:rPr>
                <w:lang w:val="id-ID"/>
              </w:rPr>
            </w:pPr>
            <w:r>
              <w:rPr>
                <w:lang w:val="id-ID"/>
              </w:rPr>
              <w:t>Data bidang baru berhasil ditambahkan.</w:t>
            </w:r>
          </w:p>
          <w:p w14:paraId="33507F0D" w14:textId="77777777" w:rsidR="00DB5DD2" w:rsidRPr="00B53138" w:rsidRDefault="00DB5DD2" w:rsidP="00ED6600">
            <w:pPr>
              <w:spacing w:after="240"/>
              <w:ind w:firstLine="0"/>
              <w:jc w:val="center"/>
              <w:rPr>
                <w:lang w:val="id-ID"/>
              </w:rPr>
            </w:pPr>
          </w:p>
          <w:p w14:paraId="3226F362" w14:textId="77777777" w:rsidR="00DB5DD2" w:rsidRPr="00B53138" w:rsidRDefault="00DB5DD2" w:rsidP="00ED6600">
            <w:pPr>
              <w:spacing w:after="240"/>
              <w:ind w:firstLine="0"/>
              <w:jc w:val="center"/>
              <w:rPr>
                <w:lang w:val="id-ID"/>
              </w:rPr>
            </w:pPr>
          </w:p>
        </w:tc>
        <w:tc>
          <w:tcPr>
            <w:tcW w:w="1737" w:type="dxa"/>
          </w:tcPr>
          <w:p w14:paraId="1B53D264" w14:textId="77777777" w:rsidR="00DB5DD2" w:rsidRDefault="00DB5DD2" w:rsidP="00ED6600">
            <w:pPr>
              <w:spacing w:after="240"/>
              <w:ind w:firstLine="0"/>
              <w:jc w:val="center"/>
              <w:rPr>
                <w:lang w:val="id-ID"/>
              </w:rPr>
            </w:pPr>
            <w:r>
              <w:rPr>
                <w:lang w:val="id-ID"/>
              </w:rPr>
              <w:t>Berhasil</w:t>
            </w:r>
          </w:p>
        </w:tc>
      </w:tr>
      <w:tr w:rsidR="00DB5DD2" w:rsidRPr="00B53138" w14:paraId="3DBECD24" w14:textId="77777777" w:rsidTr="00ED6600">
        <w:tc>
          <w:tcPr>
            <w:tcW w:w="753" w:type="dxa"/>
          </w:tcPr>
          <w:p w14:paraId="17FC63C2" w14:textId="77777777" w:rsidR="00DB5DD2" w:rsidRPr="00B53138" w:rsidRDefault="00DB5DD2" w:rsidP="00ED6600">
            <w:pPr>
              <w:spacing w:after="240"/>
              <w:ind w:firstLine="0"/>
              <w:rPr>
                <w:lang w:val="id-ID"/>
              </w:rPr>
            </w:pPr>
            <w:r w:rsidRPr="00B53138">
              <w:rPr>
                <w:lang w:val="id-ID"/>
              </w:rPr>
              <w:t>US-0</w:t>
            </w:r>
            <w:r>
              <w:rPr>
                <w:lang w:val="id-ID"/>
              </w:rPr>
              <w:t>3</w:t>
            </w:r>
          </w:p>
        </w:tc>
        <w:tc>
          <w:tcPr>
            <w:tcW w:w="1642" w:type="dxa"/>
          </w:tcPr>
          <w:p w14:paraId="488BBB27" w14:textId="77777777" w:rsidR="00DB5DD2" w:rsidRPr="00B53138" w:rsidRDefault="00DB5DD2" w:rsidP="00ED6600">
            <w:pPr>
              <w:spacing w:after="240"/>
              <w:ind w:firstLine="0"/>
              <w:rPr>
                <w:lang w:val="id-ID"/>
              </w:rPr>
            </w:pPr>
            <w:r w:rsidRPr="00B53138">
              <w:rPr>
                <w:lang w:val="id-ID"/>
              </w:rPr>
              <w:t>US-0</w:t>
            </w:r>
            <w:r>
              <w:rPr>
                <w:lang w:val="id-ID"/>
              </w:rPr>
              <w:t>3</w:t>
            </w:r>
            <w:r w:rsidRPr="00B53138">
              <w:rPr>
                <w:lang w:val="id-ID"/>
              </w:rPr>
              <w:t>-TS-02</w:t>
            </w:r>
          </w:p>
        </w:tc>
        <w:tc>
          <w:tcPr>
            <w:tcW w:w="2017" w:type="dxa"/>
          </w:tcPr>
          <w:p w14:paraId="3397B16B" w14:textId="77777777" w:rsidR="00DB5DD2" w:rsidRPr="00B53138" w:rsidRDefault="00DB5DD2" w:rsidP="00ED6600">
            <w:pPr>
              <w:spacing w:after="240"/>
              <w:ind w:firstLine="0"/>
              <w:rPr>
                <w:lang w:val="id-ID"/>
              </w:rPr>
            </w:pPr>
            <w:r w:rsidRPr="00B53138">
              <w:rPr>
                <w:lang w:val="id-ID"/>
              </w:rPr>
              <w:t xml:space="preserve">Kepala dinas </w:t>
            </w:r>
            <w:r>
              <w:rPr>
                <w:lang w:val="id-ID"/>
              </w:rPr>
              <w:t>mengubah atribut bidang.</w:t>
            </w:r>
          </w:p>
        </w:tc>
        <w:tc>
          <w:tcPr>
            <w:tcW w:w="896" w:type="dxa"/>
          </w:tcPr>
          <w:p w14:paraId="5D7E1F13" w14:textId="77777777" w:rsidR="00DB5DD2" w:rsidRPr="00B53138" w:rsidRDefault="00DB5DD2" w:rsidP="00ED6600">
            <w:pPr>
              <w:spacing w:after="240"/>
              <w:ind w:firstLine="0"/>
              <w:jc w:val="center"/>
              <w:rPr>
                <w:lang w:val="id-ID"/>
              </w:rPr>
            </w:pPr>
            <w:r w:rsidRPr="00B53138">
              <w:rPr>
                <w:lang w:val="id-ID"/>
              </w:rPr>
              <w:t>Kepala Dinas</w:t>
            </w:r>
          </w:p>
        </w:tc>
        <w:tc>
          <w:tcPr>
            <w:tcW w:w="2155" w:type="dxa"/>
          </w:tcPr>
          <w:p w14:paraId="4A7B0780" w14:textId="77777777" w:rsidR="00DB5DD2" w:rsidRPr="00B53138" w:rsidRDefault="00DB5DD2" w:rsidP="00ED6600">
            <w:pPr>
              <w:spacing w:after="240"/>
              <w:ind w:firstLine="0"/>
              <w:jc w:val="center"/>
              <w:rPr>
                <w:lang w:val="id-ID"/>
              </w:rPr>
            </w:pPr>
            <w:r>
              <w:rPr>
                <w:lang w:val="id-ID"/>
              </w:rPr>
              <w:t>Data bidang berhasil diubah</w:t>
            </w:r>
            <w:r w:rsidRPr="00B53138">
              <w:rPr>
                <w:lang w:val="id-ID"/>
              </w:rPr>
              <w:t>.</w:t>
            </w:r>
          </w:p>
        </w:tc>
        <w:tc>
          <w:tcPr>
            <w:tcW w:w="1737" w:type="dxa"/>
          </w:tcPr>
          <w:p w14:paraId="6CDB8D0B" w14:textId="77777777" w:rsidR="00DB5DD2" w:rsidRDefault="00DB5DD2" w:rsidP="00ED6600">
            <w:pPr>
              <w:spacing w:after="240"/>
              <w:ind w:firstLine="0"/>
              <w:jc w:val="center"/>
              <w:rPr>
                <w:lang w:val="id-ID"/>
              </w:rPr>
            </w:pPr>
            <w:r>
              <w:rPr>
                <w:lang w:val="id-ID"/>
              </w:rPr>
              <w:t>Berhasil</w:t>
            </w:r>
          </w:p>
        </w:tc>
      </w:tr>
      <w:tr w:rsidR="00DB5DD2" w:rsidRPr="00B53138" w14:paraId="65AD3FA2" w14:textId="77777777" w:rsidTr="00ED6600">
        <w:tc>
          <w:tcPr>
            <w:tcW w:w="753" w:type="dxa"/>
          </w:tcPr>
          <w:p w14:paraId="5BD0B884" w14:textId="77777777" w:rsidR="00DB5DD2" w:rsidRPr="00B53138" w:rsidRDefault="00DB5DD2" w:rsidP="00ED6600">
            <w:pPr>
              <w:spacing w:after="240"/>
              <w:ind w:firstLine="0"/>
              <w:rPr>
                <w:lang w:val="id-ID"/>
              </w:rPr>
            </w:pPr>
            <w:r w:rsidRPr="00B53138">
              <w:rPr>
                <w:lang w:val="id-ID"/>
              </w:rPr>
              <w:t>US-0</w:t>
            </w:r>
            <w:r>
              <w:rPr>
                <w:lang w:val="id-ID"/>
              </w:rPr>
              <w:t>3</w:t>
            </w:r>
          </w:p>
        </w:tc>
        <w:tc>
          <w:tcPr>
            <w:tcW w:w="1642" w:type="dxa"/>
          </w:tcPr>
          <w:p w14:paraId="71438301" w14:textId="77777777" w:rsidR="00DB5DD2" w:rsidRPr="00B53138" w:rsidRDefault="00DB5DD2" w:rsidP="00ED6600">
            <w:pPr>
              <w:spacing w:after="240"/>
              <w:ind w:firstLine="0"/>
              <w:rPr>
                <w:lang w:val="id-ID"/>
              </w:rPr>
            </w:pPr>
            <w:r w:rsidRPr="00B53138">
              <w:rPr>
                <w:lang w:val="id-ID"/>
              </w:rPr>
              <w:t>US-0</w:t>
            </w:r>
            <w:r>
              <w:rPr>
                <w:lang w:val="id-ID"/>
              </w:rPr>
              <w:t>3</w:t>
            </w:r>
            <w:r w:rsidRPr="00B53138">
              <w:rPr>
                <w:lang w:val="id-ID"/>
              </w:rPr>
              <w:t>-TS-03</w:t>
            </w:r>
          </w:p>
        </w:tc>
        <w:tc>
          <w:tcPr>
            <w:tcW w:w="2017" w:type="dxa"/>
          </w:tcPr>
          <w:p w14:paraId="4605C283" w14:textId="77777777" w:rsidR="00DB5DD2" w:rsidRPr="00B53138" w:rsidRDefault="00DB5DD2" w:rsidP="00ED6600">
            <w:pPr>
              <w:spacing w:after="240"/>
              <w:ind w:firstLine="0"/>
              <w:rPr>
                <w:lang w:val="id-ID"/>
              </w:rPr>
            </w:pPr>
            <w:r>
              <w:rPr>
                <w:lang w:val="id-ID"/>
              </w:rPr>
              <w:t>Kepala dinas menghapus bidang.</w:t>
            </w:r>
          </w:p>
        </w:tc>
        <w:tc>
          <w:tcPr>
            <w:tcW w:w="896" w:type="dxa"/>
          </w:tcPr>
          <w:p w14:paraId="6603ECE3" w14:textId="77777777" w:rsidR="00DB5DD2" w:rsidRPr="00B53138" w:rsidRDefault="00DB5DD2" w:rsidP="00ED6600">
            <w:pPr>
              <w:spacing w:after="240"/>
              <w:ind w:firstLine="0"/>
              <w:jc w:val="center"/>
              <w:rPr>
                <w:lang w:val="id-ID"/>
              </w:rPr>
            </w:pPr>
            <w:r w:rsidRPr="00B53138">
              <w:rPr>
                <w:lang w:val="id-ID"/>
              </w:rPr>
              <w:t>Kepala Dinas</w:t>
            </w:r>
          </w:p>
        </w:tc>
        <w:tc>
          <w:tcPr>
            <w:tcW w:w="2155" w:type="dxa"/>
          </w:tcPr>
          <w:p w14:paraId="3FA39D60" w14:textId="77777777" w:rsidR="00DB5DD2" w:rsidRPr="00B53138" w:rsidRDefault="00DB5DD2" w:rsidP="00ED6600">
            <w:pPr>
              <w:spacing w:after="240"/>
              <w:ind w:firstLine="0"/>
              <w:jc w:val="center"/>
              <w:rPr>
                <w:lang w:val="id-ID"/>
              </w:rPr>
            </w:pPr>
            <w:r>
              <w:rPr>
                <w:lang w:val="id-ID"/>
              </w:rPr>
              <w:t>Data bidang yang diinginkan berhasil dihapus.</w:t>
            </w:r>
          </w:p>
        </w:tc>
        <w:tc>
          <w:tcPr>
            <w:tcW w:w="1737" w:type="dxa"/>
          </w:tcPr>
          <w:p w14:paraId="02D94EB6" w14:textId="77777777" w:rsidR="00DB5DD2" w:rsidRDefault="00DB5DD2" w:rsidP="00ED6600">
            <w:pPr>
              <w:spacing w:after="240"/>
              <w:ind w:firstLine="0"/>
              <w:jc w:val="center"/>
              <w:rPr>
                <w:lang w:val="id-ID"/>
              </w:rPr>
            </w:pPr>
            <w:r>
              <w:rPr>
                <w:lang w:val="id-ID"/>
              </w:rPr>
              <w:t>Berhasil</w:t>
            </w:r>
          </w:p>
        </w:tc>
      </w:tr>
      <w:tr w:rsidR="00DB5DD2" w:rsidRPr="00B53138" w14:paraId="2F4EF888" w14:textId="77777777" w:rsidTr="00ED6600">
        <w:tc>
          <w:tcPr>
            <w:tcW w:w="753" w:type="dxa"/>
          </w:tcPr>
          <w:p w14:paraId="426F0771" w14:textId="77777777" w:rsidR="00DB5DD2" w:rsidRPr="00B53138" w:rsidRDefault="00DB5DD2" w:rsidP="00ED6600">
            <w:pPr>
              <w:spacing w:after="240"/>
              <w:ind w:firstLine="0"/>
              <w:rPr>
                <w:lang w:val="id-ID"/>
              </w:rPr>
            </w:pPr>
            <w:r w:rsidRPr="00B53138">
              <w:rPr>
                <w:lang w:val="id-ID"/>
              </w:rPr>
              <w:t>US-0</w:t>
            </w:r>
            <w:r>
              <w:rPr>
                <w:lang w:val="id-ID"/>
              </w:rPr>
              <w:t>4</w:t>
            </w:r>
          </w:p>
        </w:tc>
        <w:tc>
          <w:tcPr>
            <w:tcW w:w="1642" w:type="dxa"/>
          </w:tcPr>
          <w:p w14:paraId="387D3F83" w14:textId="77777777" w:rsidR="00DB5DD2" w:rsidRPr="00B53138" w:rsidRDefault="00DB5DD2" w:rsidP="00ED6600">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017" w:type="dxa"/>
          </w:tcPr>
          <w:p w14:paraId="37FA46AD" w14:textId="77777777" w:rsidR="00DB5DD2" w:rsidRPr="00B53138" w:rsidRDefault="00DB5DD2" w:rsidP="00ED6600">
            <w:pPr>
              <w:spacing w:after="240"/>
              <w:ind w:firstLine="0"/>
              <w:rPr>
                <w:lang w:val="id-ID"/>
              </w:rPr>
            </w:pPr>
            <w:r>
              <w:rPr>
                <w:lang w:val="id-ID"/>
              </w:rPr>
              <w:t>Kepala dinas dapat mengakses semua proposal yang ada.</w:t>
            </w:r>
          </w:p>
        </w:tc>
        <w:tc>
          <w:tcPr>
            <w:tcW w:w="896" w:type="dxa"/>
          </w:tcPr>
          <w:p w14:paraId="17763CA2" w14:textId="77777777" w:rsidR="00DB5DD2" w:rsidRPr="00B53138" w:rsidRDefault="00DB5DD2" w:rsidP="00ED6600">
            <w:pPr>
              <w:spacing w:after="240"/>
              <w:ind w:firstLine="0"/>
              <w:jc w:val="center"/>
              <w:rPr>
                <w:lang w:val="id-ID"/>
              </w:rPr>
            </w:pPr>
            <w:r w:rsidRPr="00B53138">
              <w:rPr>
                <w:lang w:val="id-ID"/>
              </w:rPr>
              <w:t>Kepala Dinas</w:t>
            </w:r>
          </w:p>
        </w:tc>
        <w:tc>
          <w:tcPr>
            <w:tcW w:w="2155" w:type="dxa"/>
          </w:tcPr>
          <w:p w14:paraId="2E00C7E7" w14:textId="77777777" w:rsidR="00DB5DD2" w:rsidRPr="00B53138" w:rsidRDefault="00DB5DD2" w:rsidP="00ED6600">
            <w:pPr>
              <w:spacing w:after="240"/>
              <w:ind w:firstLine="0"/>
              <w:jc w:val="center"/>
              <w:rPr>
                <w:lang w:val="id-ID"/>
              </w:rPr>
            </w:pPr>
            <w:r>
              <w:rPr>
                <w:lang w:val="id-ID"/>
              </w:rPr>
              <w:t>Semua proposal atribut proposal dapat dilihat.</w:t>
            </w:r>
          </w:p>
        </w:tc>
        <w:tc>
          <w:tcPr>
            <w:tcW w:w="1737" w:type="dxa"/>
          </w:tcPr>
          <w:p w14:paraId="6F01B378" w14:textId="77777777" w:rsidR="00DB5DD2" w:rsidRDefault="00DB5DD2" w:rsidP="00ED6600">
            <w:pPr>
              <w:spacing w:after="240"/>
              <w:ind w:firstLine="0"/>
              <w:jc w:val="center"/>
              <w:rPr>
                <w:lang w:val="id-ID"/>
              </w:rPr>
            </w:pPr>
            <w:r>
              <w:rPr>
                <w:lang w:val="id-ID"/>
              </w:rPr>
              <w:t>Berhasil</w:t>
            </w:r>
          </w:p>
        </w:tc>
      </w:tr>
      <w:tr w:rsidR="00DB5DD2" w:rsidRPr="00B53138" w14:paraId="7A0E51FB" w14:textId="77777777" w:rsidTr="00ED6600">
        <w:tc>
          <w:tcPr>
            <w:tcW w:w="753" w:type="dxa"/>
          </w:tcPr>
          <w:p w14:paraId="03A14FA7" w14:textId="77777777" w:rsidR="00DB5DD2" w:rsidRDefault="00DB5DD2" w:rsidP="00ED6600">
            <w:pPr>
              <w:spacing w:after="240"/>
              <w:ind w:firstLine="0"/>
              <w:rPr>
                <w:lang w:val="id-ID"/>
              </w:rPr>
            </w:pPr>
            <w:r>
              <w:rPr>
                <w:lang w:val="id-ID"/>
              </w:rPr>
              <w:t>US-05</w:t>
            </w:r>
          </w:p>
        </w:tc>
        <w:tc>
          <w:tcPr>
            <w:tcW w:w="1642" w:type="dxa"/>
          </w:tcPr>
          <w:p w14:paraId="5E796FC4" w14:textId="77777777" w:rsidR="00DB5DD2" w:rsidRPr="00B53138" w:rsidRDefault="00DB5DD2" w:rsidP="00ED6600">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017" w:type="dxa"/>
          </w:tcPr>
          <w:p w14:paraId="73C19196" w14:textId="77777777" w:rsidR="00DB5DD2" w:rsidRDefault="00DB5DD2" w:rsidP="00ED6600">
            <w:pPr>
              <w:spacing w:after="240"/>
              <w:ind w:firstLine="0"/>
              <w:rPr>
                <w:lang w:val="id-ID"/>
              </w:rPr>
            </w:pPr>
            <w:r>
              <w:rPr>
                <w:lang w:val="id-ID"/>
              </w:rPr>
              <w:t>Kepala dinas dapat mengubah status dari proposal yang ada.</w:t>
            </w:r>
          </w:p>
        </w:tc>
        <w:tc>
          <w:tcPr>
            <w:tcW w:w="896" w:type="dxa"/>
          </w:tcPr>
          <w:p w14:paraId="63FB0A19" w14:textId="77777777" w:rsidR="00DB5DD2" w:rsidRPr="00B53138" w:rsidRDefault="00DB5DD2" w:rsidP="00ED6600">
            <w:pPr>
              <w:spacing w:after="240"/>
              <w:ind w:firstLine="0"/>
              <w:jc w:val="center"/>
              <w:rPr>
                <w:lang w:val="id-ID"/>
              </w:rPr>
            </w:pPr>
            <w:r w:rsidRPr="00B53138">
              <w:rPr>
                <w:lang w:val="id-ID"/>
              </w:rPr>
              <w:t>Kepala Dinas</w:t>
            </w:r>
          </w:p>
        </w:tc>
        <w:tc>
          <w:tcPr>
            <w:tcW w:w="2155" w:type="dxa"/>
          </w:tcPr>
          <w:p w14:paraId="30BF3C6C" w14:textId="77777777" w:rsidR="00DB5DD2" w:rsidRDefault="00DB5DD2" w:rsidP="00ED6600">
            <w:pPr>
              <w:keepNext/>
              <w:spacing w:after="240"/>
              <w:ind w:firstLine="0"/>
              <w:jc w:val="center"/>
              <w:rPr>
                <w:lang w:val="id-ID"/>
              </w:rPr>
            </w:pPr>
            <w:r>
              <w:rPr>
                <w:lang w:val="id-ID"/>
              </w:rPr>
              <w:t>Semua proposal atribut proposal dapat dilihat.</w:t>
            </w:r>
          </w:p>
        </w:tc>
        <w:tc>
          <w:tcPr>
            <w:tcW w:w="1737" w:type="dxa"/>
          </w:tcPr>
          <w:p w14:paraId="337DBED2" w14:textId="77777777" w:rsidR="00DB5DD2" w:rsidRDefault="00DB5DD2" w:rsidP="00ED6600">
            <w:pPr>
              <w:keepNext/>
              <w:spacing w:after="240"/>
              <w:ind w:firstLine="0"/>
              <w:jc w:val="center"/>
              <w:rPr>
                <w:lang w:val="id-ID"/>
              </w:rPr>
            </w:pPr>
            <w:r>
              <w:rPr>
                <w:lang w:val="id-ID"/>
              </w:rPr>
              <w:t>Berhasil</w:t>
            </w:r>
          </w:p>
        </w:tc>
      </w:tr>
    </w:tbl>
    <w:p w14:paraId="126C0645" w14:textId="77777777" w:rsidR="00DB5DD2" w:rsidRDefault="00DB5DD2" w:rsidP="00DB5DD2">
      <w:pPr>
        <w:ind w:firstLine="0"/>
        <w:rPr>
          <w:b/>
          <w:bCs/>
        </w:rPr>
      </w:pPr>
    </w:p>
    <w:p w14:paraId="553930C0" w14:textId="77777777" w:rsidR="00DB5DD2" w:rsidRDefault="00DB5DD2" w:rsidP="00DB5DD2">
      <w:pPr>
        <w:pStyle w:val="Caption"/>
        <w:tabs>
          <w:tab w:val="center" w:pos="4785"/>
          <w:tab w:val="left" w:pos="8010"/>
        </w:tabs>
        <w:rPr>
          <w:i w:val="0"/>
          <w:color w:val="auto"/>
          <w:spacing w:val="-2"/>
          <w:sz w:val="24"/>
          <w:szCs w:val="24"/>
          <w:lang w:val="id-ID"/>
        </w:rPr>
      </w:pPr>
      <w:r w:rsidRPr="00685DF9">
        <w:rPr>
          <w:i w:val="0"/>
          <w:color w:val="auto"/>
          <w:sz w:val="24"/>
          <w:szCs w:val="24"/>
          <w:lang w:val="id-ID"/>
        </w:rPr>
        <w:t>Berdasarkan</w:t>
      </w:r>
      <w:r w:rsidRPr="00685DF9">
        <w:rPr>
          <w:i w:val="0"/>
          <w:color w:val="auto"/>
          <w:spacing w:val="-12"/>
          <w:sz w:val="24"/>
          <w:szCs w:val="24"/>
          <w:lang w:val="id-ID"/>
        </w:rPr>
        <w:t xml:space="preserve"> </w:t>
      </w:r>
      <w:r w:rsidRPr="00685DF9">
        <w:rPr>
          <w:i w:val="0"/>
          <w:color w:val="auto"/>
          <w:sz w:val="24"/>
          <w:szCs w:val="24"/>
          <w:lang w:val="id-ID"/>
        </w:rPr>
        <w:t>hasil</w:t>
      </w:r>
      <w:r w:rsidRPr="00685DF9">
        <w:rPr>
          <w:i w:val="0"/>
          <w:color w:val="auto"/>
          <w:spacing w:val="-10"/>
          <w:sz w:val="24"/>
          <w:szCs w:val="24"/>
          <w:lang w:val="id-ID"/>
        </w:rPr>
        <w:t xml:space="preserve"> </w:t>
      </w:r>
      <w:r w:rsidRPr="00685DF9">
        <w:rPr>
          <w:i w:val="0"/>
          <w:color w:val="auto"/>
          <w:sz w:val="24"/>
          <w:szCs w:val="24"/>
          <w:lang w:val="id-ID"/>
        </w:rPr>
        <w:t>tersebut</w:t>
      </w:r>
      <w:r w:rsidRPr="00685DF9">
        <w:rPr>
          <w:i w:val="0"/>
          <w:color w:val="auto"/>
          <w:spacing w:val="-10"/>
          <w:sz w:val="24"/>
          <w:szCs w:val="24"/>
          <w:lang w:val="id-ID"/>
        </w:rPr>
        <w:t xml:space="preserve"> </w:t>
      </w:r>
      <w:r w:rsidRPr="00685DF9">
        <w:rPr>
          <w:i w:val="0"/>
          <w:color w:val="auto"/>
          <w:sz w:val="24"/>
          <w:szCs w:val="24"/>
          <w:lang w:val="id-ID"/>
        </w:rPr>
        <w:t>maka</w:t>
      </w:r>
      <w:r w:rsidRPr="00685DF9">
        <w:rPr>
          <w:i w:val="0"/>
          <w:color w:val="auto"/>
          <w:spacing w:val="-10"/>
          <w:sz w:val="24"/>
          <w:szCs w:val="24"/>
          <w:lang w:val="id-ID"/>
        </w:rPr>
        <w:t xml:space="preserve"> </w:t>
      </w:r>
      <w:r w:rsidRPr="00685DF9">
        <w:rPr>
          <w:i w:val="0"/>
          <w:color w:val="auto"/>
          <w:sz w:val="24"/>
          <w:szCs w:val="24"/>
          <w:lang w:val="id-ID"/>
        </w:rPr>
        <w:t>tahap</w:t>
      </w:r>
      <w:r w:rsidRPr="00685DF9">
        <w:rPr>
          <w:i w:val="0"/>
          <w:color w:val="auto"/>
          <w:spacing w:val="-8"/>
          <w:sz w:val="24"/>
          <w:szCs w:val="24"/>
          <w:lang w:val="id-ID"/>
        </w:rPr>
        <w:t xml:space="preserve"> </w:t>
      </w:r>
      <w:r w:rsidRPr="00685DF9">
        <w:rPr>
          <w:i w:val="0"/>
          <w:color w:val="auto"/>
          <w:sz w:val="24"/>
          <w:szCs w:val="24"/>
          <w:lang w:val="id-ID"/>
        </w:rPr>
        <w:t>implementasi</w:t>
      </w:r>
      <w:r w:rsidRPr="00685DF9">
        <w:rPr>
          <w:i w:val="0"/>
          <w:color w:val="auto"/>
          <w:spacing w:val="-7"/>
          <w:sz w:val="24"/>
          <w:szCs w:val="24"/>
          <w:lang w:val="id-ID"/>
        </w:rPr>
        <w:t xml:space="preserve"> </w:t>
      </w:r>
      <w:r w:rsidRPr="00685DF9">
        <w:rPr>
          <w:i w:val="0"/>
          <w:color w:val="auto"/>
          <w:sz w:val="24"/>
          <w:szCs w:val="24"/>
          <w:lang w:val="id-ID"/>
        </w:rPr>
        <w:t>telah</w:t>
      </w:r>
      <w:r w:rsidRPr="00685DF9">
        <w:rPr>
          <w:i w:val="0"/>
          <w:color w:val="auto"/>
          <w:spacing w:val="-12"/>
          <w:sz w:val="24"/>
          <w:szCs w:val="24"/>
          <w:lang w:val="id-ID"/>
        </w:rPr>
        <w:t xml:space="preserve"> </w:t>
      </w:r>
      <w:r w:rsidRPr="00685DF9">
        <w:rPr>
          <w:i w:val="0"/>
          <w:color w:val="auto"/>
          <w:sz w:val="24"/>
          <w:szCs w:val="24"/>
          <w:lang w:val="id-ID"/>
        </w:rPr>
        <w:t>selesai</w:t>
      </w:r>
      <w:r w:rsidRPr="00685DF9">
        <w:rPr>
          <w:i w:val="0"/>
          <w:color w:val="auto"/>
          <w:spacing w:val="-7"/>
          <w:sz w:val="24"/>
          <w:szCs w:val="24"/>
          <w:lang w:val="id-ID"/>
        </w:rPr>
        <w:t xml:space="preserve"> </w:t>
      </w:r>
      <w:r w:rsidRPr="00685DF9">
        <w:rPr>
          <w:i w:val="0"/>
          <w:color w:val="auto"/>
          <w:sz w:val="24"/>
          <w:szCs w:val="24"/>
          <w:lang w:val="id-ID"/>
        </w:rPr>
        <w:t xml:space="preserve">dan siklus pengembangan dapat berlanjut ke tahapan </w:t>
      </w:r>
      <w:proofErr w:type="spellStart"/>
      <w:r w:rsidRPr="00685DF9">
        <w:rPr>
          <w:i w:val="0"/>
          <w:iCs w:val="0"/>
          <w:color w:val="auto"/>
          <w:sz w:val="24"/>
          <w:szCs w:val="24"/>
          <w:lang w:val="id-ID"/>
        </w:rPr>
        <w:t>retrospektif</w:t>
      </w:r>
      <w:proofErr w:type="spellEnd"/>
      <w:r w:rsidRPr="00685DF9">
        <w:rPr>
          <w:i w:val="0"/>
          <w:color w:val="auto"/>
          <w:spacing w:val="-2"/>
          <w:sz w:val="24"/>
          <w:szCs w:val="24"/>
          <w:lang w:val="id-ID"/>
        </w:rPr>
        <w:t>.</w:t>
      </w:r>
    </w:p>
    <w:p w14:paraId="0E100B9F" w14:textId="77777777" w:rsidR="00DB5DD2" w:rsidRDefault="00DB5DD2" w:rsidP="00DB5DD2">
      <w:pPr>
        <w:pStyle w:val="Caption"/>
        <w:tabs>
          <w:tab w:val="center" w:pos="4785"/>
          <w:tab w:val="left" w:pos="8010"/>
        </w:tabs>
        <w:rPr>
          <w:i w:val="0"/>
          <w:color w:val="auto"/>
          <w:spacing w:val="-2"/>
          <w:sz w:val="24"/>
          <w:szCs w:val="24"/>
          <w:lang w:val="id-ID"/>
        </w:rPr>
      </w:pPr>
    </w:p>
    <w:p w14:paraId="189A8C62" w14:textId="77777777" w:rsidR="00DB5DD2" w:rsidRPr="009F0601" w:rsidRDefault="00DB5DD2" w:rsidP="00DB5DD2">
      <w:pPr>
        <w:pStyle w:val="Caption"/>
        <w:numPr>
          <w:ilvl w:val="0"/>
          <w:numId w:val="37"/>
        </w:numPr>
        <w:tabs>
          <w:tab w:val="center" w:pos="4785"/>
          <w:tab w:val="left" w:pos="8010"/>
        </w:tabs>
        <w:rPr>
          <w:i w:val="0"/>
          <w:color w:val="auto"/>
          <w:spacing w:val="-2"/>
          <w:sz w:val="24"/>
          <w:szCs w:val="24"/>
          <w:lang w:val="id-ID"/>
        </w:rPr>
      </w:pPr>
      <w:proofErr w:type="spellStart"/>
      <w:r w:rsidRPr="009F0601">
        <w:rPr>
          <w:color w:val="auto"/>
          <w:sz w:val="24"/>
          <w:szCs w:val="24"/>
          <w:lang w:val="id-ID"/>
        </w:rPr>
        <w:t>Retrospektif</w:t>
      </w:r>
      <w:proofErr w:type="spellEnd"/>
    </w:p>
    <w:p w14:paraId="7C085939" w14:textId="77777777" w:rsidR="00DB5DD2" w:rsidRPr="009F0601" w:rsidRDefault="00DB5DD2" w:rsidP="00DB5DD2">
      <w:pPr>
        <w:tabs>
          <w:tab w:val="left" w:pos="1524"/>
        </w:tabs>
      </w:pPr>
      <w:r w:rsidRPr="00B53138">
        <w:rPr>
          <w:lang w:val="id-ID"/>
        </w:rPr>
        <w:t>Pada</w:t>
      </w:r>
      <w:r w:rsidRPr="00B53138">
        <w:rPr>
          <w:spacing w:val="-4"/>
          <w:lang w:val="id-ID"/>
        </w:rPr>
        <w:t xml:space="preserve"> </w:t>
      </w:r>
      <w:r w:rsidRPr="00B53138">
        <w:rPr>
          <w:lang w:val="id-ID"/>
        </w:rPr>
        <w:t>Penghujung</w:t>
      </w:r>
      <w:r w:rsidRPr="00B53138">
        <w:rPr>
          <w:spacing w:val="-5"/>
          <w:lang w:val="id-ID"/>
        </w:rPr>
        <w:t xml:space="preserve"> </w:t>
      </w:r>
      <w:r w:rsidRPr="00B53138">
        <w:rPr>
          <w:lang w:val="id-ID"/>
        </w:rPr>
        <w:t>iterasi</w:t>
      </w:r>
      <w:r w:rsidRPr="00B53138">
        <w:rPr>
          <w:spacing w:val="-5"/>
          <w:lang w:val="id-ID"/>
        </w:rPr>
        <w:t xml:space="preserve"> </w:t>
      </w:r>
      <w:r w:rsidRPr="00B53138">
        <w:rPr>
          <w:lang w:val="id-ID"/>
        </w:rPr>
        <w:t>dilakukan</w:t>
      </w:r>
      <w:r w:rsidRPr="00B53138">
        <w:rPr>
          <w:spacing w:val="-10"/>
          <w:lang w:val="id-ID"/>
        </w:rPr>
        <w:t xml:space="preserve"> </w:t>
      </w:r>
      <w:r w:rsidRPr="00B53138">
        <w:rPr>
          <w:lang w:val="id-ID"/>
        </w:rPr>
        <w:t>evaluasi</w:t>
      </w:r>
      <w:r w:rsidRPr="00B53138">
        <w:rPr>
          <w:spacing w:val="-5"/>
          <w:lang w:val="id-ID"/>
        </w:rPr>
        <w:t xml:space="preserve"> </w:t>
      </w:r>
      <w:r w:rsidRPr="00B53138">
        <w:rPr>
          <w:lang w:val="id-ID"/>
        </w:rPr>
        <w:t>terhadap</w:t>
      </w:r>
      <w:r w:rsidRPr="00B53138">
        <w:rPr>
          <w:spacing w:val="-5"/>
          <w:lang w:val="id-ID"/>
        </w:rPr>
        <w:t xml:space="preserve"> </w:t>
      </w:r>
      <w:r w:rsidRPr="00B53138">
        <w:rPr>
          <w:lang w:val="id-ID"/>
        </w:rPr>
        <w:t>pengembangan</w:t>
      </w:r>
      <w:r w:rsidRPr="00B53138">
        <w:rPr>
          <w:spacing w:val="-5"/>
          <w:lang w:val="id-ID"/>
        </w:rPr>
        <w:t xml:space="preserve"> </w:t>
      </w:r>
      <w:r w:rsidRPr="00B53138">
        <w:rPr>
          <w:lang w:val="id-ID"/>
        </w:rPr>
        <w:t>yang</w:t>
      </w:r>
      <w:r w:rsidRPr="00B53138">
        <w:rPr>
          <w:spacing w:val="-5"/>
          <w:lang w:val="id-ID"/>
        </w:rPr>
        <w:t xml:space="preserve"> </w:t>
      </w:r>
      <w:r w:rsidRPr="00B53138">
        <w:rPr>
          <w:lang w:val="id-ID"/>
        </w:rPr>
        <w:t>telah dijalankan seperti dijelaskan pada</w:t>
      </w:r>
      <w:r>
        <w:t xml:space="preserve"> </w:t>
      </w:r>
      <w:proofErr w:type="spellStart"/>
      <w:r>
        <w:t>tabel</w:t>
      </w:r>
      <w:proofErr w:type="spellEnd"/>
      <w:r>
        <w:t xml:space="preserve"> </w:t>
      </w:r>
      <w:r w:rsidRPr="00B53138">
        <w:rPr>
          <w:lang w:val="id-ID"/>
        </w:rPr>
        <w:tab/>
      </w:r>
    </w:p>
    <w:p w14:paraId="6753E6CD" w14:textId="77777777" w:rsidR="00DB5DD2" w:rsidRPr="009B1931" w:rsidRDefault="00DB5DD2" w:rsidP="00DB5DD2">
      <w:pPr>
        <w:pStyle w:val="Caption"/>
        <w:keepNext/>
        <w:jc w:val="center"/>
        <w:rPr>
          <w:i w:val="0"/>
          <w:color w:val="auto"/>
          <w:sz w:val="24"/>
          <w:szCs w:val="24"/>
        </w:rPr>
      </w:pPr>
      <w:r w:rsidRPr="009B1931">
        <w:rPr>
          <w:i w:val="0"/>
          <w:color w:val="auto"/>
          <w:sz w:val="24"/>
          <w:szCs w:val="24"/>
        </w:rPr>
        <w:t xml:space="preserve">Tabel 4.7 </w:t>
      </w:r>
      <w:proofErr w:type="spellStart"/>
      <w:r w:rsidRPr="009B1931">
        <w:rPr>
          <w:i w:val="0"/>
          <w:color w:val="auto"/>
          <w:sz w:val="24"/>
          <w:szCs w:val="24"/>
        </w:rPr>
        <w:t>Retrospektif</w:t>
      </w:r>
      <w:proofErr w:type="spellEnd"/>
      <w:r w:rsidRPr="009B1931">
        <w:rPr>
          <w:i w:val="0"/>
          <w:color w:val="auto"/>
          <w:sz w:val="24"/>
          <w:szCs w:val="24"/>
        </w:rPr>
        <w:t xml:space="preserve"> </w:t>
      </w:r>
      <w:proofErr w:type="spellStart"/>
      <w:r w:rsidRPr="009B1931">
        <w:rPr>
          <w:i w:val="0"/>
          <w:color w:val="auto"/>
          <w:sz w:val="24"/>
          <w:szCs w:val="24"/>
        </w:rPr>
        <w:t>Iterasi</w:t>
      </w:r>
      <w:proofErr w:type="spellEnd"/>
      <w:r w:rsidRPr="009B1931">
        <w:rPr>
          <w:i w:val="0"/>
          <w:color w:val="auto"/>
          <w:sz w:val="24"/>
          <w:szCs w:val="24"/>
        </w:rPr>
        <w:t xml:space="preserve"> 2</w:t>
      </w:r>
    </w:p>
    <w:tbl>
      <w:tblPr>
        <w:tblStyle w:val="TableGrid"/>
        <w:tblW w:w="8647" w:type="dxa"/>
        <w:tblInd w:w="279" w:type="dxa"/>
        <w:tblLook w:val="04A0" w:firstRow="1" w:lastRow="0" w:firstColumn="1" w:lastColumn="0" w:noHBand="0" w:noVBand="1"/>
      </w:tblPr>
      <w:tblGrid>
        <w:gridCol w:w="640"/>
        <w:gridCol w:w="1914"/>
        <w:gridCol w:w="3589"/>
        <w:gridCol w:w="2504"/>
      </w:tblGrid>
      <w:tr w:rsidR="00DB5DD2" w:rsidRPr="00B53138" w14:paraId="03303E7A" w14:textId="77777777" w:rsidTr="00ED6600">
        <w:tc>
          <w:tcPr>
            <w:tcW w:w="640" w:type="dxa"/>
          </w:tcPr>
          <w:p w14:paraId="18CA337F" w14:textId="77777777" w:rsidR="00DB5DD2" w:rsidRPr="00B53138" w:rsidRDefault="00DB5DD2" w:rsidP="00ED6600">
            <w:pPr>
              <w:spacing w:after="240"/>
              <w:ind w:firstLine="0"/>
              <w:jc w:val="center"/>
              <w:rPr>
                <w:i/>
                <w:iCs/>
                <w:sz w:val="20"/>
                <w:szCs w:val="20"/>
                <w:lang w:val="id-ID"/>
              </w:rPr>
            </w:pPr>
            <w:r w:rsidRPr="00B53138">
              <w:rPr>
                <w:i/>
                <w:iCs/>
                <w:sz w:val="20"/>
                <w:szCs w:val="20"/>
                <w:lang w:val="id-ID"/>
              </w:rPr>
              <w:t xml:space="preserve">Kode User </w:t>
            </w:r>
            <w:proofErr w:type="spellStart"/>
            <w:r w:rsidRPr="00B53138">
              <w:rPr>
                <w:i/>
                <w:iCs/>
                <w:sz w:val="20"/>
                <w:szCs w:val="20"/>
                <w:lang w:val="id-ID"/>
              </w:rPr>
              <w:t>Story</w:t>
            </w:r>
            <w:proofErr w:type="spellEnd"/>
          </w:p>
        </w:tc>
        <w:tc>
          <w:tcPr>
            <w:tcW w:w="1914" w:type="dxa"/>
          </w:tcPr>
          <w:p w14:paraId="20264DA1" w14:textId="77777777" w:rsidR="00DB5DD2" w:rsidRPr="00B53138" w:rsidRDefault="00DB5DD2" w:rsidP="00ED6600">
            <w:pPr>
              <w:spacing w:after="240"/>
              <w:ind w:firstLine="0"/>
              <w:jc w:val="center"/>
              <w:rPr>
                <w:i/>
                <w:iCs/>
                <w:sz w:val="20"/>
                <w:szCs w:val="20"/>
                <w:lang w:val="id-ID"/>
              </w:rPr>
            </w:pPr>
            <w:r w:rsidRPr="00B53138">
              <w:rPr>
                <w:i/>
                <w:iCs/>
                <w:sz w:val="20"/>
                <w:szCs w:val="20"/>
                <w:lang w:val="id-ID"/>
              </w:rPr>
              <w:t>Estimasi (Hari)</w:t>
            </w:r>
          </w:p>
        </w:tc>
        <w:tc>
          <w:tcPr>
            <w:tcW w:w="3589" w:type="dxa"/>
          </w:tcPr>
          <w:p w14:paraId="787CDFB1" w14:textId="77777777" w:rsidR="00DB5DD2" w:rsidRPr="00B53138" w:rsidRDefault="00DB5DD2" w:rsidP="00ED6600">
            <w:pPr>
              <w:spacing w:after="240"/>
              <w:ind w:firstLine="0"/>
              <w:jc w:val="center"/>
              <w:rPr>
                <w:i/>
                <w:iCs/>
                <w:sz w:val="20"/>
                <w:szCs w:val="20"/>
                <w:lang w:val="id-ID"/>
              </w:rPr>
            </w:pPr>
            <w:r w:rsidRPr="00B53138">
              <w:rPr>
                <w:i/>
                <w:iCs/>
                <w:sz w:val="20"/>
                <w:szCs w:val="20"/>
                <w:lang w:val="id-ID"/>
              </w:rPr>
              <w:t>Skala</w:t>
            </w:r>
          </w:p>
        </w:tc>
        <w:tc>
          <w:tcPr>
            <w:tcW w:w="2504" w:type="dxa"/>
          </w:tcPr>
          <w:p w14:paraId="699E9112" w14:textId="77777777" w:rsidR="00DB5DD2" w:rsidRPr="00B53138" w:rsidRDefault="00DB5DD2" w:rsidP="00ED6600">
            <w:pPr>
              <w:spacing w:after="240"/>
              <w:ind w:firstLine="0"/>
              <w:jc w:val="center"/>
              <w:rPr>
                <w:i/>
                <w:iCs/>
                <w:sz w:val="20"/>
                <w:szCs w:val="20"/>
                <w:lang w:val="id-ID"/>
              </w:rPr>
            </w:pPr>
            <w:r w:rsidRPr="00B53138">
              <w:rPr>
                <w:i/>
                <w:iCs/>
                <w:sz w:val="20"/>
                <w:szCs w:val="20"/>
                <w:lang w:val="id-ID"/>
              </w:rPr>
              <w:t>Realisasi (Hari)</w:t>
            </w:r>
          </w:p>
        </w:tc>
      </w:tr>
      <w:tr w:rsidR="00DB5DD2" w:rsidRPr="00B53138" w14:paraId="6051F3B1" w14:textId="77777777" w:rsidTr="00ED6600">
        <w:trPr>
          <w:trHeight w:val="613"/>
        </w:trPr>
        <w:tc>
          <w:tcPr>
            <w:tcW w:w="640" w:type="dxa"/>
          </w:tcPr>
          <w:p w14:paraId="6CD9871D" w14:textId="77777777" w:rsidR="00DB5DD2" w:rsidRPr="00B53138" w:rsidRDefault="00DB5DD2" w:rsidP="00ED6600">
            <w:pPr>
              <w:spacing w:after="240"/>
              <w:ind w:firstLine="0"/>
              <w:jc w:val="center"/>
              <w:rPr>
                <w:sz w:val="20"/>
                <w:szCs w:val="20"/>
                <w:lang w:val="id-ID"/>
              </w:rPr>
            </w:pPr>
            <w:r w:rsidRPr="00B53138">
              <w:rPr>
                <w:sz w:val="20"/>
                <w:szCs w:val="20"/>
                <w:lang w:val="id-ID"/>
              </w:rPr>
              <w:t>US-0</w:t>
            </w:r>
            <w:r>
              <w:rPr>
                <w:sz w:val="20"/>
                <w:szCs w:val="20"/>
                <w:lang w:val="id-ID"/>
              </w:rPr>
              <w:t>3</w:t>
            </w:r>
          </w:p>
        </w:tc>
        <w:tc>
          <w:tcPr>
            <w:tcW w:w="1914" w:type="dxa"/>
          </w:tcPr>
          <w:p w14:paraId="70215799" w14:textId="77777777" w:rsidR="00DB5DD2" w:rsidRPr="00B53138" w:rsidRDefault="00DB5DD2" w:rsidP="00ED6600">
            <w:pPr>
              <w:spacing w:after="240"/>
              <w:ind w:firstLine="0"/>
              <w:jc w:val="center"/>
              <w:rPr>
                <w:sz w:val="20"/>
                <w:szCs w:val="20"/>
                <w:lang w:val="id-ID"/>
              </w:rPr>
            </w:pPr>
            <w:r w:rsidRPr="00B53138">
              <w:rPr>
                <w:sz w:val="20"/>
                <w:szCs w:val="20"/>
                <w:lang w:val="id-ID"/>
              </w:rPr>
              <w:t>6</w:t>
            </w:r>
          </w:p>
        </w:tc>
        <w:tc>
          <w:tcPr>
            <w:tcW w:w="3589" w:type="dxa"/>
          </w:tcPr>
          <w:p w14:paraId="4A2A8749" w14:textId="77777777" w:rsidR="00DB5DD2" w:rsidRPr="00B53138" w:rsidRDefault="00DB5DD2" w:rsidP="00ED6600">
            <w:pPr>
              <w:spacing w:after="240"/>
              <w:ind w:firstLine="0"/>
              <w:jc w:val="center"/>
              <w:rPr>
                <w:sz w:val="20"/>
                <w:szCs w:val="20"/>
                <w:lang w:val="id-ID"/>
              </w:rPr>
            </w:pPr>
            <w:r w:rsidRPr="00B53138">
              <w:rPr>
                <w:sz w:val="20"/>
                <w:szCs w:val="20"/>
                <w:lang w:val="id-ID"/>
              </w:rPr>
              <w:t>3</w:t>
            </w:r>
          </w:p>
          <w:p w14:paraId="5C94DB5A" w14:textId="77777777" w:rsidR="00DB5DD2" w:rsidRPr="00B53138" w:rsidRDefault="00DB5DD2" w:rsidP="00ED6600">
            <w:pPr>
              <w:spacing w:after="240"/>
              <w:ind w:firstLine="0"/>
              <w:jc w:val="center"/>
              <w:rPr>
                <w:sz w:val="20"/>
                <w:szCs w:val="20"/>
                <w:lang w:val="id-ID"/>
              </w:rPr>
            </w:pPr>
          </w:p>
          <w:p w14:paraId="55AFF1BF" w14:textId="77777777" w:rsidR="00DB5DD2" w:rsidRPr="00B53138" w:rsidRDefault="00DB5DD2" w:rsidP="00ED6600">
            <w:pPr>
              <w:spacing w:after="240"/>
              <w:ind w:firstLine="0"/>
              <w:jc w:val="center"/>
              <w:rPr>
                <w:sz w:val="20"/>
                <w:szCs w:val="20"/>
                <w:lang w:val="id-ID"/>
              </w:rPr>
            </w:pPr>
          </w:p>
        </w:tc>
        <w:tc>
          <w:tcPr>
            <w:tcW w:w="2504" w:type="dxa"/>
          </w:tcPr>
          <w:p w14:paraId="59DA155C" w14:textId="77777777" w:rsidR="00DB5DD2" w:rsidRPr="00B53138" w:rsidRDefault="00DB5DD2" w:rsidP="00ED6600">
            <w:pPr>
              <w:spacing w:after="240"/>
              <w:ind w:firstLine="0"/>
              <w:jc w:val="center"/>
              <w:rPr>
                <w:sz w:val="20"/>
                <w:szCs w:val="20"/>
                <w:lang w:val="id-ID"/>
              </w:rPr>
            </w:pPr>
            <w:r>
              <w:rPr>
                <w:sz w:val="20"/>
                <w:szCs w:val="20"/>
                <w:lang w:val="id-ID"/>
              </w:rPr>
              <w:t>1</w:t>
            </w:r>
          </w:p>
          <w:p w14:paraId="1E72569F" w14:textId="77777777" w:rsidR="00DB5DD2" w:rsidRPr="00B53138" w:rsidRDefault="00DB5DD2" w:rsidP="00ED6600">
            <w:pPr>
              <w:spacing w:after="240"/>
              <w:ind w:firstLine="0"/>
              <w:jc w:val="center"/>
              <w:rPr>
                <w:sz w:val="20"/>
                <w:szCs w:val="20"/>
                <w:lang w:val="id-ID"/>
              </w:rPr>
            </w:pPr>
          </w:p>
          <w:p w14:paraId="2371D054" w14:textId="77777777" w:rsidR="00DB5DD2" w:rsidRPr="00B53138" w:rsidRDefault="00DB5DD2" w:rsidP="00ED6600">
            <w:pPr>
              <w:spacing w:after="240"/>
              <w:ind w:firstLine="0"/>
              <w:jc w:val="center"/>
              <w:rPr>
                <w:sz w:val="20"/>
                <w:szCs w:val="20"/>
                <w:lang w:val="id-ID"/>
              </w:rPr>
            </w:pPr>
          </w:p>
        </w:tc>
      </w:tr>
      <w:tr w:rsidR="00DB5DD2" w:rsidRPr="00B53138" w14:paraId="41ED21DE" w14:textId="77777777" w:rsidTr="00ED6600">
        <w:tc>
          <w:tcPr>
            <w:tcW w:w="640" w:type="dxa"/>
          </w:tcPr>
          <w:p w14:paraId="42FEAA96" w14:textId="77777777" w:rsidR="00DB5DD2" w:rsidRPr="00B53138" w:rsidRDefault="00DB5DD2" w:rsidP="00ED6600">
            <w:pPr>
              <w:spacing w:after="240"/>
              <w:ind w:firstLine="0"/>
              <w:jc w:val="center"/>
              <w:rPr>
                <w:sz w:val="20"/>
                <w:szCs w:val="20"/>
                <w:lang w:val="id-ID"/>
              </w:rPr>
            </w:pPr>
            <w:r w:rsidRPr="00B53138">
              <w:rPr>
                <w:sz w:val="20"/>
                <w:szCs w:val="20"/>
                <w:lang w:val="id-ID"/>
              </w:rPr>
              <w:t>US-0</w:t>
            </w:r>
            <w:r>
              <w:rPr>
                <w:sz w:val="20"/>
                <w:szCs w:val="20"/>
                <w:lang w:val="id-ID"/>
              </w:rPr>
              <w:t>4</w:t>
            </w:r>
          </w:p>
        </w:tc>
        <w:tc>
          <w:tcPr>
            <w:tcW w:w="1914" w:type="dxa"/>
          </w:tcPr>
          <w:p w14:paraId="3EE31BCD" w14:textId="77777777" w:rsidR="00DB5DD2" w:rsidRPr="00B53138" w:rsidRDefault="00DB5DD2" w:rsidP="00ED6600">
            <w:pPr>
              <w:spacing w:after="240"/>
              <w:ind w:firstLine="0"/>
              <w:jc w:val="center"/>
              <w:rPr>
                <w:sz w:val="20"/>
                <w:szCs w:val="20"/>
                <w:lang w:val="id-ID"/>
              </w:rPr>
            </w:pPr>
            <w:r w:rsidRPr="00B53138">
              <w:rPr>
                <w:sz w:val="20"/>
                <w:szCs w:val="20"/>
                <w:lang w:val="id-ID"/>
              </w:rPr>
              <w:t>6</w:t>
            </w:r>
          </w:p>
        </w:tc>
        <w:tc>
          <w:tcPr>
            <w:tcW w:w="3589" w:type="dxa"/>
          </w:tcPr>
          <w:p w14:paraId="29AE631D" w14:textId="77777777" w:rsidR="00DB5DD2" w:rsidRPr="00B53138" w:rsidRDefault="00DB5DD2" w:rsidP="00ED6600">
            <w:pPr>
              <w:spacing w:after="240"/>
              <w:ind w:firstLine="0"/>
              <w:jc w:val="center"/>
              <w:rPr>
                <w:sz w:val="20"/>
                <w:szCs w:val="20"/>
                <w:lang w:val="id-ID"/>
              </w:rPr>
            </w:pPr>
            <w:r w:rsidRPr="00B53138">
              <w:rPr>
                <w:sz w:val="20"/>
                <w:szCs w:val="20"/>
                <w:lang w:val="id-ID"/>
              </w:rPr>
              <w:t>3</w:t>
            </w:r>
          </w:p>
          <w:p w14:paraId="221D08A2" w14:textId="77777777" w:rsidR="00DB5DD2" w:rsidRPr="00B53138" w:rsidRDefault="00DB5DD2" w:rsidP="00ED6600">
            <w:pPr>
              <w:spacing w:after="240"/>
              <w:ind w:firstLine="0"/>
              <w:jc w:val="center"/>
              <w:rPr>
                <w:sz w:val="20"/>
                <w:szCs w:val="20"/>
                <w:lang w:val="id-ID"/>
              </w:rPr>
            </w:pPr>
          </w:p>
        </w:tc>
        <w:tc>
          <w:tcPr>
            <w:tcW w:w="2504" w:type="dxa"/>
          </w:tcPr>
          <w:p w14:paraId="4EE0F210" w14:textId="77777777" w:rsidR="00DB5DD2" w:rsidRPr="00B53138" w:rsidRDefault="00DB5DD2" w:rsidP="00ED6600">
            <w:pPr>
              <w:spacing w:after="240"/>
              <w:ind w:firstLine="0"/>
              <w:jc w:val="center"/>
              <w:rPr>
                <w:sz w:val="20"/>
                <w:szCs w:val="20"/>
                <w:lang w:val="id-ID"/>
              </w:rPr>
            </w:pPr>
            <w:r>
              <w:rPr>
                <w:sz w:val="20"/>
                <w:szCs w:val="20"/>
                <w:lang w:val="id-ID"/>
              </w:rPr>
              <w:t>8</w:t>
            </w:r>
          </w:p>
          <w:p w14:paraId="26B32708" w14:textId="77777777" w:rsidR="00DB5DD2" w:rsidRPr="00B53138" w:rsidRDefault="00DB5DD2" w:rsidP="00ED6600">
            <w:pPr>
              <w:spacing w:after="240"/>
              <w:ind w:firstLine="0"/>
              <w:jc w:val="center"/>
              <w:rPr>
                <w:sz w:val="20"/>
                <w:szCs w:val="20"/>
                <w:lang w:val="id-ID"/>
              </w:rPr>
            </w:pPr>
          </w:p>
        </w:tc>
      </w:tr>
    </w:tbl>
    <w:p w14:paraId="413911D2" w14:textId="77777777" w:rsidR="00DB5DD2" w:rsidRPr="00B53138" w:rsidRDefault="00DB5DD2" w:rsidP="00DB5DD2">
      <w:pPr>
        <w:tabs>
          <w:tab w:val="left" w:pos="1680"/>
        </w:tabs>
        <w:rPr>
          <w:lang w:val="id-ID"/>
        </w:rPr>
      </w:pPr>
    </w:p>
    <w:p w14:paraId="456D8CC4" w14:textId="77777777" w:rsidR="00DB5DD2" w:rsidRDefault="00DB5DD2" w:rsidP="00DB5DD2">
      <w:pPr>
        <w:rPr>
          <w:lang w:val="id-ID"/>
        </w:rPr>
      </w:pPr>
      <w:r w:rsidRPr="00B53138">
        <w:rPr>
          <w:i/>
          <w:lang w:val="id-ID"/>
        </w:rPr>
        <w:t xml:space="preserve">User </w:t>
      </w:r>
      <w:proofErr w:type="spellStart"/>
      <w:r w:rsidRPr="00B53138">
        <w:rPr>
          <w:i/>
          <w:lang w:val="id-ID"/>
        </w:rPr>
        <w:t>story</w:t>
      </w:r>
      <w:proofErr w:type="spellEnd"/>
      <w:r w:rsidRPr="00B53138">
        <w:rPr>
          <w:i/>
          <w:lang w:val="id-ID"/>
        </w:rPr>
        <w:t xml:space="preserve"> </w:t>
      </w:r>
      <w:r w:rsidRPr="00B53138">
        <w:rPr>
          <w:lang w:val="id-ID"/>
        </w:rPr>
        <w:t>US-0</w:t>
      </w:r>
      <w:r>
        <w:rPr>
          <w:lang w:val="id-ID"/>
        </w:rPr>
        <w:t>3</w:t>
      </w:r>
      <w:r w:rsidRPr="00B53138">
        <w:rPr>
          <w:lang w:val="id-ID"/>
        </w:rPr>
        <w:t xml:space="preserve"> terjadi lebih cepat dari rencana dikarenakan</w:t>
      </w:r>
      <w:r>
        <w:rPr>
          <w:lang w:val="id-ID"/>
        </w:rPr>
        <w:t xml:space="preserve"> pada iterasi ke satu, struktur </w:t>
      </w:r>
      <w:proofErr w:type="spellStart"/>
      <w:r w:rsidRPr="00F723BD">
        <w:rPr>
          <w:i/>
          <w:iCs/>
          <w:lang w:val="id-ID"/>
        </w:rPr>
        <w:t>database</w:t>
      </w:r>
      <w:proofErr w:type="spellEnd"/>
      <w:r>
        <w:rPr>
          <w:lang w:val="id-ID"/>
        </w:rPr>
        <w:t xml:space="preserve"> dan beberapa inisiasi fungsi untuk fitur manajemen bidang telah selesai dikerjakan. Dengan begitu pengerjaan fitur manajemen bidang hanya tersisa tampilan dan fungsi aksi lainnya.</w:t>
      </w:r>
      <w:r w:rsidRPr="00B53138">
        <w:rPr>
          <w:lang w:val="id-ID"/>
        </w:rPr>
        <w:t xml:space="preserve"> </w:t>
      </w:r>
      <w:r w:rsidRPr="00F723BD">
        <w:rPr>
          <w:i/>
          <w:iCs/>
          <w:lang w:val="id-ID"/>
        </w:rPr>
        <w:t xml:space="preserve">User </w:t>
      </w:r>
      <w:proofErr w:type="spellStart"/>
      <w:r w:rsidRPr="00F723BD">
        <w:rPr>
          <w:i/>
          <w:iCs/>
          <w:lang w:val="id-ID"/>
        </w:rPr>
        <w:t>Story</w:t>
      </w:r>
      <w:proofErr w:type="spellEnd"/>
      <w:r>
        <w:rPr>
          <w:lang w:val="id-ID"/>
        </w:rPr>
        <w:t xml:space="preserve"> US-04 mengalami kendala di beberapa bagian, termasuk mendesain struktural </w:t>
      </w:r>
      <w:proofErr w:type="spellStart"/>
      <w:r>
        <w:rPr>
          <w:lang w:val="id-ID"/>
        </w:rPr>
        <w:t>database</w:t>
      </w:r>
      <w:proofErr w:type="spellEnd"/>
      <w:r>
        <w:rPr>
          <w:lang w:val="id-ID"/>
        </w:rPr>
        <w:t xml:space="preserve"> untuk </w:t>
      </w:r>
      <w:proofErr w:type="spellStart"/>
      <w:r>
        <w:rPr>
          <w:lang w:val="id-ID"/>
        </w:rPr>
        <w:t>mencocokan</w:t>
      </w:r>
      <w:proofErr w:type="spellEnd"/>
      <w:r>
        <w:rPr>
          <w:lang w:val="id-ID"/>
        </w:rPr>
        <w:t xml:space="preserve"> kembali alur antara sistem yang dibangun pengembang dengan yang diinginkan </w:t>
      </w:r>
      <w:proofErr w:type="spellStart"/>
      <w:r w:rsidRPr="00F723BD">
        <w:rPr>
          <w:i/>
          <w:iCs/>
          <w:lang w:val="id-ID"/>
        </w:rPr>
        <w:t>client</w:t>
      </w:r>
      <w:proofErr w:type="spellEnd"/>
      <w:r>
        <w:rPr>
          <w:lang w:val="id-ID"/>
        </w:rPr>
        <w:t>.  Dengan demikian,  pelaksanaan iterasi ke dua dinyatakan selesai dengan total penggunaan waktu 9 hari.</w:t>
      </w:r>
    </w:p>
    <w:p w14:paraId="766EA5F3" w14:textId="16BE0F20" w:rsidR="00B23397" w:rsidRPr="00B53138" w:rsidRDefault="00B23397" w:rsidP="00DB5DD2">
      <w:pPr>
        <w:rPr>
          <w:lang w:val="id-ID"/>
        </w:rPr>
        <w:sectPr w:rsidR="00B23397" w:rsidRPr="00B53138">
          <w:headerReference w:type="default" r:id="rId81"/>
          <w:pgSz w:w="11910" w:h="16840"/>
          <w:pgMar w:top="1500" w:right="1020" w:bottom="280" w:left="1680" w:header="0" w:footer="0" w:gutter="0"/>
          <w:cols w:space="720"/>
        </w:sectPr>
      </w:pPr>
    </w:p>
    <w:p w14:paraId="1E843904" w14:textId="77777777" w:rsidR="00734F45" w:rsidRPr="0071725A" w:rsidRDefault="0038637B" w:rsidP="00DB5DD2">
      <w:pPr>
        <w:pStyle w:val="Heading1"/>
        <w:numPr>
          <w:ilvl w:val="0"/>
          <w:numId w:val="37"/>
        </w:numPr>
      </w:pPr>
      <w:bookmarkStart w:id="64" w:name="_Toc152684782"/>
      <w:r w:rsidRPr="0071725A">
        <w:lastRenderedPageBreak/>
        <w:t>BAB V</w:t>
      </w:r>
      <w:r w:rsidRPr="0071725A">
        <w:br/>
        <w:t>KESIMPULAN DAN SARAN</w:t>
      </w:r>
      <w:bookmarkEnd w:id="64"/>
    </w:p>
    <w:p w14:paraId="518C0453" w14:textId="77777777" w:rsidR="00734F45" w:rsidRPr="00B53138" w:rsidRDefault="00734F45">
      <w:pPr>
        <w:rPr>
          <w:lang w:val="id-ID"/>
        </w:rPr>
      </w:pPr>
    </w:p>
    <w:p w14:paraId="038ED500" w14:textId="77777777" w:rsidR="00734F45" w:rsidRPr="00B53138" w:rsidRDefault="0038637B" w:rsidP="00F82818">
      <w:pPr>
        <w:pStyle w:val="Heading2"/>
        <w:numPr>
          <w:ilvl w:val="1"/>
          <w:numId w:val="16"/>
        </w:numPr>
        <w:rPr>
          <w:lang w:val="id-ID"/>
        </w:rPr>
      </w:pPr>
      <w:bookmarkStart w:id="65" w:name="_Toc152684783"/>
      <w:r w:rsidRPr="00B53138">
        <w:rPr>
          <w:lang w:val="id-ID"/>
        </w:rPr>
        <w:t>Kesimpulan</w:t>
      </w:r>
      <w:bookmarkEnd w:id="65"/>
    </w:p>
    <w:p w14:paraId="198E033F" w14:textId="77777777" w:rsidR="00734F45" w:rsidRPr="00B53138" w:rsidRDefault="0038637B">
      <w:pPr>
        <w:rPr>
          <w:lang w:val="id-ID"/>
        </w:rPr>
      </w:pPr>
      <w:r w:rsidRPr="00B53138">
        <w:rPr>
          <w:lang w:val="id-ID"/>
        </w:rPr>
        <w:t xml:space="preserve">Berisi kesimpulan dari hasil dan pembahasan terkait penelitian yang dilakukan, dapat juga berupa temuan yang Anda dapatkan setelah melakukan penelitian atau analisis terhadap tugas akhir Anda. Berhubungan dengan poin pada rumusan masalah dan tujuan. </w:t>
      </w:r>
    </w:p>
    <w:p w14:paraId="781F3BBC" w14:textId="77777777" w:rsidR="00734F45" w:rsidRPr="00B53138" w:rsidRDefault="00734F45">
      <w:pPr>
        <w:rPr>
          <w:lang w:val="id-ID"/>
        </w:rPr>
      </w:pPr>
    </w:p>
    <w:p w14:paraId="61438FCF" w14:textId="77777777" w:rsidR="00734F45" w:rsidRPr="00B53138" w:rsidRDefault="0038637B" w:rsidP="00F82818">
      <w:pPr>
        <w:pStyle w:val="Heading2"/>
        <w:numPr>
          <w:ilvl w:val="1"/>
          <w:numId w:val="16"/>
        </w:numPr>
        <w:rPr>
          <w:lang w:val="id-ID"/>
        </w:rPr>
      </w:pPr>
      <w:bookmarkStart w:id="66" w:name="_Toc152684784"/>
      <w:r w:rsidRPr="00B53138">
        <w:rPr>
          <w:lang w:val="id-ID"/>
        </w:rPr>
        <w:t>Saran</w:t>
      </w:r>
      <w:bookmarkEnd w:id="66"/>
    </w:p>
    <w:p w14:paraId="77F0E36B" w14:textId="77777777" w:rsidR="00734F45" w:rsidRPr="00B53138" w:rsidRDefault="0038637B">
      <w:pPr>
        <w:rPr>
          <w:lang w:val="id-ID"/>
        </w:rPr>
        <w:sectPr w:rsidR="00734F45" w:rsidRPr="00B53138">
          <w:pgSz w:w="11909" w:h="16834"/>
          <w:pgMar w:top="1701" w:right="1701" w:bottom="1701" w:left="1985" w:header="720" w:footer="720" w:gutter="0"/>
          <w:cols w:space="720"/>
          <w:titlePg/>
        </w:sectPr>
      </w:pPr>
      <w:r w:rsidRPr="00B53138">
        <w:rPr>
          <w:lang w:val="id-ID"/>
        </w:rPr>
        <w:t>Berisi saran mengenai aspek tugas akhir atau temuan yang dapat dikembangkan dan diperkaya di tugas akhir selanjutnya.</w:t>
      </w:r>
    </w:p>
    <w:p w14:paraId="2440CF83" w14:textId="0D761B3E" w:rsidR="00734F45" w:rsidRPr="00B53138" w:rsidRDefault="0038637B" w:rsidP="00EA695B">
      <w:pPr>
        <w:keepNext/>
        <w:keepLines/>
        <w:pBdr>
          <w:top w:val="nil"/>
          <w:left w:val="nil"/>
          <w:bottom w:val="nil"/>
          <w:right w:val="nil"/>
          <w:between w:val="nil"/>
        </w:pBdr>
        <w:ind w:firstLine="0"/>
        <w:jc w:val="center"/>
        <w:rPr>
          <w:b/>
          <w:color w:val="000000"/>
          <w:sz w:val="28"/>
          <w:szCs w:val="28"/>
          <w:lang w:val="id-ID"/>
        </w:rPr>
      </w:pPr>
      <w:r w:rsidRPr="00B53138">
        <w:rPr>
          <w:b/>
          <w:color w:val="000000"/>
          <w:sz w:val="28"/>
          <w:szCs w:val="28"/>
          <w:lang w:val="id-ID"/>
        </w:rPr>
        <w:lastRenderedPageBreak/>
        <w:t>DAFTA</w:t>
      </w:r>
      <w:r w:rsidR="00EA695B" w:rsidRPr="00B53138">
        <w:rPr>
          <w:b/>
          <w:color w:val="000000"/>
          <w:sz w:val="28"/>
          <w:szCs w:val="28"/>
          <w:lang w:val="id-ID"/>
        </w:rPr>
        <w:t>R</w:t>
      </w:r>
      <w:r w:rsidRPr="00B53138">
        <w:rPr>
          <w:b/>
          <w:color w:val="000000"/>
          <w:sz w:val="28"/>
          <w:szCs w:val="28"/>
          <w:lang w:val="id-ID"/>
        </w:rPr>
        <w:t xml:space="preserve"> PUSTAKA </w:t>
      </w:r>
    </w:p>
    <w:sdt>
      <w:sdtPr>
        <w:rPr>
          <w:lang w:val="id-ID"/>
        </w:rPr>
        <w:id w:val="-1718651429"/>
        <w:docPartObj>
          <w:docPartGallery w:val="Bibliographies"/>
          <w:docPartUnique/>
        </w:docPartObj>
      </w:sdtPr>
      <w:sdtContent>
        <w:sdt>
          <w:sdtPr>
            <w:rPr>
              <w:lang w:val="id-ID"/>
            </w:rPr>
            <w:id w:val="-573587230"/>
            <w:bibliography/>
          </w:sdtPr>
          <w:sdtContent>
            <w:p w14:paraId="0F74B2A8" w14:textId="77777777" w:rsidR="00354C08" w:rsidRPr="00B53138" w:rsidRDefault="00EA695B">
              <w:pPr>
                <w:rPr>
                  <w:noProof/>
                  <w:lang w:val="id-ID"/>
                </w:rPr>
              </w:pPr>
              <w:r w:rsidRPr="00B53138">
                <w:rPr>
                  <w:lang w:val="id-ID"/>
                </w:rPr>
                <w:fldChar w:fldCharType="begin"/>
              </w:r>
              <w:r w:rsidRPr="00B53138">
                <w:rPr>
                  <w:lang w:val="id-ID"/>
                </w:rPr>
                <w:instrText xml:space="preserve"> BIBLIOGRAPHY </w:instrText>
              </w:r>
              <w:r w:rsidRPr="00B53138">
                <w:rPr>
                  <w:lang w:val="id-I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35"/>
                <w:gridCol w:w="7388"/>
              </w:tblGrid>
              <w:tr w:rsidR="00354C08" w:rsidRPr="00B53138" w14:paraId="45240C6B" w14:textId="77777777">
                <w:trPr>
                  <w:divId w:val="723336288"/>
                  <w:tblCellSpacing w:w="15" w:type="dxa"/>
                </w:trPr>
                <w:tc>
                  <w:tcPr>
                    <w:tcW w:w="50" w:type="pct"/>
                    <w:hideMark/>
                  </w:tcPr>
                  <w:p w14:paraId="3D0C5E90" w14:textId="609D5938" w:rsidR="00354C08" w:rsidRPr="00B53138" w:rsidRDefault="00354C08">
                    <w:pPr>
                      <w:pStyle w:val="Bibliography"/>
                      <w:rPr>
                        <w:noProof/>
                        <w:lang w:val="id-ID"/>
                      </w:rPr>
                    </w:pPr>
                    <w:r w:rsidRPr="00B53138">
                      <w:rPr>
                        <w:noProof/>
                        <w:lang w:val="id-ID"/>
                      </w:rPr>
                      <w:t xml:space="preserve">[1] </w:t>
                    </w:r>
                  </w:p>
                </w:tc>
                <w:tc>
                  <w:tcPr>
                    <w:tcW w:w="0" w:type="auto"/>
                    <w:hideMark/>
                  </w:tcPr>
                  <w:p w14:paraId="1E9494FA" w14:textId="77777777" w:rsidR="00354C08" w:rsidRPr="00B53138" w:rsidRDefault="00354C08">
                    <w:pPr>
                      <w:pStyle w:val="Bibliography"/>
                      <w:rPr>
                        <w:noProof/>
                        <w:lang w:val="id-ID"/>
                      </w:rPr>
                    </w:pPr>
                    <w:r w:rsidRPr="00B53138">
                      <w:rPr>
                        <w:noProof/>
                        <w:lang w:val="id-ID"/>
                      </w:rPr>
                      <w:t xml:space="preserve">M. Azizah, "Pengaruh Kemajuan Teknologi Terhadap Pola Komunikasi Mahasiswa Universitas Muhammadiyah Malang (UMM)," </w:t>
                    </w:r>
                    <w:r w:rsidRPr="00B53138">
                      <w:rPr>
                        <w:i/>
                        <w:iCs/>
                        <w:noProof/>
                        <w:lang w:val="id-ID"/>
                      </w:rPr>
                      <w:t xml:space="preserve">Jurnal Sosiologi Nusantara, </w:t>
                    </w:r>
                    <w:r w:rsidRPr="00B53138">
                      <w:rPr>
                        <w:noProof/>
                        <w:lang w:val="id-ID"/>
                      </w:rPr>
                      <w:t xml:space="preserve">vol. 6, no. 1, pp. 45-54, 2020. </w:t>
                    </w:r>
                  </w:p>
                </w:tc>
              </w:tr>
              <w:tr w:rsidR="00354C08" w:rsidRPr="00B53138" w14:paraId="68863498" w14:textId="77777777">
                <w:trPr>
                  <w:divId w:val="723336288"/>
                  <w:tblCellSpacing w:w="15" w:type="dxa"/>
                </w:trPr>
                <w:tc>
                  <w:tcPr>
                    <w:tcW w:w="50" w:type="pct"/>
                    <w:hideMark/>
                  </w:tcPr>
                  <w:p w14:paraId="12FD374C" w14:textId="77777777" w:rsidR="00354C08" w:rsidRPr="00B53138" w:rsidRDefault="00354C08">
                    <w:pPr>
                      <w:pStyle w:val="Bibliography"/>
                      <w:rPr>
                        <w:noProof/>
                        <w:lang w:val="id-ID"/>
                      </w:rPr>
                    </w:pPr>
                    <w:r w:rsidRPr="00B53138">
                      <w:rPr>
                        <w:noProof/>
                        <w:lang w:val="id-ID"/>
                      </w:rPr>
                      <w:t xml:space="preserve">[2] </w:t>
                    </w:r>
                  </w:p>
                </w:tc>
                <w:tc>
                  <w:tcPr>
                    <w:tcW w:w="0" w:type="auto"/>
                    <w:hideMark/>
                  </w:tcPr>
                  <w:p w14:paraId="173F0A98" w14:textId="77777777" w:rsidR="00354C08" w:rsidRPr="00B53138" w:rsidRDefault="00354C08">
                    <w:pPr>
                      <w:pStyle w:val="Bibliography"/>
                      <w:rPr>
                        <w:noProof/>
                        <w:lang w:val="id-ID"/>
                      </w:rPr>
                    </w:pPr>
                    <w:r w:rsidRPr="00B53138">
                      <w:rPr>
                        <w:noProof/>
                        <w:lang w:val="id-ID"/>
                      </w:rPr>
                      <w:t xml:space="preserve">Y. Rukayat, "Kualitas Pelayanan Publik Bidang Administrasi Kependudukan di Kecamatan Pasir Jambu," </w:t>
                    </w:r>
                    <w:r w:rsidRPr="00B53138">
                      <w:rPr>
                        <w:i/>
                        <w:iCs/>
                        <w:noProof/>
                        <w:lang w:val="id-ID"/>
                      </w:rPr>
                      <w:t xml:space="preserve">Jurnal Ilmiah Ilmu Administrasi, </w:t>
                    </w:r>
                    <w:r w:rsidRPr="00B53138">
                      <w:rPr>
                        <w:noProof/>
                        <w:lang w:val="id-ID"/>
                      </w:rPr>
                      <w:t xml:space="preserve">vol. 11, no. 2, 2017. </w:t>
                    </w:r>
                  </w:p>
                </w:tc>
              </w:tr>
              <w:tr w:rsidR="00354C08" w:rsidRPr="00B53138" w14:paraId="4204CBC2" w14:textId="77777777">
                <w:trPr>
                  <w:divId w:val="723336288"/>
                  <w:tblCellSpacing w:w="15" w:type="dxa"/>
                </w:trPr>
                <w:tc>
                  <w:tcPr>
                    <w:tcW w:w="50" w:type="pct"/>
                    <w:hideMark/>
                  </w:tcPr>
                  <w:p w14:paraId="7F9CA114" w14:textId="77777777" w:rsidR="00354C08" w:rsidRPr="00B53138" w:rsidRDefault="00354C08">
                    <w:pPr>
                      <w:pStyle w:val="Bibliography"/>
                      <w:rPr>
                        <w:noProof/>
                        <w:lang w:val="id-ID"/>
                      </w:rPr>
                    </w:pPr>
                    <w:r w:rsidRPr="00B53138">
                      <w:rPr>
                        <w:noProof/>
                        <w:lang w:val="id-ID"/>
                      </w:rPr>
                      <w:t xml:space="preserve">[3] </w:t>
                    </w:r>
                  </w:p>
                </w:tc>
                <w:tc>
                  <w:tcPr>
                    <w:tcW w:w="0" w:type="auto"/>
                    <w:hideMark/>
                  </w:tcPr>
                  <w:p w14:paraId="36DC71C1" w14:textId="77777777" w:rsidR="00354C08" w:rsidRPr="00B53138" w:rsidRDefault="00354C08">
                    <w:pPr>
                      <w:pStyle w:val="Bibliography"/>
                      <w:rPr>
                        <w:noProof/>
                        <w:lang w:val="id-ID"/>
                      </w:rPr>
                    </w:pPr>
                    <w:r w:rsidRPr="00B53138">
                      <w:rPr>
                        <w:noProof/>
                        <w:lang w:val="id-ID"/>
                      </w:rPr>
                      <w:t xml:space="preserve">E. Dermawan, "Implementasi E-Goverment Dalam Perancangan Sistem Informasi Pelayanan Pelanggan pada Kantor Urusan Agama Berbasis Web," </w:t>
                    </w:r>
                    <w:r w:rsidRPr="00B53138">
                      <w:rPr>
                        <w:i/>
                        <w:iCs/>
                        <w:noProof/>
                        <w:lang w:val="id-ID"/>
                      </w:rPr>
                      <w:t xml:space="preserve">Jurnal Cloud Information, </w:t>
                    </w:r>
                    <w:r w:rsidRPr="00B53138">
                      <w:rPr>
                        <w:noProof/>
                        <w:lang w:val="id-ID"/>
                      </w:rPr>
                      <w:t xml:space="preserve">vol. 1, no. 1, pp. 15-22. </w:t>
                    </w:r>
                  </w:p>
                </w:tc>
              </w:tr>
              <w:tr w:rsidR="00354C08" w:rsidRPr="00B53138" w14:paraId="7791E6E6" w14:textId="77777777">
                <w:trPr>
                  <w:divId w:val="723336288"/>
                  <w:tblCellSpacing w:w="15" w:type="dxa"/>
                </w:trPr>
                <w:tc>
                  <w:tcPr>
                    <w:tcW w:w="50" w:type="pct"/>
                    <w:hideMark/>
                  </w:tcPr>
                  <w:p w14:paraId="4D09B8BA" w14:textId="77777777" w:rsidR="00354C08" w:rsidRPr="00B53138" w:rsidRDefault="00354C08">
                    <w:pPr>
                      <w:pStyle w:val="Bibliography"/>
                      <w:rPr>
                        <w:noProof/>
                        <w:lang w:val="id-ID"/>
                      </w:rPr>
                    </w:pPr>
                    <w:r w:rsidRPr="00B53138">
                      <w:rPr>
                        <w:noProof/>
                        <w:lang w:val="id-ID"/>
                      </w:rPr>
                      <w:t xml:space="preserve">[4] </w:t>
                    </w:r>
                  </w:p>
                </w:tc>
                <w:tc>
                  <w:tcPr>
                    <w:tcW w:w="0" w:type="auto"/>
                    <w:hideMark/>
                  </w:tcPr>
                  <w:p w14:paraId="09009CF4" w14:textId="77777777" w:rsidR="00354C08" w:rsidRPr="00B53138" w:rsidRDefault="00354C08">
                    <w:pPr>
                      <w:pStyle w:val="Bibliography"/>
                      <w:rPr>
                        <w:noProof/>
                        <w:lang w:val="id-ID"/>
                      </w:rPr>
                    </w:pPr>
                    <w:r w:rsidRPr="00B53138">
                      <w:rPr>
                        <w:noProof/>
                        <w:lang w:val="id-ID"/>
                      </w:rPr>
                      <w:t xml:space="preserve">P. Toba, "Sejarah Daerah," </w:t>
                    </w:r>
                    <w:r w:rsidRPr="00B53138">
                      <w:rPr>
                        <w:i/>
                        <w:iCs/>
                        <w:noProof/>
                        <w:lang w:val="id-ID"/>
                      </w:rPr>
                      <w:t xml:space="preserve">DISKOMINFO TOBA, </w:t>
                    </w:r>
                    <w:r w:rsidRPr="00B53138">
                      <w:rPr>
                        <w:noProof/>
                        <w:lang w:val="id-ID"/>
                      </w:rPr>
                      <w:t xml:space="preserve">2021. </w:t>
                    </w:r>
                  </w:p>
                </w:tc>
              </w:tr>
              <w:tr w:rsidR="00354C08" w:rsidRPr="00B53138" w14:paraId="6AB0B31D" w14:textId="77777777">
                <w:trPr>
                  <w:divId w:val="723336288"/>
                  <w:tblCellSpacing w:w="15" w:type="dxa"/>
                </w:trPr>
                <w:tc>
                  <w:tcPr>
                    <w:tcW w:w="50" w:type="pct"/>
                    <w:hideMark/>
                  </w:tcPr>
                  <w:p w14:paraId="3353F07A" w14:textId="77777777" w:rsidR="00354C08" w:rsidRPr="00B53138" w:rsidRDefault="00354C08">
                    <w:pPr>
                      <w:pStyle w:val="Bibliography"/>
                      <w:rPr>
                        <w:noProof/>
                        <w:lang w:val="id-ID"/>
                      </w:rPr>
                    </w:pPr>
                    <w:r w:rsidRPr="00B53138">
                      <w:rPr>
                        <w:noProof/>
                        <w:lang w:val="id-ID"/>
                      </w:rPr>
                      <w:t xml:space="preserve">[5] </w:t>
                    </w:r>
                  </w:p>
                </w:tc>
                <w:tc>
                  <w:tcPr>
                    <w:tcW w:w="0" w:type="auto"/>
                    <w:hideMark/>
                  </w:tcPr>
                  <w:p w14:paraId="363D59F4" w14:textId="77777777" w:rsidR="00354C08" w:rsidRPr="00B53138" w:rsidRDefault="00354C08">
                    <w:pPr>
                      <w:pStyle w:val="Bibliography"/>
                      <w:rPr>
                        <w:noProof/>
                        <w:lang w:val="id-ID"/>
                      </w:rPr>
                    </w:pPr>
                    <w:r w:rsidRPr="00B53138">
                      <w:rPr>
                        <w:noProof/>
                        <w:lang w:val="id-ID"/>
                      </w:rPr>
                      <w:t xml:space="preserve">D. Toba, "Rencana Strategis (RENSTRA) 2021-2026," 2021. </w:t>
                    </w:r>
                  </w:p>
                </w:tc>
              </w:tr>
              <w:tr w:rsidR="00354C08" w:rsidRPr="00B53138" w14:paraId="776A5F8B" w14:textId="77777777">
                <w:trPr>
                  <w:divId w:val="723336288"/>
                  <w:tblCellSpacing w:w="15" w:type="dxa"/>
                </w:trPr>
                <w:tc>
                  <w:tcPr>
                    <w:tcW w:w="50" w:type="pct"/>
                    <w:hideMark/>
                  </w:tcPr>
                  <w:p w14:paraId="17D458B2" w14:textId="77777777" w:rsidR="00354C08" w:rsidRPr="00B53138" w:rsidRDefault="00354C08">
                    <w:pPr>
                      <w:pStyle w:val="Bibliography"/>
                      <w:rPr>
                        <w:noProof/>
                        <w:lang w:val="id-ID"/>
                      </w:rPr>
                    </w:pPr>
                    <w:r w:rsidRPr="00B53138">
                      <w:rPr>
                        <w:noProof/>
                        <w:lang w:val="id-ID"/>
                      </w:rPr>
                      <w:t xml:space="preserve">[6] </w:t>
                    </w:r>
                  </w:p>
                </w:tc>
                <w:tc>
                  <w:tcPr>
                    <w:tcW w:w="0" w:type="auto"/>
                    <w:hideMark/>
                  </w:tcPr>
                  <w:p w14:paraId="485B737D" w14:textId="77777777" w:rsidR="00354C08" w:rsidRPr="00B53138" w:rsidRDefault="00354C08">
                    <w:pPr>
                      <w:pStyle w:val="Bibliography"/>
                      <w:rPr>
                        <w:noProof/>
                        <w:lang w:val="id-ID"/>
                      </w:rPr>
                    </w:pPr>
                    <w:r w:rsidRPr="00B53138">
                      <w:rPr>
                        <w:noProof/>
                        <w:lang w:val="id-ID"/>
                      </w:rPr>
                      <w:t xml:space="preserve">S. Nuryanti and K. D. Swastika, "Peran Kelompok Tani Dalam Penerapan Teknologi Pertanian," </w:t>
                    </w:r>
                    <w:r w:rsidRPr="00B53138">
                      <w:rPr>
                        <w:i/>
                        <w:iCs/>
                        <w:noProof/>
                        <w:lang w:val="id-ID"/>
                      </w:rPr>
                      <w:t xml:space="preserve">Forum Penelitian Agro Ekonomi, </w:t>
                    </w:r>
                    <w:r w:rsidRPr="00B53138">
                      <w:rPr>
                        <w:noProof/>
                        <w:lang w:val="id-ID"/>
                      </w:rPr>
                      <w:t xml:space="preserve">vol. 29, pp. 115-128, 2011. </w:t>
                    </w:r>
                  </w:p>
                </w:tc>
              </w:tr>
              <w:tr w:rsidR="00354C08" w:rsidRPr="00B53138" w14:paraId="5D369183" w14:textId="77777777">
                <w:trPr>
                  <w:divId w:val="723336288"/>
                  <w:tblCellSpacing w:w="15" w:type="dxa"/>
                </w:trPr>
                <w:tc>
                  <w:tcPr>
                    <w:tcW w:w="50" w:type="pct"/>
                    <w:hideMark/>
                  </w:tcPr>
                  <w:p w14:paraId="46E04F3B" w14:textId="77777777" w:rsidR="00354C08" w:rsidRPr="00B53138" w:rsidRDefault="00354C08">
                    <w:pPr>
                      <w:pStyle w:val="Bibliography"/>
                      <w:rPr>
                        <w:noProof/>
                        <w:lang w:val="id-ID"/>
                      </w:rPr>
                    </w:pPr>
                    <w:r w:rsidRPr="00B53138">
                      <w:rPr>
                        <w:noProof/>
                        <w:lang w:val="id-ID"/>
                      </w:rPr>
                      <w:t xml:space="preserve">[7] </w:t>
                    </w:r>
                  </w:p>
                </w:tc>
                <w:tc>
                  <w:tcPr>
                    <w:tcW w:w="0" w:type="auto"/>
                    <w:hideMark/>
                  </w:tcPr>
                  <w:p w14:paraId="264C6E77" w14:textId="77777777" w:rsidR="00354C08" w:rsidRPr="00B53138" w:rsidRDefault="00354C08">
                    <w:pPr>
                      <w:pStyle w:val="Bibliography"/>
                      <w:rPr>
                        <w:noProof/>
                        <w:lang w:val="id-ID"/>
                      </w:rPr>
                    </w:pPr>
                    <w:r w:rsidRPr="00B53138">
                      <w:rPr>
                        <w:noProof/>
                        <w:lang w:val="id-ID"/>
                      </w:rPr>
                      <w:t xml:space="preserve">K. S. Haryana, "“Penerapan Agile DEvelopment Methods dengan Framework Scrum pada Perancangan Perangkat Lunak Kehadiran Rapat Umum Berbasis QR-Code," </w:t>
                    </w:r>
                    <w:r w:rsidRPr="00B53138">
                      <w:rPr>
                        <w:i/>
                        <w:iCs/>
                        <w:noProof/>
                        <w:lang w:val="id-ID"/>
                      </w:rPr>
                      <w:t xml:space="preserve">Jurnal Computech &amp; Bisnis, </w:t>
                    </w:r>
                    <w:r w:rsidRPr="00B53138">
                      <w:rPr>
                        <w:noProof/>
                        <w:lang w:val="id-ID"/>
                      </w:rPr>
                      <w:t xml:space="preserve">vol. 13, no. 2, 2019. </w:t>
                    </w:r>
                  </w:p>
                </w:tc>
              </w:tr>
              <w:tr w:rsidR="00354C08" w:rsidRPr="00B53138" w14:paraId="623CC007" w14:textId="77777777">
                <w:trPr>
                  <w:divId w:val="723336288"/>
                  <w:tblCellSpacing w:w="15" w:type="dxa"/>
                </w:trPr>
                <w:tc>
                  <w:tcPr>
                    <w:tcW w:w="50" w:type="pct"/>
                    <w:hideMark/>
                  </w:tcPr>
                  <w:p w14:paraId="117936F8" w14:textId="77777777" w:rsidR="00354C08" w:rsidRPr="00B53138" w:rsidRDefault="00354C08">
                    <w:pPr>
                      <w:pStyle w:val="Bibliography"/>
                      <w:rPr>
                        <w:noProof/>
                        <w:lang w:val="id-ID"/>
                      </w:rPr>
                    </w:pPr>
                    <w:r w:rsidRPr="00B53138">
                      <w:rPr>
                        <w:noProof/>
                        <w:lang w:val="id-ID"/>
                      </w:rPr>
                      <w:t xml:space="preserve">[8] </w:t>
                    </w:r>
                  </w:p>
                </w:tc>
                <w:tc>
                  <w:tcPr>
                    <w:tcW w:w="0" w:type="auto"/>
                    <w:hideMark/>
                  </w:tcPr>
                  <w:p w14:paraId="723E7C8A" w14:textId="77777777" w:rsidR="00354C08" w:rsidRPr="00B53138" w:rsidRDefault="00354C08">
                    <w:pPr>
                      <w:pStyle w:val="Bibliography"/>
                      <w:rPr>
                        <w:noProof/>
                        <w:lang w:val="id-ID"/>
                      </w:rPr>
                    </w:pPr>
                    <w:r w:rsidRPr="00B53138">
                      <w:rPr>
                        <w:noProof/>
                        <w:lang w:val="id-ID"/>
                      </w:rPr>
                      <w:t xml:space="preserve">R. Wiguna, "Penerapan Metode Agile dalam Pengembangan Sistem Infomasi Perpustakaan SMA N 1 Temon," 2017. </w:t>
                    </w:r>
                  </w:p>
                </w:tc>
              </w:tr>
              <w:tr w:rsidR="00354C08" w:rsidRPr="00B53138" w14:paraId="38C04895" w14:textId="77777777">
                <w:trPr>
                  <w:divId w:val="723336288"/>
                  <w:tblCellSpacing w:w="15" w:type="dxa"/>
                </w:trPr>
                <w:tc>
                  <w:tcPr>
                    <w:tcW w:w="50" w:type="pct"/>
                    <w:hideMark/>
                  </w:tcPr>
                  <w:p w14:paraId="4F9FBD29" w14:textId="77777777" w:rsidR="00354C08" w:rsidRPr="00B53138" w:rsidRDefault="00354C08">
                    <w:pPr>
                      <w:pStyle w:val="Bibliography"/>
                      <w:rPr>
                        <w:noProof/>
                        <w:lang w:val="id-ID"/>
                      </w:rPr>
                    </w:pPr>
                    <w:r w:rsidRPr="00B53138">
                      <w:rPr>
                        <w:noProof/>
                        <w:lang w:val="id-ID"/>
                      </w:rPr>
                      <w:t xml:space="preserve">[9] </w:t>
                    </w:r>
                  </w:p>
                </w:tc>
                <w:tc>
                  <w:tcPr>
                    <w:tcW w:w="0" w:type="auto"/>
                    <w:hideMark/>
                  </w:tcPr>
                  <w:p w14:paraId="3E28A7F5" w14:textId="77777777" w:rsidR="00354C08" w:rsidRPr="00B53138" w:rsidRDefault="00354C08">
                    <w:pPr>
                      <w:pStyle w:val="Bibliography"/>
                      <w:rPr>
                        <w:noProof/>
                        <w:lang w:val="id-ID"/>
                      </w:rPr>
                    </w:pPr>
                    <w:r w:rsidRPr="00B53138">
                      <w:rPr>
                        <w:noProof/>
                        <w:lang w:val="id-ID"/>
                      </w:rPr>
                      <w:t xml:space="preserve">I. Mahendra and D. T. E. Yanto, "Sistem Informasi Pengajuan Kredit Berbasis Web Menggunakan Agile Development Methods pada Bank BRI Unit Kolonel Sugiono," </w:t>
                    </w:r>
                    <w:r w:rsidRPr="00B53138">
                      <w:rPr>
                        <w:i/>
                        <w:iCs/>
                        <w:noProof/>
                        <w:lang w:val="id-ID"/>
                      </w:rPr>
                      <w:t xml:space="preserve">Jurnal Teknologi dan Open Source, </w:t>
                    </w:r>
                    <w:r w:rsidRPr="00B53138">
                      <w:rPr>
                        <w:noProof/>
                        <w:lang w:val="id-ID"/>
                      </w:rPr>
                      <w:t xml:space="preserve">vol. 1, no. 2, 2018. </w:t>
                    </w:r>
                  </w:p>
                </w:tc>
              </w:tr>
              <w:tr w:rsidR="00354C08" w:rsidRPr="00B53138" w14:paraId="4464694A" w14:textId="77777777">
                <w:trPr>
                  <w:divId w:val="723336288"/>
                  <w:tblCellSpacing w:w="15" w:type="dxa"/>
                </w:trPr>
                <w:tc>
                  <w:tcPr>
                    <w:tcW w:w="50" w:type="pct"/>
                    <w:hideMark/>
                  </w:tcPr>
                  <w:p w14:paraId="43AD4928" w14:textId="77777777" w:rsidR="00354C08" w:rsidRPr="00B53138" w:rsidRDefault="00354C08">
                    <w:pPr>
                      <w:pStyle w:val="Bibliography"/>
                      <w:rPr>
                        <w:noProof/>
                        <w:lang w:val="id-ID"/>
                      </w:rPr>
                    </w:pPr>
                    <w:r w:rsidRPr="00B53138">
                      <w:rPr>
                        <w:noProof/>
                        <w:lang w:val="id-ID"/>
                      </w:rPr>
                      <w:t xml:space="preserve">[10] </w:t>
                    </w:r>
                  </w:p>
                </w:tc>
                <w:tc>
                  <w:tcPr>
                    <w:tcW w:w="0" w:type="auto"/>
                    <w:hideMark/>
                  </w:tcPr>
                  <w:p w14:paraId="69DC52E1" w14:textId="77777777" w:rsidR="00354C08" w:rsidRPr="00B53138" w:rsidRDefault="00354C08">
                    <w:pPr>
                      <w:pStyle w:val="Bibliography"/>
                      <w:rPr>
                        <w:noProof/>
                        <w:lang w:val="id-ID"/>
                      </w:rPr>
                    </w:pPr>
                    <w:r w:rsidRPr="00B53138">
                      <w:rPr>
                        <w:noProof/>
                        <w:lang w:val="id-ID"/>
                      </w:rPr>
                      <w:t xml:space="preserve">Y. Dzhurov, I. Krasteva and S. llieva, "Personal Extreme Programming - An Agile Process for Autonomous Developers," </w:t>
                    </w:r>
                    <w:r w:rsidRPr="00B53138">
                      <w:rPr>
                        <w:i/>
                        <w:iCs/>
                        <w:noProof/>
                        <w:lang w:val="id-ID"/>
                      </w:rPr>
                      <w:t xml:space="preserve">Researchgate, </w:t>
                    </w:r>
                    <w:r w:rsidRPr="00B53138">
                      <w:rPr>
                        <w:noProof/>
                        <w:lang w:val="id-ID"/>
                      </w:rPr>
                      <w:t xml:space="preserve">2009. </w:t>
                    </w:r>
                  </w:p>
                </w:tc>
              </w:tr>
              <w:tr w:rsidR="00354C08" w:rsidRPr="00B53138" w14:paraId="5A37FA99" w14:textId="77777777">
                <w:trPr>
                  <w:divId w:val="723336288"/>
                  <w:tblCellSpacing w:w="15" w:type="dxa"/>
                </w:trPr>
                <w:tc>
                  <w:tcPr>
                    <w:tcW w:w="50" w:type="pct"/>
                    <w:hideMark/>
                  </w:tcPr>
                  <w:p w14:paraId="5B2816C5" w14:textId="77777777" w:rsidR="00354C08" w:rsidRPr="00B53138" w:rsidRDefault="00354C08">
                    <w:pPr>
                      <w:pStyle w:val="Bibliography"/>
                      <w:rPr>
                        <w:noProof/>
                        <w:lang w:val="id-ID"/>
                      </w:rPr>
                    </w:pPr>
                    <w:r w:rsidRPr="00B53138">
                      <w:rPr>
                        <w:noProof/>
                        <w:lang w:val="id-ID"/>
                      </w:rPr>
                      <w:t xml:space="preserve">[11] </w:t>
                    </w:r>
                  </w:p>
                </w:tc>
                <w:tc>
                  <w:tcPr>
                    <w:tcW w:w="0" w:type="auto"/>
                    <w:hideMark/>
                  </w:tcPr>
                  <w:p w14:paraId="2BFE6A12" w14:textId="77777777" w:rsidR="00354C08" w:rsidRPr="00B53138" w:rsidRDefault="00354C08">
                    <w:pPr>
                      <w:pStyle w:val="Bibliography"/>
                      <w:rPr>
                        <w:noProof/>
                        <w:lang w:val="id-ID"/>
                      </w:rPr>
                    </w:pPr>
                    <w:r w:rsidRPr="00B53138">
                      <w:rPr>
                        <w:noProof/>
                        <w:lang w:val="id-ID"/>
                      </w:rPr>
                      <w:t xml:space="preserve">I. S. Marfuah and Y. Irawan, "Sistem Informasi Penyaluran Bantuan Pupuk Bersubsidi Pada Dinas Pertanian dan Pangan Kabupaten Rembang Berbasis Web," </w:t>
                    </w:r>
                    <w:r w:rsidRPr="00B53138">
                      <w:rPr>
                        <w:i/>
                        <w:iCs/>
                        <w:noProof/>
                        <w:lang w:val="id-ID"/>
                      </w:rPr>
                      <w:t xml:space="preserve">Jurnal Sistem Informasi dan Teknologi, </w:t>
                    </w:r>
                    <w:r w:rsidRPr="00B53138">
                      <w:rPr>
                        <w:noProof/>
                        <w:lang w:val="id-ID"/>
                      </w:rPr>
                      <w:t xml:space="preserve">vol. 4, no. 1, 2021. </w:t>
                    </w:r>
                  </w:p>
                </w:tc>
              </w:tr>
              <w:tr w:rsidR="00354C08" w:rsidRPr="00B53138" w14:paraId="63C195F6" w14:textId="77777777">
                <w:trPr>
                  <w:divId w:val="723336288"/>
                  <w:tblCellSpacing w:w="15" w:type="dxa"/>
                </w:trPr>
                <w:tc>
                  <w:tcPr>
                    <w:tcW w:w="50" w:type="pct"/>
                    <w:hideMark/>
                  </w:tcPr>
                  <w:p w14:paraId="3095930E" w14:textId="77777777" w:rsidR="00354C08" w:rsidRPr="00B53138" w:rsidRDefault="00354C08">
                    <w:pPr>
                      <w:pStyle w:val="Bibliography"/>
                      <w:rPr>
                        <w:noProof/>
                        <w:lang w:val="id-ID"/>
                      </w:rPr>
                    </w:pPr>
                    <w:r w:rsidRPr="00B53138">
                      <w:rPr>
                        <w:noProof/>
                        <w:lang w:val="id-ID"/>
                      </w:rPr>
                      <w:lastRenderedPageBreak/>
                      <w:t xml:space="preserve">[12] </w:t>
                    </w:r>
                  </w:p>
                </w:tc>
                <w:tc>
                  <w:tcPr>
                    <w:tcW w:w="0" w:type="auto"/>
                    <w:hideMark/>
                  </w:tcPr>
                  <w:p w14:paraId="753740E5" w14:textId="77777777" w:rsidR="00354C08" w:rsidRPr="00B53138" w:rsidRDefault="00354C08">
                    <w:pPr>
                      <w:pStyle w:val="Bibliography"/>
                      <w:rPr>
                        <w:noProof/>
                        <w:lang w:val="id-ID"/>
                      </w:rPr>
                    </w:pPr>
                    <w:r w:rsidRPr="00B53138">
                      <w:rPr>
                        <w:noProof/>
                        <w:lang w:val="id-ID"/>
                      </w:rPr>
                      <w:t xml:space="preserve">T. U. Mustikawati, "Sistem Informasi Pengelolaan Bantuan Desa Banjardowo," </w:t>
                    </w:r>
                    <w:r w:rsidRPr="00B53138">
                      <w:rPr>
                        <w:i/>
                        <w:iCs/>
                        <w:noProof/>
                        <w:lang w:val="id-ID"/>
                      </w:rPr>
                      <w:t xml:space="preserve">Skripsi, </w:t>
                    </w:r>
                    <w:r w:rsidRPr="00B53138">
                      <w:rPr>
                        <w:noProof/>
                        <w:lang w:val="id-ID"/>
                      </w:rPr>
                      <w:t xml:space="preserve">2022. </w:t>
                    </w:r>
                  </w:p>
                </w:tc>
              </w:tr>
              <w:tr w:rsidR="00354C08" w:rsidRPr="00B53138" w14:paraId="5DFA16F1" w14:textId="77777777">
                <w:trPr>
                  <w:divId w:val="723336288"/>
                  <w:tblCellSpacing w:w="15" w:type="dxa"/>
                </w:trPr>
                <w:tc>
                  <w:tcPr>
                    <w:tcW w:w="50" w:type="pct"/>
                    <w:hideMark/>
                  </w:tcPr>
                  <w:p w14:paraId="14A2F97A" w14:textId="77777777" w:rsidR="00354C08" w:rsidRPr="00B53138" w:rsidRDefault="00354C08">
                    <w:pPr>
                      <w:pStyle w:val="Bibliography"/>
                      <w:rPr>
                        <w:noProof/>
                        <w:lang w:val="id-ID"/>
                      </w:rPr>
                    </w:pPr>
                    <w:r w:rsidRPr="00B53138">
                      <w:rPr>
                        <w:noProof/>
                        <w:lang w:val="id-ID"/>
                      </w:rPr>
                      <w:t xml:space="preserve">[13] </w:t>
                    </w:r>
                  </w:p>
                </w:tc>
                <w:tc>
                  <w:tcPr>
                    <w:tcW w:w="0" w:type="auto"/>
                    <w:hideMark/>
                  </w:tcPr>
                  <w:p w14:paraId="4B498181" w14:textId="77777777" w:rsidR="00354C08" w:rsidRPr="00B53138" w:rsidRDefault="00354C08">
                    <w:pPr>
                      <w:pStyle w:val="Bibliography"/>
                      <w:rPr>
                        <w:noProof/>
                        <w:lang w:val="id-ID"/>
                      </w:rPr>
                    </w:pPr>
                    <w:r w:rsidRPr="00B53138">
                      <w:rPr>
                        <w:noProof/>
                        <w:lang w:val="id-ID"/>
                      </w:rPr>
                      <w:t xml:space="preserve">S. R. Tamin and U. Khairat, "Sistem Informasi Pengadaan dan Pengalokasian Pupuk pada Dinas Pertanian, Peternakan, dan Perkebunan Kabupaten Majene Berbasis Web," </w:t>
                    </w:r>
                    <w:r w:rsidRPr="00B53138">
                      <w:rPr>
                        <w:i/>
                        <w:iCs/>
                        <w:noProof/>
                        <w:lang w:val="id-ID"/>
                      </w:rPr>
                      <w:t xml:space="preserve">Jurnal Peqguruang : Conference Series, </w:t>
                    </w:r>
                    <w:r w:rsidRPr="00B53138">
                      <w:rPr>
                        <w:noProof/>
                        <w:lang w:val="id-ID"/>
                      </w:rPr>
                      <w:t xml:space="preserve">vol. 2, no. 1, 2020. </w:t>
                    </w:r>
                  </w:p>
                </w:tc>
              </w:tr>
              <w:tr w:rsidR="00354C08" w:rsidRPr="00B53138" w14:paraId="09471489" w14:textId="77777777">
                <w:trPr>
                  <w:divId w:val="723336288"/>
                  <w:tblCellSpacing w:w="15" w:type="dxa"/>
                </w:trPr>
                <w:tc>
                  <w:tcPr>
                    <w:tcW w:w="50" w:type="pct"/>
                    <w:hideMark/>
                  </w:tcPr>
                  <w:p w14:paraId="5E4EF6A9" w14:textId="77777777" w:rsidR="00354C08" w:rsidRPr="00B53138" w:rsidRDefault="00354C08">
                    <w:pPr>
                      <w:pStyle w:val="Bibliography"/>
                      <w:rPr>
                        <w:noProof/>
                        <w:lang w:val="id-ID"/>
                      </w:rPr>
                    </w:pPr>
                    <w:r w:rsidRPr="00B53138">
                      <w:rPr>
                        <w:noProof/>
                        <w:lang w:val="id-ID"/>
                      </w:rPr>
                      <w:t xml:space="preserve">[14] </w:t>
                    </w:r>
                  </w:p>
                </w:tc>
                <w:tc>
                  <w:tcPr>
                    <w:tcW w:w="0" w:type="auto"/>
                    <w:hideMark/>
                  </w:tcPr>
                  <w:p w14:paraId="1659ACCE" w14:textId="77777777" w:rsidR="00354C08" w:rsidRPr="00B53138" w:rsidRDefault="00354C08">
                    <w:pPr>
                      <w:pStyle w:val="Bibliography"/>
                      <w:rPr>
                        <w:noProof/>
                        <w:lang w:val="id-ID"/>
                      </w:rPr>
                    </w:pPr>
                    <w:r w:rsidRPr="00B53138">
                      <w:rPr>
                        <w:noProof/>
                        <w:lang w:val="id-ID"/>
                      </w:rPr>
                      <w:t xml:space="preserve">S. I. Pernama Sari, F. Nugraha and A. P. Utomo, "Sistem Informasi Permohonan Pengajuan Bantuan Bibit Perkebunan pada Dinas Pertanian dan Pangan Kabupaten Kudus," </w:t>
                    </w:r>
                    <w:r w:rsidRPr="00B53138">
                      <w:rPr>
                        <w:i/>
                        <w:iCs/>
                        <w:noProof/>
                        <w:lang w:val="id-ID"/>
                      </w:rPr>
                      <w:t xml:space="preserve">Jurnal Sistem Informasi Dan Teknologi, </w:t>
                    </w:r>
                    <w:r w:rsidRPr="00B53138">
                      <w:rPr>
                        <w:noProof/>
                        <w:lang w:val="id-ID"/>
                      </w:rPr>
                      <w:t xml:space="preserve">vol. 3, no. 2, 2020. </w:t>
                    </w:r>
                  </w:p>
                </w:tc>
              </w:tr>
              <w:tr w:rsidR="00354C08" w:rsidRPr="00B53138" w14:paraId="256D03FF" w14:textId="77777777">
                <w:trPr>
                  <w:divId w:val="723336288"/>
                  <w:tblCellSpacing w:w="15" w:type="dxa"/>
                </w:trPr>
                <w:tc>
                  <w:tcPr>
                    <w:tcW w:w="50" w:type="pct"/>
                    <w:hideMark/>
                  </w:tcPr>
                  <w:p w14:paraId="06EB7A01" w14:textId="77777777" w:rsidR="00354C08" w:rsidRPr="00B53138" w:rsidRDefault="00354C08">
                    <w:pPr>
                      <w:pStyle w:val="Bibliography"/>
                      <w:rPr>
                        <w:noProof/>
                        <w:lang w:val="id-ID"/>
                      </w:rPr>
                    </w:pPr>
                    <w:r w:rsidRPr="00B53138">
                      <w:rPr>
                        <w:noProof/>
                        <w:lang w:val="id-ID"/>
                      </w:rPr>
                      <w:t xml:space="preserve">[15] </w:t>
                    </w:r>
                  </w:p>
                </w:tc>
                <w:tc>
                  <w:tcPr>
                    <w:tcW w:w="0" w:type="auto"/>
                    <w:hideMark/>
                  </w:tcPr>
                  <w:p w14:paraId="12B42E9D" w14:textId="77777777" w:rsidR="00354C08" w:rsidRPr="00B53138" w:rsidRDefault="00354C08">
                    <w:pPr>
                      <w:pStyle w:val="Bibliography"/>
                      <w:rPr>
                        <w:noProof/>
                        <w:lang w:val="id-ID"/>
                      </w:rPr>
                    </w:pPr>
                    <w:r w:rsidRPr="00B53138">
                      <w:rPr>
                        <w:noProof/>
                        <w:lang w:val="id-ID"/>
                      </w:rPr>
                      <w:t xml:space="preserve">T. Y and A. M, "Analisis dan Lembaga Website Sebagai Sarana Informasi pada Lembaga Bahasa Kewirausahaan dan Komputer AKMI Baturaja," </w:t>
                    </w:r>
                    <w:r w:rsidRPr="00B53138">
                      <w:rPr>
                        <w:i/>
                        <w:iCs/>
                        <w:noProof/>
                        <w:lang w:val="id-ID"/>
                      </w:rPr>
                      <w:t xml:space="preserve">Jurnal Ilmiah Matrik, </w:t>
                    </w:r>
                    <w:r w:rsidRPr="00B53138">
                      <w:rPr>
                        <w:noProof/>
                        <w:lang w:val="id-ID"/>
                      </w:rPr>
                      <w:t xml:space="preserve">vol. 19, no. 1, pp. 1-10, 2017. </w:t>
                    </w:r>
                  </w:p>
                </w:tc>
              </w:tr>
              <w:tr w:rsidR="00354C08" w:rsidRPr="00B53138" w14:paraId="66AEBAE0" w14:textId="77777777">
                <w:trPr>
                  <w:divId w:val="723336288"/>
                  <w:tblCellSpacing w:w="15" w:type="dxa"/>
                </w:trPr>
                <w:tc>
                  <w:tcPr>
                    <w:tcW w:w="50" w:type="pct"/>
                    <w:hideMark/>
                  </w:tcPr>
                  <w:p w14:paraId="623F01A3" w14:textId="77777777" w:rsidR="00354C08" w:rsidRPr="00B53138" w:rsidRDefault="00354C08">
                    <w:pPr>
                      <w:pStyle w:val="Bibliography"/>
                      <w:rPr>
                        <w:noProof/>
                        <w:lang w:val="id-ID"/>
                      </w:rPr>
                    </w:pPr>
                    <w:r w:rsidRPr="00B53138">
                      <w:rPr>
                        <w:noProof/>
                        <w:lang w:val="id-ID"/>
                      </w:rPr>
                      <w:t xml:space="preserve">[16] </w:t>
                    </w:r>
                  </w:p>
                </w:tc>
                <w:tc>
                  <w:tcPr>
                    <w:tcW w:w="0" w:type="auto"/>
                    <w:hideMark/>
                  </w:tcPr>
                  <w:p w14:paraId="262EA64E" w14:textId="77777777" w:rsidR="00354C08" w:rsidRPr="00B53138" w:rsidRDefault="00354C08">
                    <w:pPr>
                      <w:pStyle w:val="Bibliography"/>
                      <w:rPr>
                        <w:noProof/>
                        <w:lang w:val="id-ID"/>
                      </w:rPr>
                    </w:pPr>
                    <w:r w:rsidRPr="00B53138">
                      <w:rPr>
                        <w:noProof/>
                        <w:lang w:val="id-ID"/>
                      </w:rPr>
                      <w:t xml:space="preserve">A. Josi, "Penerapan Metode Prototiping dalam Pembangunan Website Desa (Studi Kasus Desa Sugihan Kecamatan Rambang)," </w:t>
                    </w:r>
                    <w:r w:rsidRPr="00B53138">
                      <w:rPr>
                        <w:i/>
                        <w:iCs/>
                        <w:noProof/>
                        <w:lang w:val="id-ID"/>
                      </w:rPr>
                      <w:t xml:space="preserve">Jurnal Teknologi Informasi MURA, </w:t>
                    </w:r>
                    <w:r w:rsidRPr="00B53138">
                      <w:rPr>
                        <w:noProof/>
                        <w:lang w:val="id-ID"/>
                      </w:rPr>
                      <w:t xml:space="preserve">vol. 9, no. 1, 2017. </w:t>
                    </w:r>
                  </w:p>
                </w:tc>
              </w:tr>
              <w:tr w:rsidR="00354C08" w:rsidRPr="00B53138" w14:paraId="30031D33" w14:textId="77777777">
                <w:trPr>
                  <w:divId w:val="723336288"/>
                  <w:tblCellSpacing w:w="15" w:type="dxa"/>
                </w:trPr>
                <w:tc>
                  <w:tcPr>
                    <w:tcW w:w="50" w:type="pct"/>
                    <w:hideMark/>
                  </w:tcPr>
                  <w:p w14:paraId="58441A96" w14:textId="77777777" w:rsidR="00354C08" w:rsidRPr="00B53138" w:rsidRDefault="00354C08">
                    <w:pPr>
                      <w:pStyle w:val="Bibliography"/>
                      <w:rPr>
                        <w:noProof/>
                        <w:lang w:val="id-ID"/>
                      </w:rPr>
                    </w:pPr>
                    <w:r w:rsidRPr="00B53138">
                      <w:rPr>
                        <w:noProof/>
                        <w:lang w:val="id-ID"/>
                      </w:rPr>
                      <w:t xml:space="preserve">[17] </w:t>
                    </w:r>
                  </w:p>
                </w:tc>
                <w:tc>
                  <w:tcPr>
                    <w:tcW w:w="0" w:type="auto"/>
                    <w:hideMark/>
                  </w:tcPr>
                  <w:p w14:paraId="47BCC5F5" w14:textId="77777777" w:rsidR="00354C08" w:rsidRPr="00B53138" w:rsidRDefault="00354C08">
                    <w:pPr>
                      <w:pStyle w:val="Bibliography"/>
                      <w:rPr>
                        <w:noProof/>
                        <w:lang w:val="id-ID"/>
                      </w:rPr>
                    </w:pPr>
                    <w:r w:rsidRPr="00B53138">
                      <w:rPr>
                        <w:noProof/>
                        <w:lang w:val="id-ID"/>
                      </w:rPr>
                      <w:t xml:space="preserve">S. W. Windiarti, "Sistem Manajemen Basis Data," </w:t>
                    </w:r>
                    <w:r w:rsidRPr="00B53138">
                      <w:rPr>
                        <w:i/>
                        <w:iCs/>
                        <w:noProof/>
                        <w:lang w:val="id-ID"/>
                      </w:rPr>
                      <w:t xml:space="preserve">Jurnal Manajemen Sistem Informasi, </w:t>
                    </w:r>
                    <w:r w:rsidRPr="00B53138">
                      <w:rPr>
                        <w:noProof/>
                        <w:lang w:val="id-ID"/>
                      </w:rPr>
                      <w:t xml:space="preserve">Oktober 2020. </w:t>
                    </w:r>
                  </w:p>
                </w:tc>
              </w:tr>
              <w:tr w:rsidR="00354C08" w:rsidRPr="00B53138" w14:paraId="713A383F" w14:textId="77777777">
                <w:trPr>
                  <w:divId w:val="723336288"/>
                  <w:tblCellSpacing w:w="15" w:type="dxa"/>
                </w:trPr>
                <w:tc>
                  <w:tcPr>
                    <w:tcW w:w="50" w:type="pct"/>
                    <w:hideMark/>
                  </w:tcPr>
                  <w:p w14:paraId="0283F52A" w14:textId="77777777" w:rsidR="00354C08" w:rsidRPr="00B53138" w:rsidRDefault="00354C08">
                    <w:pPr>
                      <w:pStyle w:val="Bibliography"/>
                      <w:rPr>
                        <w:noProof/>
                        <w:lang w:val="id-ID"/>
                      </w:rPr>
                    </w:pPr>
                    <w:r w:rsidRPr="00B53138">
                      <w:rPr>
                        <w:noProof/>
                        <w:lang w:val="id-ID"/>
                      </w:rPr>
                      <w:t xml:space="preserve">[18] </w:t>
                    </w:r>
                  </w:p>
                </w:tc>
                <w:tc>
                  <w:tcPr>
                    <w:tcW w:w="0" w:type="auto"/>
                    <w:hideMark/>
                  </w:tcPr>
                  <w:p w14:paraId="1B60F240" w14:textId="77777777" w:rsidR="00354C08" w:rsidRPr="00B53138" w:rsidRDefault="00354C08">
                    <w:pPr>
                      <w:pStyle w:val="Bibliography"/>
                      <w:rPr>
                        <w:noProof/>
                        <w:lang w:val="id-ID"/>
                      </w:rPr>
                    </w:pPr>
                    <w:r w:rsidRPr="00B53138">
                      <w:rPr>
                        <w:noProof/>
                        <w:lang w:val="id-ID"/>
                      </w:rPr>
                      <w:t xml:space="preserve">W. Komputer, Panduan MySQL Database Server, mediakita, 2010. </w:t>
                    </w:r>
                  </w:p>
                </w:tc>
              </w:tr>
              <w:tr w:rsidR="00354C08" w:rsidRPr="00B53138" w14:paraId="0C434933" w14:textId="77777777">
                <w:trPr>
                  <w:divId w:val="723336288"/>
                  <w:tblCellSpacing w:w="15" w:type="dxa"/>
                </w:trPr>
                <w:tc>
                  <w:tcPr>
                    <w:tcW w:w="50" w:type="pct"/>
                    <w:hideMark/>
                  </w:tcPr>
                  <w:p w14:paraId="618CC62A" w14:textId="77777777" w:rsidR="00354C08" w:rsidRPr="00B53138" w:rsidRDefault="00354C08">
                    <w:pPr>
                      <w:pStyle w:val="Bibliography"/>
                      <w:rPr>
                        <w:noProof/>
                        <w:lang w:val="id-ID"/>
                      </w:rPr>
                    </w:pPr>
                    <w:r w:rsidRPr="00B53138">
                      <w:rPr>
                        <w:noProof/>
                        <w:lang w:val="id-ID"/>
                      </w:rPr>
                      <w:t xml:space="preserve">[19] </w:t>
                    </w:r>
                  </w:p>
                </w:tc>
                <w:tc>
                  <w:tcPr>
                    <w:tcW w:w="0" w:type="auto"/>
                    <w:hideMark/>
                  </w:tcPr>
                  <w:p w14:paraId="709B2E12" w14:textId="77777777" w:rsidR="00354C08" w:rsidRPr="00B53138" w:rsidRDefault="00354C08">
                    <w:pPr>
                      <w:pStyle w:val="Bibliography"/>
                      <w:rPr>
                        <w:noProof/>
                        <w:lang w:val="id-ID"/>
                      </w:rPr>
                    </w:pPr>
                    <w:r w:rsidRPr="00B53138">
                      <w:rPr>
                        <w:noProof/>
                        <w:lang w:val="id-ID"/>
                      </w:rPr>
                      <w:t xml:space="preserve">A. S. Rosa and M. Salahuddin, "Modul Pembelajaran Rekayasa Perangkat Lunak (Terstruktur dan Berorientasi Objek)," </w:t>
                    </w:r>
                    <w:r w:rsidRPr="00B53138">
                      <w:rPr>
                        <w:i/>
                        <w:iCs/>
                        <w:noProof/>
                        <w:lang w:val="id-ID"/>
                      </w:rPr>
                      <w:t xml:space="preserve">Bandung : modula, </w:t>
                    </w:r>
                    <w:r w:rsidRPr="00B53138">
                      <w:rPr>
                        <w:noProof/>
                        <w:lang w:val="id-ID"/>
                      </w:rPr>
                      <w:t xml:space="preserve">2011. </w:t>
                    </w:r>
                  </w:p>
                </w:tc>
              </w:tr>
              <w:tr w:rsidR="00354C08" w:rsidRPr="00B53138" w14:paraId="69F9A5BA" w14:textId="77777777">
                <w:trPr>
                  <w:divId w:val="723336288"/>
                  <w:tblCellSpacing w:w="15" w:type="dxa"/>
                </w:trPr>
                <w:tc>
                  <w:tcPr>
                    <w:tcW w:w="50" w:type="pct"/>
                    <w:hideMark/>
                  </w:tcPr>
                  <w:p w14:paraId="0C5BE94B" w14:textId="77777777" w:rsidR="00354C08" w:rsidRPr="00B53138" w:rsidRDefault="00354C08">
                    <w:pPr>
                      <w:pStyle w:val="Bibliography"/>
                      <w:rPr>
                        <w:noProof/>
                        <w:lang w:val="id-ID"/>
                      </w:rPr>
                    </w:pPr>
                    <w:r w:rsidRPr="00B53138">
                      <w:rPr>
                        <w:noProof/>
                        <w:lang w:val="id-ID"/>
                      </w:rPr>
                      <w:t xml:space="preserve">[20] </w:t>
                    </w:r>
                  </w:p>
                </w:tc>
                <w:tc>
                  <w:tcPr>
                    <w:tcW w:w="0" w:type="auto"/>
                    <w:hideMark/>
                  </w:tcPr>
                  <w:p w14:paraId="3D11ABD4" w14:textId="77777777" w:rsidR="00354C08" w:rsidRPr="00B53138" w:rsidRDefault="00354C08">
                    <w:pPr>
                      <w:pStyle w:val="Bibliography"/>
                      <w:rPr>
                        <w:noProof/>
                        <w:lang w:val="id-ID"/>
                      </w:rPr>
                    </w:pPr>
                    <w:r w:rsidRPr="00B53138">
                      <w:rPr>
                        <w:noProof/>
                        <w:lang w:val="id-ID"/>
                      </w:rPr>
                      <w:t xml:space="preserve">I. Solikin, "Perancangan Sistem Informasi Penjualan Berbasis Framework Model View Controller (MVC) pada PT. Thamrin Brother Cabang Oki," </w:t>
                    </w:r>
                    <w:r w:rsidRPr="00B53138">
                      <w:rPr>
                        <w:i/>
                        <w:iCs/>
                        <w:noProof/>
                        <w:lang w:val="id-ID"/>
                      </w:rPr>
                      <w:t xml:space="preserve">Jurnal Ilmiah Media Informatika, </w:t>
                    </w:r>
                    <w:r w:rsidRPr="00B53138">
                      <w:rPr>
                        <w:noProof/>
                        <w:lang w:val="id-ID"/>
                      </w:rPr>
                      <w:t xml:space="preserve">vol. 4, no. 1, pp. 173-191, 2014. </w:t>
                    </w:r>
                  </w:p>
                </w:tc>
              </w:tr>
              <w:tr w:rsidR="00354C08" w:rsidRPr="00B53138" w14:paraId="1DE52797" w14:textId="77777777">
                <w:trPr>
                  <w:divId w:val="723336288"/>
                  <w:tblCellSpacing w:w="15" w:type="dxa"/>
                </w:trPr>
                <w:tc>
                  <w:tcPr>
                    <w:tcW w:w="50" w:type="pct"/>
                    <w:hideMark/>
                  </w:tcPr>
                  <w:p w14:paraId="2957B5E0" w14:textId="77777777" w:rsidR="00354C08" w:rsidRPr="00B53138" w:rsidRDefault="00354C08">
                    <w:pPr>
                      <w:pStyle w:val="Bibliography"/>
                      <w:rPr>
                        <w:noProof/>
                        <w:lang w:val="id-ID"/>
                      </w:rPr>
                    </w:pPr>
                    <w:r w:rsidRPr="00B53138">
                      <w:rPr>
                        <w:noProof/>
                        <w:lang w:val="id-ID"/>
                      </w:rPr>
                      <w:t xml:space="preserve">[21] </w:t>
                    </w:r>
                  </w:p>
                </w:tc>
                <w:tc>
                  <w:tcPr>
                    <w:tcW w:w="0" w:type="auto"/>
                    <w:hideMark/>
                  </w:tcPr>
                  <w:p w14:paraId="24E91C08" w14:textId="77777777" w:rsidR="00354C08" w:rsidRPr="00B53138" w:rsidRDefault="00354C08">
                    <w:pPr>
                      <w:pStyle w:val="Bibliography"/>
                      <w:rPr>
                        <w:noProof/>
                        <w:lang w:val="id-ID"/>
                      </w:rPr>
                    </w:pPr>
                    <w:r w:rsidRPr="00B53138">
                      <w:rPr>
                        <w:noProof/>
                        <w:lang w:val="id-ID"/>
                      </w:rPr>
                      <w:t xml:space="preserve">I. G. Handika and A. Purbasari, "Pemanfaatan Framework Laravel dalam Pembangunan Aplikasi E-Travel Berbasis Website," </w:t>
                    </w:r>
                    <w:r w:rsidRPr="00B53138">
                      <w:rPr>
                        <w:i/>
                        <w:iCs/>
                        <w:noProof/>
                        <w:lang w:val="id-ID"/>
                      </w:rPr>
                      <w:t xml:space="preserve">Konferensi Nasional Sistem Informasi, </w:t>
                    </w:r>
                    <w:r w:rsidRPr="00B53138">
                      <w:rPr>
                        <w:noProof/>
                        <w:lang w:val="id-ID"/>
                      </w:rPr>
                      <w:t xml:space="preserve">pp. 1329-1334, 2018. </w:t>
                    </w:r>
                  </w:p>
                </w:tc>
              </w:tr>
              <w:tr w:rsidR="00354C08" w:rsidRPr="00B53138" w14:paraId="4625D0E6" w14:textId="77777777">
                <w:trPr>
                  <w:divId w:val="723336288"/>
                  <w:tblCellSpacing w:w="15" w:type="dxa"/>
                </w:trPr>
                <w:tc>
                  <w:tcPr>
                    <w:tcW w:w="50" w:type="pct"/>
                    <w:hideMark/>
                  </w:tcPr>
                  <w:p w14:paraId="7B2C86AC" w14:textId="77777777" w:rsidR="00354C08" w:rsidRPr="00B53138" w:rsidRDefault="00354C08">
                    <w:pPr>
                      <w:pStyle w:val="Bibliography"/>
                      <w:rPr>
                        <w:noProof/>
                        <w:lang w:val="id-ID"/>
                      </w:rPr>
                    </w:pPr>
                    <w:r w:rsidRPr="00B53138">
                      <w:rPr>
                        <w:noProof/>
                        <w:lang w:val="id-ID"/>
                      </w:rPr>
                      <w:lastRenderedPageBreak/>
                      <w:t xml:space="preserve">[22] </w:t>
                    </w:r>
                  </w:p>
                </w:tc>
                <w:tc>
                  <w:tcPr>
                    <w:tcW w:w="0" w:type="auto"/>
                    <w:hideMark/>
                  </w:tcPr>
                  <w:p w14:paraId="763764E0" w14:textId="77777777" w:rsidR="00354C08" w:rsidRPr="00B53138" w:rsidRDefault="00354C08">
                    <w:pPr>
                      <w:pStyle w:val="Bibliography"/>
                      <w:rPr>
                        <w:noProof/>
                        <w:lang w:val="id-ID"/>
                      </w:rPr>
                    </w:pPr>
                    <w:r w:rsidRPr="00B53138">
                      <w:rPr>
                        <w:noProof/>
                        <w:lang w:val="id-ID"/>
                      </w:rPr>
                      <w:t xml:space="preserve">I. Mahendra and D. T. Eby Yanto, "Sistem Informasi Pengajuan Kredit Berbasi Web Menggunakan Agile Development Methods pada Bank BRI Unit Kolonel Sugiono," </w:t>
                    </w:r>
                    <w:r w:rsidRPr="00B53138">
                      <w:rPr>
                        <w:i/>
                        <w:iCs/>
                        <w:noProof/>
                        <w:lang w:val="id-ID"/>
                      </w:rPr>
                      <w:t xml:space="preserve">Jurnal Teknologi dan Open Source, </w:t>
                    </w:r>
                    <w:r w:rsidRPr="00B53138">
                      <w:rPr>
                        <w:noProof/>
                        <w:lang w:val="id-ID"/>
                      </w:rPr>
                      <w:t xml:space="preserve">vol. 1, no. 2, 2018. </w:t>
                    </w:r>
                  </w:p>
                </w:tc>
              </w:tr>
              <w:tr w:rsidR="00354C08" w:rsidRPr="00B53138" w14:paraId="5942496B" w14:textId="77777777">
                <w:trPr>
                  <w:divId w:val="723336288"/>
                  <w:tblCellSpacing w:w="15" w:type="dxa"/>
                </w:trPr>
                <w:tc>
                  <w:tcPr>
                    <w:tcW w:w="50" w:type="pct"/>
                    <w:hideMark/>
                  </w:tcPr>
                  <w:p w14:paraId="33CBD435" w14:textId="77777777" w:rsidR="00354C08" w:rsidRPr="00B53138" w:rsidRDefault="00354C08">
                    <w:pPr>
                      <w:pStyle w:val="Bibliography"/>
                      <w:rPr>
                        <w:noProof/>
                        <w:lang w:val="id-ID"/>
                      </w:rPr>
                    </w:pPr>
                    <w:r w:rsidRPr="00B53138">
                      <w:rPr>
                        <w:noProof/>
                        <w:lang w:val="id-ID"/>
                      </w:rPr>
                      <w:t xml:space="preserve">[23] </w:t>
                    </w:r>
                  </w:p>
                </w:tc>
                <w:tc>
                  <w:tcPr>
                    <w:tcW w:w="0" w:type="auto"/>
                    <w:hideMark/>
                  </w:tcPr>
                  <w:p w14:paraId="2D98C820" w14:textId="77777777" w:rsidR="00354C08" w:rsidRPr="00B53138" w:rsidRDefault="00354C08">
                    <w:pPr>
                      <w:pStyle w:val="Bibliography"/>
                      <w:rPr>
                        <w:noProof/>
                        <w:lang w:val="id-ID"/>
                      </w:rPr>
                    </w:pPr>
                    <w:r w:rsidRPr="00B53138">
                      <w:rPr>
                        <w:noProof/>
                        <w:lang w:val="id-ID"/>
                      </w:rPr>
                      <w:t xml:space="preserve">S. A. Asri and W. Setiawan, "Alternatif Penggunaan Model Pendekatan Agile pada Perancangan Sistem Informasi PKL Online," </w:t>
                    </w:r>
                    <w:r w:rsidRPr="00B53138">
                      <w:rPr>
                        <w:i/>
                        <w:iCs/>
                        <w:noProof/>
                        <w:lang w:val="id-ID"/>
                      </w:rPr>
                      <w:t xml:space="preserve">Jurnal Manajemen Teknologi dan Informatika, </w:t>
                    </w:r>
                    <w:r w:rsidRPr="00B53138">
                      <w:rPr>
                        <w:noProof/>
                        <w:lang w:val="id-ID"/>
                      </w:rPr>
                      <w:t xml:space="preserve">vol. 5, no. 3, 2017. </w:t>
                    </w:r>
                  </w:p>
                </w:tc>
              </w:tr>
              <w:tr w:rsidR="00354C08" w:rsidRPr="00B53138" w14:paraId="1BF9CBFA" w14:textId="77777777">
                <w:trPr>
                  <w:divId w:val="723336288"/>
                  <w:tblCellSpacing w:w="15" w:type="dxa"/>
                </w:trPr>
                <w:tc>
                  <w:tcPr>
                    <w:tcW w:w="50" w:type="pct"/>
                    <w:hideMark/>
                  </w:tcPr>
                  <w:p w14:paraId="5F0766E2" w14:textId="77777777" w:rsidR="00354C08" w:rsidRPr="00B53138" w:rsidRDefault="00354C08">
                    <w:pPr>
                      <w:pStyle w:val="Bibliography"/>
                      <w:rPr>
                        <w:noProof/>
                        <w:lang w:val="id-ID"/>
                      </w:rPr>
                    </w:pPr>
                    <w:r w:rsidRPr="00B53138">
                      <w:rPr>
                        <w:noProof/>
                        <w:lang w:val="id-ID"/>
                      </w:rPr>
                      <w:t xml:space="preserve">[24] </w:t>
                    </w:r>
                  </w:p>
                </w:tc>
                <w:tc>
                  <w:tcPr>
                    <w:tcW w:w="0" w:type="auto"/>
                    <w:hideMark/>
                  </w:tcPr>
                  <w:p w14:paraId="3A02E436" w14:textId="77777777" w:rsidR="00354C08" w:rsidRPr="00B53138" w:rsidRDefault="00354C08">
                    <w:pPr>
                      <w:pStyle w:val="Bibliography"/>
                      <w:rPr>
                        <w:noProof/>
                        <w:lang w:val="id-ID"/>
                      </w:rPr>
                    </w:pPr>
                    <w:r w:rsidRPr="00B53138">
                      <w:rPr>
                        <w:noProof/>
                        <w:lang w:val="id-ID"/>
                      </w:rPr>
                      <w:t xml:space="preserve">Y. Dzhurov, I. Krasteva and S. llieva, "Personal Ectreme Programming - An Agile Process for Autonomous Developers," 2009. </w:t>
                    </w:r>
                  </w:p>
                </w:tc>
              </w:tr>
              <w:tr w:rsidR="00354C08" w:rsidRPr="00B53138" w14:paraId="5EAFC086" w14:textId="77777777">
                <w:trPr>
                  <w:divId w:val="723336288"/>
                  <w:tblCellSpacing w:w="15" w:type="dxa"/>
                </w:trPr>
                <w:tc>
                  <w:tcPr>
                    <w:tcW w:w="50" w:type="pct"/>
                    <w:hideMark/>
                  </w:tcPr>
                  <w:p w14:paraId="5912FFEC" w14:textId="77777777" w:rsidR="00354C08" w:rsidRPr="00B53138" w:rsidRDefault="00354C08">
                    <w:pPr>
                      <w:pStyle w:val="Bibliography"/>
                      <w:rPr>
                        <w:noProof/>
                        <w:lang w:val="id-ID"/>
                      </w:rPr>
                    </w:pPr>
                    <w:r w:rsidRPr="00B53138">
                      <w:rPr>
                        <w:noProof/>
                        <w:lang w:val="id-ID"/>
                      </w:rPr>
                      <w:t xml:space="preserve">[25] </w:t>
                    </w:r>
                  </w:p>
                </w:tc>
                <w:tc>
                  <w:tcPr>
                    <w:tcW w:w="0" w:type="auto"/>
                    <w:hideMark/>
                  </w:tcPr>
                  <w:p w14:paraId="48F0F339" w14:textId="77777777" w:rsidR="00354C08" w:rsidRPr="00B53138" w:rsidRDefault="00354C08">
                    <w:pPr>
                      <w:pStyle w:val="Bibliography"/>
                      <w:rPr>
                        <w:noProof/>
                        <w:lang w:val="id-ID"/>
                      </w:rPr>
                    </w:pPr>
                    <w:r w:rsidRPr="00B53138">
                      <w:rPr>
                        <w:noProof/>
                        <w:lang w:val="id-ID"/>
                      </w:rPr>
                      <w:t xml:space="preserve">U. M, M. G. I and N. i, "Implementasi Metode Personal Extreme Programming dalam Pengembangan Sistem Manajemen Transaksi Perusahaan (Studi Kasus : CV. Todjoe sinar Group)," </w:t>
                    </w:r>
                    <w:r w:rsidRPr="00B53138">
                      <w:rPr>
                        <w:i/>
                        <w:iCs/>
                        <w:noProof/>
                        <w:lang w:val="id-ID"/>
                      </w:rPr>
                      <w:t xml:space="preserve">Jurnal Repositor, </w:t>
                    </w:r>
                    <w:r w:rsidRPr="00B53138">
                      <w:rPr>
                        <w:noProof/>
                        <w:lang w:val="id-ID"/>
                      </w:rPr>
                      <w:t xml:space="preserve">vol. 2, no. 3, pp. 261-268, 2020. </w:t>
                    </w:r>
                  </w:p>
                </w:tc>
              </w:tr>
              <w:tr w:rsidR="00354C08" w:rsidRPr="00B53138" w14:paraId="7D7CAE1B" w14:textId="77777777">
                <w:trPr>
                  <w:divId w:val="723336288"/>
                  <w:tblCellSpacing w:w="15" w:type="dxa"/>
                </w:trPr>
                <w:tc>
                  <w:tcPr>
                    <w:tcW w:w="50" w:type="pct"/>
                    <w:hideMark/>
                  </w:tcPr>
                  <w:p w14:paraId="1779C753" w14:textId="77777777" w:rsidR="00354C08" w:rsidRPr="00B53138" w:rsidRDefault="00354C08">
                    <w:pPr>
                      <w:pStyle w:val="Bibliography"/>
                      <w:rPr>
                        <w:noProof/>
                        <w:lang w:val="id-ID"/>
                      </w:rPr>
                    </w:pPr>
                    <w:r w:rsidRPr="00B53138">
                      <w:rPr>
                        <w:noProof/>
                        <w:lang w:val="id-ID"/>
                      </w:rPr>
                      <w:t xml:space="preserve">[26] </w:t>
                    </w:r>
                  </w:p>
                </w:tc>
                <w:tc>
                  <w:tcPr>
                    <w:tcW w:w="0" w:type="auto"/>
                    <w:hideMark/>
                  </w:tcPr>
                  <w:p w14:paraId="35E06B2F" w14:textId="77777777" w:rsidR="00354C08" w:rsidRPr="00B53138" w:rsidRDefault="00354C08">
                    <w:pPr>
                      <w:pStyle w:val="Bibliography"/>
                      <w:rPr>
                        <w:noProof/>
                        <w:lang w:val="id-ID"/>
                      </w:rPr>
                    </w:pPr>
                    <w:r w:rsidRPr="00B53138">
                      <w:rPr>
                        <w:noProof/>
                        <w:lang w:val="id-ID"/>
                      </w:rPr>
                      <w:t xml:space="preserve">W. N. Cholifah, Y. Yulianingsih and S. M. Sagita, "Pengujian Black Box Testing pada Aplikasi Action &amp; Strategi Berbasis Android dengan Teknologi Phonegap," </w:t>
                    </w:r>
                    <w:r w:rsidRPr="00B53138">
                      <w:rPr>
                        <w:i/>
                        <w:iCs/>
                        <w:noProof/>
                        <w:lang w:val="id-ID"/>
                      </w:rPr>
                      <w:t xml:space="preserve">Satuan Tulisan Riset dan Inovasi Teknologi, </w:t>
                    </w:r>
                    <w:r w:rsidRPr="00B53138">
                      <w:rPr>
                        <w:noProof/>
                        <w:lang w:val="id-ID"/>
                      </w:rPr>
                      <w:t xml:space="preserve">vol. 3, no. 2, pp. 206-210, 2018. </w:t>
                    </w:r>
                  </w:p>
                </w:tc>
              </w:tr>
              <w:tr w:rsidR="00354C08" w:rsidRPr="00B53138" w14:paraId="74CD9408" w14:textId="77777777">
                <w:trPr>
                  <w:divId w:val="723336288"/>
                  <w:tblCellSpacing w:w="15" w:type="dxa"/>
                </w:trPr>
                <w:tc>
                  <w:tcPr>
                    <w:tcW w:w="50" w:type="pct"/>
                    <w:hideMark/>
                  </w:tcPr>
                  <w:p w14:paraId="33303F51" w14:textId="77777777" w:rsidR="00354C08" w:rsidRPr="00B53138" w:rsidRDefault="00354C08">
                    <w:pPr>
                      <w:pStyle w:val="Bibliography"/>
                      <w:rPr>
                        <w:noProof/>
                        <w:lang w:val="id-ID"/>
                      </w:rPr>
                    </w:pPr>
                    <w:r w:rsidRPr="00B53138">
                      <w:rPr>
                        <w:noProof/>
                        <w:lang w:val="id-ID"/>
                      </w:rPr>
                      <w:t xml:space="preserve">[27] </w:t>
                    </w:r>
                  </w:p>
                </w:tc>
                <w:tc>
                  <w:tcPr>
                    <w:tcW w:w="0" w:type="auto"/>
                    <w:hideMark/>
                  </w:tcPr>
                  <w:p w14:paraId="5CF9C37E" w14:textId="77777777" w:rsidR="00354C08" w:rsidRPr="00B53138" w:rsidRDefault="00354C08">
                    <w:pPr>
                      <w:pStyle w:val="Bibliography"/>
                      <w:rPr>
                        <w:noProof/>
                        <w:lang w:val="id-ID"/>
                      </w:rPr>
                    </w:pPr>
                    <w:r w:rsidRPr="00B53138">
                      <w:rPr>
                        <w:noProof/>
                        <w:lang w:val="id-ID"/>
                      </w:rPr>
                      <w:t xml:space="preserve">D. Rinaldi, "Pengembangan Aplikasi Permainan Edukasi untuk Mendukung Pembelajaran Siswa Sekolah Dasar," </w:t>
                    </w:r>
                    <w:r w:rsidRPr="00B53138">
                      <w:rPr>
                        <w:i/>
                        <w:iCs/>
                        <w:noProof/>
                        <w:lang w:val="id-ID"/>
                      </w:rPr>
                      <w:t xml:space="preserve">Jurnal Sistem dan Teknologi Informasi, </w:t>
                    </w:r>
                    <w:r w:rsidRPr="00B53138">
                      <w:rPr>
                        <w:noProof/>
                        <w:lang w:val="id-ID"/>
                      </w:rPr>
                      <w:t xml:space="preserve">vol. 10, no. 4, pp. 1142-1148, 2022. </w:t>
                    </w:r>
                  </w:p>
                </w:tc>
              </w:tr>
              <w:tr w:rsidR="00354C08" w:rsidRPr="00B53138" w14:paraId="2ACF9464" w14:textId="77777777">
                <w:trPr>
                  <w:divId w:val="723336288"/>
                  <w:tblCellSpacing w:w="15" w:type="dxa"/>
                </w:trPr>
                <w:tc>
                  <w:tcPr>
                    <w:tcW w:w="50" w:type="pct"/>
                    <w:hideMark/>
                  </w:tcPr>
                  <w:p w14:paraId="0DB50041" w14:textId="77777777" w:rsidR="00354C08" w:rsidRPr="00B53138" w:rsidRDefault="00354C08">
                    <w:pPr>
                      <w:pStyle w:val="Bibliography"/>
                      <w:rPr>
                        <w:noProof/>
                        <w:lang w:val="id-ID"/>
                      </w:rPr>
                    </w:pPr>
                    <w:r w:rsidRPr="00B53138">
                      <w:rPr>
                        <w:noProof/>
                        <w:lang w:val="id-ID"/>
                      </w:rPr>
                      <w:t xml:space="preserve">[28] </w:t>
                    </w:r>
                  </w:p>
                </w:tc>
                <w:tc>
                  <w:tcPr>
                    <w:tcW w:w="0" w:type="auto"/>
                    <w:hideMark/>
                  </w:tcPr>
                  <w:p w14:paraId="73D76F23" w14:textId="77777777" w:rsidR="00354C08" w:rsidRPr="00B53138" w:rsidRDefault="00354C08">
                    <w:pPr>
                      <w:pStyle w:val="Bibliography"/>
                      <w:rPr>
                        <w:noProof/>
                        <w:lang w:val="id-ID"/>
                      </w:rPr>
                    </w:pPr>
                    <w:r w:rsidRPr="00B53138">
                      <w:rPr>
                        <w:noProof/>
                        <w:lang w:val="id-ID"/>
                      </w:rPr>
                      <w:t xml:space="preserve">M. Azizah, "Pengaruh Kemajuan Teknologi Terhadap Pola Komunikasi Mahasiswa Universitas Muhammadiyah Malang (UMM)," </w:t>
                    </w:r>
                    <w:r w:rsidRPr="00B53138">
                      <w:rPr>
                        <w:i/>
                        <w:iCs/>
                        <w:noProof/>
                        <w:lang w:val="id-ID"/>
                      </w:rPr>
                      <w:t xml:space="preserve">Jurnal Sosiologi Nusantara, </w:t>
                    </w:r>
                    <w:r w:rsidRPr="00B53138">
                      <w:rPr>
                        <w:noProof/>
                        <w:lang w:val="id-ID"/>
                      </w:rPr>
                      <w:t xml:space="preserve">vol. 6, no. 1, pp. 45-54, 2020. </w:t>
                    </w:r>
                  </w:p>
                </w:tc>
              </w:tr>
              <w:tr w:rsidR="00354C08" w:rsidRPr="00B53138" w14:paraId="0BC20409" w14:textId="77777777">
                <w:trPr>
                  <w:divId w:val="723336288"/>
                  <w:tblCellSpacing w:w="15" w:type="dxa"/>
                </w:trPr>
                <w:tc>
                  <w:tcPr>
                    <w:tcW w:w="50" w:type="pct"/>
                    <w:hideMark/>
                  </w:tcPr>
                  <w:p w14:paraId="787C91C6" w14:textId="77777777" w:rsidR="00354C08" w:rsidRPr="00B53138" w:rsidRDefault="00354C08">
                    <w:pPr>
                      <w:pStyle w:val="Bibliography"/>
                      <w:rPr>
                        <w:noProof/>
                        <w:lang w:val="id-ID"/>
                      </w:rPr>
                    </w:pPr>
                    <w:r w:rsidRPr="00B53138">
                      <w:rPr>
                        <w:noProof/>
                        <w:lang w:val="id-ID"/>
                      </w:rPr>
                      <w:t xml:space="preserve">[29] </w:t>
                    </w:r>
                  </w:p>
                </w:tc>
                <w:tc>
                  <w:tcPr>
                    <w:tcW w:w="0" w:type="auto"/>
                    <w:hideMark/>
                  </w:tcPr>
                  <w:p w14:paraId="5DF143C7" w14:textId="77777777" w:rsidR="00354C08" w:rsidRPr="00B53138" w:rsidRDefault="00354C08">
                    <w:pPr>
                      <w:pStyle w:val="Bibliography"/>
                      <w:rPr>
                        <w:noProof/>
                        <w:lang w:val="id-ID"/>
                      </w:rPr>
                    </w:pPr>
                    <w:r w:rsidRPr="00B53138">
                      <w:rPr>
                        <w:noProof/>
                        <w:lang w:val="id-ID"/>
                      </w:rPr>
                      <w:t xml:space="preserve">D. Rinaldi, "Pengembangan aplikasi Permainan Edukasi untuk Mendukung Pembelajaran Siswa Sekolah Dasar," </w:t>
                    </w:r>
                    <w:r w:rsidRPr="00B53138">
                      <w:rPr>
                        <w:i/>
                        <w:iCs/>
                        <w:noProof/>
                        <w:lang w:val="id-ID"/>
                      </w:rPr>
                      <w:t xml:space="preserve">Jurnal Sistem dan Teknologi Informasi, </w:t>
                    </w:r>
                    <w:r w:rsidRPr="00B53138">
                      <w:rPr>
                        <w:noProof/>
                        <w:lang w:val="id-ID"/>
                      </w:rPr>
                      <w:t xml:space="preserve">vol. 10, no. 4, 2022. </w:t>
                    </w:r>
                  </w:p>
                </w:tc>
              </w:tr>
              <w:tr w:rsidR="00354C08" w:rsidRPr="00B53138" w14:paraId="78039DB2" w14:textId="77777777">
                <w:trPr>
                  <w:divId w:val="723336288"/>
                  <w:tblCellSpacing w:w="15" w:type="dxa"/>
                </w:trPr>
                <w:tc>
                  <w:tcPr>
                    <w:tcW w:w="50" w:type="pct"/>
                    <w:hideMark/>
                  </w:tcPr>
                  <w:p w14:paraId="2D217F79" w14:textId="77777777" w:rsidR="00354C08" w:rsidRPr="00B53138" w:rsidRDefault="00354C08">
                    <w:pPr>
                      <w:pStyle w:val="Bibliography"/>
                      <w:rPr>
                        <w:noProof/>
                        <w:lang w:val="id-ID"/>
                      </w:rPr>
                    </w:pPr>
                    <w:r w:rsidRPr="00B53138">
                      <w:rPr>
                        <w:noProof/>
                        <w:lang w:val="id-ID"/>
                      </w:rPr>
                      <w:t xml:space="preserve">[30] </w:t>
                    </w:r>
                  </w:p>
                </w:tc>
                <w:tc>
                  <w:tcPr>
                    <w:tcW w:w="0" w:type="auto"/>
                    <w:hideMark/>
                  </w:tcPr>
                  <w:p w14:paraId="79241341" w14:textId="77777777" w:rsidR="00354C08" w:rsidRPr="00B53138" w:rsidRDefault="00354C08">
                    <w:pPr>
                      <w:pStyle w:val="Bibliography"/>
                      <w:rPr>
                        <w:noProof/>
                        <w:lang w:val="id-ID"/>
                      </w:rPr>
                    </w:pPr>
                    <w:r w:rsidRPr="00B53138">
                      <w:rPr>
                        <w:noProof/>
                        <w:lang w:val="id-ID"/>
                      </w:rPr>
                      <w:t xml:space="preserve">M. A. Chamida, A. Susanto and A. Latubessy, "Analisa User Acceptance Testing Terhadap Sistem Informasi Pengelolaan Bedah Rumah Di Dinas Perumahan Rakyat Dan Kawasan Permukiman Kabupaten Jepara," </w:t>
                    </w:r>
                    <w:r w:rsidRPr="00B53138">
                      <w:rPr>
                        <w:i/>
                        <w:iCs/>
                        <w:noProof/>
                        <w:lang w:val="id-ID"/>
                      </w:rPr>
                      <w:t xml:space="preserve">Indonesian Journal of Technology Informatics and Science (IJTIS), </w:t>
                    </w:r>
                    <w:r w:rsidRPr="00B53138">
                      <w:rPr>
                        <w:noProof/>
                        <w:lang w:val="id-ID"/>
                      </w:rPr>
                      <w:t xml:space="preserve">vol. 3, no. 1, pp. 26-41, 2021. </w:t>
                    </w:r>
                  </w:p>
                </w:tc>
              </w:tr>
              <w:tr w:rsidR="00354C08" w:rsidRPr="00B53138" w14:paraId="71F6D84A" w14:textId="77777777">
                <w:trPr>
                  <w:divId w:val="723336288"/>
                  <w:tblCellSpacing w:w="15" w:type="dxa"/>
                </w:trPr>
                <w:tc>
                  <w:tcPr>
                    <w:tcW w:w="50" w:type="pct"/>
                    <w:hideMark/>
                  </w:tcPr>
                  <w:p w14:paraId="3DC5A3E2" w14:textId="77777777" w:rsidR="00354C08" w:rsidRPr="00B53138" w:rsidRDefault="00354C08">
                    <w:pPr>
                      <w:pStyle w:val="Bibliography"/>
                      <w:rPr>
                        <w:noProof/>
                        <w:lang w:val="id-ID"/>
                      </w:rPr>
                    </w:pPr>
                    <w:r w:rsidRPr="00B53138">
                      <w:rPr>
                        <w:noProof/>
                        <w:lang w:val="id-ID"/>
                      </w:rPr>
                      <w:lastRenderedPageBreak/>
                      <w:t xml:space="preserve">[31] </w:t>
                    </w:r>
                  </w:p>
                </w:tc>
                <w:tc>
                  <w:tcPr>
                    <w:tcW w:w="0" w:type="auto"/>
                    <w:hideMark/>
                  </w:tcPr>
                  <w:p w14:paraId="622CF66F" w14:textId="77777777" w:rsidR="00354C08" w:rsidRPr="00B53138" w:rsidRDefault="00354C08">
                    <w:pPr>
                      <w:pStyle w:val="Bibliography"/>
                      <w:rPr>
                        <w:noProof/>
                        <w:lang w:val="id-ID"/>
                      </w:rPr>
                    </w:pPr>
                    <w:r w:rsidRPr="00B53138">
                      <w:rPr>
                        <w:noProof/>
                        <w:lang w:val="id-ID"/>
                      </w:rPr>
                      <w:t xml:space="preserve">R. Supriatna, "Implementasi dan User Acceptance Test (UAT) Terhadap Aplikasi E-Learning pada Madrasah Aliyah Negeri (MAN) 3 Kota Banda Aceh," </w:t>
                    </w:r>
                    <w:r w:rsidRPr="00B53138">
                      <w:rPr>
                        <w:i/>
                        <w:iCs/>
                        <w:noProof/>
                        <w:lang w:val="id-ID"/>
                      </w:rPr>
                      <w:t xml:space="preserve">Skripsi, </w:t>
                    </w:r>
                    <w:r w:rsidRPr="00B53138">
                      <w:rPr>
                        <w:noProof/>
                        <w:lang w:val="id-ID"/>
                      </w:rPr>
                      <w:t xml:space="preserve">2018. </w:t>
                    </w:r>
                  </w:p>
                </w:tc>
              </w:tr>
            </w:tbl>
            <w:p w14:paraId="25D4722A" w14:textId="77777777" w:rsidR="00354C08" w:rsidRPr="00B53138" w:rsidRDefault="00354C08">
              <w:pPr>
                <w:divId w:val="723336288"/>
                <w:rPr>
                  <w:noProof/>
                  <w:lang w:val="id-ID"/>
                </w:rPr>
              </w:pPr>
            </w:p>
            <w:p w14:paraId="7F36E599" w14:textId="0853652D" w:rsidR="00EA695B" w:rsidRPr="00B53138" w:rsidRDefault="00EA695B">
              <w:pPr>
                <w:rPr>
                  <w:lang w:val="id-ID"/>
                </w:rPr>
              </w:pPr>
              <w:r w:rsidRPr="00B53138">
                <w:rPr>
                  <w:b/>
                  <w:bCs/>
                  <w:noProof/>
                  <w:lang w:val="id-ID"/>
                </w:rPr>
                <w:fldChar w:fldCharType="end"/>
              </w:r>
            </w:p>
          </w:sdtContent>
        </w:sdt>
      </w:sdtContent>
    </w:sdt>
    <w:p w14:paraId="04CF0D5E" w14:textId="77777777" w:rsidR="00734F45" w:rsidRPr="00B53138" w:rsidRDefault="00734F45">
      <w:pPr>
        <w:rPr>
          <w:lang w:val="id-ID"/>
        </w:rPr>
      </w:pPr>
    </w:p>
    <w:p w14:paraId="1640719E" w14:textId="77777777" w:rsidR="00734F45" w:rsidRPr="00B53138" w:rsidRDefault="00734F45">
      <w:pPr>
        <w:ind w:firstLine="0"/>
        <w:rPr>
          <w:lang w:val="id-ID"/>
        </w:rPr>
      </w:pPr>
    </w:p>
    <w:p w14:paraId="41538327" w14:textId="77777777" w:rsidR="00734F45" w:rsidRPr="00B53138" w:rsidRDefault="00734F45">
      <w:pPr>
        <w:ind w:firstLine="0"/>
        <w:rPr>
          <w:lang w:val="id-ID"/>
        </w:rPr>
        <w:sectPr w:rsidR="00734F45" w:rsidRPr="00B53138">
          <w:pgSz w:w="11909" w:h="16834"/>
          <w:pgMar w:top="1701" w:right="1701" w:bottom="1701" w:left="1985" w:header="720" w:footer="720" w:gutter="0"/>
          <w:cols w:space="720"/>
          <w:titlePg/>
        </w:sectPr>
      </w:pPr>
    </w:p>
    <w:p w14:paraId="3BDB5752" w14:textId="77777777" w:rsidR="00734F45" w:rsidRPr="00B53138" w:rsidRDefault="0038637B">
      <w:pPr>
        <w:keepNext/>
        <w:keepLines/>
        <w:pBdr>
          <w:top w:val="nil"/>
          <w:left w:val="nil"/>
          <w:bottom w:val="nil"/>
          <w:right w:val="nil"/>
          <w:between w:val="nil"/>
        </w:pBdr>
        <w:ind w:firstLine="0"/>
        <w:jc w:val="center"/>
        <w:rPr>
          <w:b/>
          <w:color w:val="000000"/>
          <w:sz w:val="28"/>
          <w:szCs w:val="28"/>
          <w:lang w:val="id-ID"/>
        </w:rPr>
      </w:pPr>
      <w:r w:rsidRPr="00B53138">
        <w:rPr>
          <w:b/>
          <w:color w:val="000000"/>
          <w:sz w:val="28"/>
          <w:szCs w:val="28"/>
          <w:lang w:val="id-ID"/>
        </w:rPr>
        <w:lastRenderedPageBreak/>
        <w:t>LAMPIRAN</w:t>
      </w:r>
    </w:p>
    <w:p w14:paraId="68B1AAB2" w14:textId="77777777" w:rsidR="00734F45" w:rsidRPr="00B53138" w:rsidRDefault="00734F45">
      <w:pPr>
        <w:ind w:firstLine="0"/>
        <w:rPr>
          <w:lang w:val="id-ID"/>
        </w:rPr>
      </w:pPr>
    </w:p>
    <w:p w14:paraId="02EE5A91" w14:textId="77777777" w:rsidR="00734F45" w:rsidRPr="00B53138" w:rsidRDefault="0038637B" w:rsidP="00F82818">
      <w:pPr>
        <w:numPr>
          <w:ilvl w:val="0"/>
          <w:numId w:val="11"/>
        </w:numPr>
        <w:pBdr>
          <w:top w:val="nil"/>
          <w:left w:val="nil"/>
          <w:bottom w:val="nil"/>
          <w:right w:val="nil"/>
          <w:between w:val="nil"/>
        </w:pBdr>
        <w:rPr>
          <w:lang w:val="id-ID"/>
        </w:rPr>
      </w:pPr>
      <w:r w:rsidRPr="00B53138">
        <w:rPr>
          <w:color w:val="000000"/>
          <w:lang w:val="id-ID"/>
        </w:rPr>
        <w:t>Lampiran 1</w:t>
      </w:r>
    </w:p>
    <w:p w14:paraId="0D150F5F" w14:textId="77777777" w:rsidR="00734F45" w:rsidRPr="00B53138" w:rsidRDefault="0038637B">
      <w:pPr>
        <w:pBdr>
          <w:top w:val="nil"/>
          <w:left w:val="nil"/>
          <w:bottom w:val="nil"/>
          <w:right w:val="nil"/>
          <w:between w:val="nil"/>
        </w:pBdr>
        <w:ind w:left="720" w:firstLine="0"/>
        <w:rPr>
          <w:color w:val="000000"/>
          <w:lang w:val="id-ID"/>
        </w:rPr>
      </w:pPr>
      <w:r w:rsidRPr="00B53138">
        <w:rPr>
          <w:noProof/>
          <w:color w:val="000000"/>
        </w:rPr>
        <w:drawing>
          <wp:inline distT="0" distB="0" distL="0" distR="0" wp14:anchorId="3EAAFE5F" wp14:editId="40ED5CA7">
            <wp:extent cx="4846317" cy="6487619"/>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2"/>
                    <a:srcRect/>
                    <a:stretch>
                      <a:fillRect/>
                    </a:stretch>
                  </pic:blipFill>
                  <pic:spPr>
                    <a:xfrm>
                      <a:off x="0" y="0"/>
                      <a:ext cx="4846317" cy="6487619"/>
                    </a:xfrm>
                    <a:prstGeom prst="rect">
                      <a:avLst/>
                    </a:prstGeom>
                    <a:ln/>
                  </pic:spPr>
                </pic:pic>
              </a:graphicData>
            </a:graphic>
          </wp:inline>
        </w:drawing>
      </w:r>
    </w:p>
    <w:sectPr w:rsidR="00734F45" w:rsidRPr="00B53138">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1A1FC" w14:textId="77777777" w:rsidR="004803B4" w:rsidRDefault="004803B4">
      <w:pPr>
        <w:spacing w:line="240" w:lineRule="auto"/>
      </w:pPr>
      <w:r>
        <w:separator/>
      </w:r>
    </w:p>
  </w:endnote>
  <w:endnote w:type="continuationSeparator" w:id="0">
    <w:p w14:paraId="075C7817" w14:textId="77777777" w:rsidR="004803B4" w:rsidRDefault="004803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12694" w14:textId="77777777" w:rsidR="00E45138" w:rsidRDefault="00E45138">
    <w:pPr>
      <w:pBdr>
        <w:top w:val="nil"/>
        <w:left w:val="nil"/>
        <w:bottom w:val="nil"/>
        <w:right w:val="nil"/>
        <w:between w:val="nil"/>
      </w:pBdr>
      <w:tabs>
        <w:tab w:val="center" w:pos="4419"/>
        <w:tab w:val="right" w:pos="8838"/>
      </w:tabs>
      <w:spacing w:line="240" w:lineRule="auto"/>
      <w:jc w:val="center"/>
      <w:rPr>
        <w:color w:val="000000"/>
      </w:rPr>
    </w:pPr>
  </w:p>
  <w:p w14:paraId="1111C007" w14:textId="77777777" w:rsidR="00E45138" w:rsidRDefault="00E45138">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69210" w14:textId="77777777" w:rsidR="00E45138" w:rsidRDefault="00E45138">
    <w:pPr>
      <w:pBdr>
        <w:top w:val="nil"/>
        <w:left w:val="nil"/>
        <w:bottom w:val="nil"/>
        <w:right w:val="nil"/>
        <w:between w:val="nil"/>
      </w:pBdr>
      <w:tabs>
        <w:tab w:val="center" w:pos="4419"/>
        <w:tab w:val="right" w:pos="8838"/>
      </w:tabs>
      <w:spacing w:line="240" w:lineRule="auto"/>
      <w:jc w:val="center"/>
      <w:rPr>
        <w:color w:val="000000"/>
      </w:rPr>
    </w:pPr>
  </w:p>
  <w:p w14:paraId="374E454E" w14:textId="77777777" w:rsidR="00E45138" w:rsidRDefault="00E45138">
    <w:pPr>
      <w:pBdr>
        <w:top w:val="nil"/>
        <w:left w:val="nil"/>
        <w:bottom w:val="nil"/>
        <w:right w:val="nil"/>
        <w:between w:val="nil"/>
      </w:pBdr>
      <w:tabs>
        <w:tab w:val="center" w:pos="4419"/>
        <w:tab w:val="right" w:pos="8838"/>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1AE56" w14:textId="018F585D" w:rsidR="00E45138" w:rsidRDefault="00E45138">
    <w:pPr>
      <w:pBdr>
        <w:top w:val="nil"/>
        <w:left w:val="nil"/>
        <w:bottom w:val="nil"/>
        <w:right w:val="nil"/>
        <w:between w:val="nil"/>
      </w:pBdr>
      <w:tabs>
        <w:tab w:val="center" w:pos="4419"/>
        <w:tab w:val="right" w:pos="8838"/>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9B1931">
      <w:rPr>
        <w:noProof/>
        <w:color w:val="000000"/>
      </w:rPr>
      <w:t>76</w:t>
    </w:r>
    <w:r>
      <w:rPr>
        <w:color w:val="000000"/>
      </w:rPr>
      <w:fldChar w:fldCharType="end"/>
    </w:r>
  </w:p>
  <w:p w14:paraId="5D99F81A" w14:textId="77777777" w:rsidR="00E45138" w:rsidRDefault="00E45138">
    <w:pPr>
      <w:pBdr>
        <w:top w:val="nil"/>
        <w:left w:val="nil"/>
        <w:bottom w:val="nil"/>
        <w:right w:val="nil"/>
        <w:between w:val="nil"/>
      </w:pBdr>
      <w:tabs>
        <w:tab w:val="center" w:pos="4419"/>
        <w:tab w:val="right" w:pos="8838"/>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FDE94" w14:textId="77777777" w:rsidR="004803B4" w:rsidRDefault="004803B4">
      <w:pPr>
        <w:spacing w:line="240" w:lineRule="auto"/>
      </w:pPr>
      <w:r>
        <w:separator/>
      </w:r>
    </w:p>
  </w:footnote>
  <w:footnote w:type="continuationSeparator" w:id="0">
    <w:p w14:paraId="397F1CE8" w14:textId="77777777" w:rsidR="004803B4" w:rsidRDefault="004803B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5C8D2" w14:textId="416EC162" w:rsidR="00E45138" w:rsidRDefault="00E45138">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C0228">
      <w:rPr>
        <w:noProof/>
        <w:color w:val="000000"/>
      </w:rPr>
      <w:t>48</w:t>
    </w:r>
    <w:r>
      <w:rPr>
        <w:color w:val="000000"/>
      </w:rPr>
      <w:fldChar w:fldCharType="end"/>
    </w:r>
  </w:p>
  <w:p w14:paraId="11B617A7" w14:textId="77777777" w:rsidR="00E45138" w:rsidRDefault="00E45138">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A7E1F" w14:textId="77777777" w:rsidR="00E45138" w:rsidRDefault="00E45138">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30CA"/>
    <w:multiLevelType w:val="multilevel"/>
    <w:tmpl w:val="C35A0EE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4AE44F1"/>
    <w:multiLevelType w:val="multilevel"/>
    <w:tmpl w:val="4558BD8C"/>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9413C77"/>
    <w:multiLevelType w:val="hybridMultilevel"/>
    <w:tmpl w:val="AE22E8E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5B23F4"/>
    <w:multiLevelType w:val="hybridMultilevel"/>
    <w:tmpl w:val="EE7A6B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D193CE9"/>
    <w:multiLevelType w:val="multilevel"/>
    <w:tmpl w:val="3716913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F1D7357"/>
    <w:multiLevelType w:val="hybridMultilevel"/>
    <w:tmpl w:val="1B38B116"/>
    <w:lvl w:ilvl="0" w:tplc="8D045152">
      <w:start w:val="3"/>
      <w:numFmt w:val="upperLetter"/>
      <w:lvlText w:val="%1."/>
      <w:lvlJc w:val="left"/>
      <w:pPr>
        <w:ind w:left="360" w:hanging="360"/>
      </w:pPr>
      <w:rPr>
        <w:rFonts w:hint="default"/>
      </w:rPr>
    </w:lvl>
    <w:lvl w:ilvl="1" w:tplc="04090019">
      <w:start w:val="1"/>
      <w:numFmt w:val="lowerLetter"/>
      <w:lvlText w:val="%2."/>
      <w:lvlJc w:val="left"/>
      <w:pPr>
        <w:ind w:left="360" w:hanging="360"/>
      </w:pPr>
    </w:lvl>
    <w:lvl w:ilvl="2" w:tplc="0409000F">
      <w:start w:val="1"/>
      <w:numFmt w:val="decimal"/>
      <w:lvlText w:val="%3."/>
      <w:lvlJc w:val="lef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 w15:restartNumberingAfterBreak="0">
    <w:nsid w:val="0F6B3345"/>
    <w:multiLevelType w:val="hybridMultilevel"/>
    <w:tmpl w:val="1C1CCD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B81AB3"/>
    <w:multiLevelType w:val="multilevel"/>
    <w:tmpl w:val="DEC6CFBA"/>
    <w:lvl w:ilvl="0">
      <w:start w:val="4"/>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3A546F4"/>
    <w:multiLevelType w:val="multilevel"/>
    <w:tmpl w:val="5120909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4D13C70"/>
    <w:multiLevelType w:val="hybridMultilevel"/>
    <w:tmpl w:val="62F6E4D2"/>
    <w:lvl w:ilvl="0" w:tplc="6EDE9E9C">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B1BD6"/>
    <w:multiLevelType w:val="multilevel"/>
    <w:tmpl w:val="8AA44B00"/>
    <w:lvl w:ilvl="0">
      <w:start w:val="3"/>
      <w:numFmt w:val="decimal"/>
      <w:lvlText w:val="%1."/>
      <w:lvlJc w:val="left"/>
      <w:pPr>
        <w:ind w:left="360" w:hanging="360"/>
      </w:pPr>
      <w:rPr>
        <w:rFonts w:hint="default"/>
      </w:rPr>
    </w:lvl>
    <w:lvl w:ilvl="1">
      <w:start w:val="4"/>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5447ED7"/>
    <w:multiLevelType w:val="multilevel"/>
    <w:tmpl w:val="ADC60F9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27133DA2"/>
    <w:multiLevelType w:val="multilevel"/>
    <w:tmpl w:val="7EEEF5A2"/>
    <w:lvl w:ilvl="0">
      <w:start w:val="4"/>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72A22BB"/>
    <w:multiLevelType w:val="multilevel"/>
    <w:tmpl w:val="1D1061D8"/>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2AE95711"/>
    <w:multiLevelType w:val="multilevel"/>
    <w:tmpl w:val="E24061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DC80B38"/>
    <w:multiLevelType w:val="multilevel"/>
    <w:tmpl w:val="41105BA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E156AE8"/>
    <w:multiLevelType w:val="multilevel"/>
    <w:tmpl w:val="2B8E5FA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E9468B2"/>
    <w:multiLevelType w:val="hybridMultilevel"/>
    <w:tmpl w:val="92BA53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DF78DA"/>
    <w:multiLevelType w:val="hybridMultilevel"/>
    <w:tmpl w:val="4E1E2FEC"/>
    <w:lvl w:ilvl="0" w:tplc="9E3E502E">
      <w:start w:val="2"/>
      <w:numFmt w:val="upperLetter"/>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9" w15:restartNumberingAfterBreak="0">
    <w:nsid w:val="44EA159F"/>
    <w:multiLevelType w:val="multilevel"/>
    <w:tmpl w:val="219CB44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48C0262D"/>
    <w:multiLevelType w:val="multilevel"/>
    <w:tmpl w:val="66CC201A"/>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9AC10E9"/>
    <w:multiLevelType w:val="multilevel"/>
    <w:tmpl w:val="EF621788"/>
    <w:lvl w:ilvl="0">
      <w:start w:val="1"/>
      <w:numFmt w:val="lowerLetter"/>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0A71AC"/>
    <w:multiLevelType w:val="multilevel"/>
    <w:tmpl w:val="050013E0"/>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564F6959"/>
    <w:multiLevelType w:val="multilevel"/>
    <w:tmpl w:val="A85423CE"/>
    <w:lvl w:ilvl="0">
      <w:start w:val="3"/>
      <w:numFmt w:val="decimal"/>
      <w:lvlText w:val="%1."/>
      <w:lvlJc w:val="left"/>
      <w:pPr>
        <w:ind w:left="720" w:hanging="360"/>
      </w:pPr>
      <w:rPr>
        <w:i w:val="0"/>
      </w:rPr>
    </w:lvl>
    <w:lvl w:ilvl="1">
      <w:start w:val="4"/>
      <w:numFmt w:val="decimal"/>
      <w:lvlText w:val="%1.%2"/>
      <w:lvlJc w:val="left"/>
      <w:pPr>
        <w:ind w:left="1065" w:hanging="705"/>
      </w:pPr>
      <w:rPr>
        <w:rFonts w:ascii="Calibri" w:eastAsia="Calibri" w:hAnsi="Calibri" w:cs="Calibri"/>
        <w:b w:val="0"/>
        <w:i/>
        <w:color w:val="2F5496"/>
        <w:sz w:val="22"/>
        <w:szCs w:val="22"/>
      </w:rPr>
    </w:lvl>
    <w:lvl w:ilvl="2">
      <w:start w:val="2"/>
      <w:numFmt w:val="decimal"/>
      <w:lvlText w:val="%1.%2.%3"/>
      <w:lvlJc w:val="left"/>
      <w:pPr>
        <w:ind w:left="1080" w:hanging="720"/>
      </w:pPr>
      <w:rPr>
        <w:rFonts w:ascii="Calibri" w:eastAsia="Calibri" w:hAnsi="Calibri" w:cs="Calibri"/>
        <w:b w:val="0"/>
        <w:i/>
        <w:color w:val="2F5496"/>
        <w:sz w:val="22"/>
        <w:szCs w:val="22"/>
      </w:rPr>
    </w:lvl>
    <w:lvl w:ilvl="3">
      <w:start w:val="2"/>
      <w:numFmt w:val="decimal"/>
      <w:lvlText w:val="%1.%2.%3.%4"/>
      <w:lvlJc w:val="left"/>
      <w:pPr>
        <w:ind w:left="1080" w:hanging="720"/>
      </w:pPr>
      <w:rPr>
        <w:rFonts w:ascii="Calibri" w:eastAsia="Calibri" w:hAnsi="Calibri" w:cs="Calibri"/>
        <w:b w:val="0"/>
        <w:i/>
        <w:color w:val="2F5496"/>
        <w:sz w:val="22"/>
        <w:szCs w:val="22"/>
      </w:rPr>
    </w:lvl>
    <w:lvl w:ilvl="4">
      <w:start w:val="1"/>
      <w:numFmt w:val="decimal"/>
      <w:lvlText w:val="%1.%2.%3.%4.%5"/>
      <w:lvlJc w:val="left"/>
      <w:pPr>
        <w:ind w:left="1440" w:hanging="1080"/>
      </w:pPr>
      <w:rPr>
        <w:rFonts w:ascii="Calibri" w:eastAsia="Calibri" w:hAnsi="Calibri" w:cs="Calibri"/>
        <w:b w:val="0"/>
        <w:i/>
        <w:color w:val="2F5496"/>
        <w:sz w:val="22"/>
        <w:szCs w:val="22"/>
      </w:rPr>
    </w:lvl>
    <w:lvl w:ilvl="5">
      <w:start w:val="1"/>
      <w:numFmt w:val="decimal"/>
      <w:lvlText w:val="%1.%2.%3.%4.%5.%6"/>
      <w:lvlJc w:val="left"/>
      <w:pPr>
        <w:ind w:left="1440" w:hanging="1080"/>
      </w:pPr>
      <w:rPr>
        <w:rFonts w:ascii="Calibri" w:eastAsia="Calibri" w:hAnsi="Calibri" w:cs="Calibri"/>
        <w:b w:val="0"/>
        <w:i/>
        <w:color w:val="2F5496"/>
        <w:sz w:val="22"/>
        <w:szCs w:val="22"/>
      </w:rPr>
    </w:lvl>
    <w:lvl w:ilvl="6">
      <w:start w:val="1"/>
      <w:numFmt w:val="decimal"/>
      <w:lvlText w:val="%1.%2.%3.%4.%5.%6.%7"/>
      <w:lvlJc w:val="left"/>
      <w:pPr>
        <w:ind w:left="1800" w:hanging="1440"/>
      </w:pPr>
      <w:rPr>
        <w:rFonts w:ascii="Calibri" w:eastAsia="Calibri" w:hAnsi="Calibri" w:cs="Calibri"/>
        <w:b w:val="0"/>
        <w:i/>
        <w:color w:val="2F5496"/>
        <w:sz w:val="22"/>
        <w:szCs w:val="22"/>
      </w:rPr>
    </w:lvl>
    <w:lvl w:ilvl="7">
      <w:start w:val="1"/>
      <w:numFmt w:val="decimal"/>
      <w:lvlText w:val="%1.%2.%3.%4.%5.%6.%7.%8"/>
      <w:lvlJc w:val="left"/>
      <w:pPr>
        <w:ind w:left="1800" w:hanging="1440"/>
      </w:pPr>
      <w:rPr>
        <w:rFonts w:ascii="Calibri" w:eastAsia="Calibri" w:hAnsi="Calibri" w:cs="Calibri"/>
        <w:b w:val="0"/>
        <w:i/>
        <w:color w:val="2F5496"/>
        <w:sz w:val="22"/>
        <w:szCs w:val="22"/>
      </w:rPr>
    </w:lvl>
    <w:lvl w:ilvl="8">
      <w:start w:val="1"/>
      <w:numFmt w:val="decimal"/>
      <w:lvlText w:val="%1.%2.%3.%4.%5.%6.%7.%8.%9"/>
      <w:lvlJc w:val="left"/>
      <w:pPr>
        <w:ind w:left="2160" w:hanging="1800"/>
      </w:pPr>
      <w:rPr>
        <w:rFonts w:ascii="Calibri" w:eastAsia="Calibri" w:hAnsi="Calibri" w:cs="Calibri"/>
        <w:b w:val="0"/>
        <w:i/>
        <w:color w:val="2F5496"/>
        <w:sz w:val="22"/>
        <w:szCs w:val="22"/>
      </w:rPr>
    </w:lvl>
  </w:abstractNum>
  <w:abstractNum w:abstractNumId="24" w15:restartNumberingAfterBreak="0">
    <w:nsid w:val="5BD42D16"/>
    <w:multiLevelType w:val="hybridMultilevel"/>
    <w:tmpl w:val="A8B6F60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537EF0"/>
    <w:multiLevelType w:val="multilevel"/>
    <w:tmpl w:val="1D1E5D14"/>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2157DB6"/>
    <w:multiLevelType w:val="multilevel"/>
    <w:tmpl w:val="627A48EA"/>
    <w:styleLink w:val="TA"/>
    <w:lvl w:ilvl="0">
      <w:start w:val="1"/>
      <w:numFmt w:val="decimal"/>
      <w:suff w:val="space"/>
      <w:lvlText w:val="%1"/>
      <w:lvlJc w:val="left"/>
      <w:pPr>
        <w:ind w:left="432" w:hanging="432"/>
      </w:pPr>
      <w:rPr>
        <w:rFonts w:ascii="Times New Roman" w:hAnsi="Times New Roman" w:hint="default"/>
        <w:color w:val="auto"/>
        <w:sz w:val="28"/>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27" w15:restartNumberingAfterBreak="0">
    <w:nsid w:val="64207200"/>
    <w:multiLevelType w:val="hybridMultilevel"/>
    <w:tmpl w:val="A8B6F60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52D2E7F"/>
    <w:multiLevelType w:val="multilevel"/>
    <w:tmpl w:val="D702236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D9F3671"/>
    <w:multiLevelType w:val="multilevel"/>
    <w:tmpl w:val="78E66B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6F974462"/>
    <w:multiLevelType w:val="hybridMultilevel"/>
    <w:tmpl w:val="5EF67F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F31B90"/>
    <w:multiLevelType w:val="multilevel"/>
    <w:tmpl w:val="33CC5EC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74605726"/>
    <w:multiLevelType w:val="multilevel"/>
    <w:tmpl w:val="23AE12C0"/>
    <w:lvl w:ilvl="0">
      <w:start w:val="1"/>
      <w:numFmt w:val="upperLetter"/>
      <w:lvlText w:val="%1."/>
      <w:lvlJc w:val="left"/>
      <w:pPr>
        <w:ind w:left="720" w:hanging="360"/>
      </w:pPr>
      <w:rPr>
        <w:rFonts w:hint="default"/>
        <w:i w:val="0"/>
        <w:iCs w:val="0"/>
      </w:rPr>
    </w:lvl>
    <w:lvl w:ilvl="1">
      <w:start w:val="1"/>
      <w:numFmt w:val="decimal"/>
      <w:lvlText w:val="%2."/>
      <w:lvlJc w:val="left"/>
      <w:pPr>
        <w:ind w:left="900" w:hanging="540"/>
      </w:pPr>
      <w:rPr>
        <w:rFonts w:hint="default"/>
        <w:b w:val="0"/>
        <w:i w:val="0"/>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6631877"/>
    <w:multiLevelType w:val="multilevel"/>
    <w:tmpl w:val="16868502"/>
    <w:styleLink w:val="TAfulllist"/>
    <w:lvl w:ilvl="0">
      <w:start w:val="1"/>
      <w:numFmt w:val="decimal"/>
      <w:lvlText w:val="%1.1"/>
      <w:lvlJc w:val="left"/>
      <w:pPr>
        <w:ind w:left="720" w:hanging="360"/>
      </w:pPr>
      <w:rPr>
        <w:rFonts w:hint="default"/>
      </w:rPr>
    </w:lvl>
    <w:lvl w:ilvl="1">
      <w:start w:val="1"/>
      <w:numFmt w:val="decimal"/>
      <w:lvlText w:val="%2"/>
      <w:lvlJc w:val="left"/>
      <w:pPr>
        <w:ind w:left="1080" w:hanging="360"/>
      </w:pPr>
      <w:rPr>
        <w:rFonts w:ascii="Times New Roman" w:hAnsi="Times New Roman" w:hint="default"/>
        <w:b/>
        <w:color w:val="auto"/>
        <w:sz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4" w15:restartNumberingAfterBreak="0">
    <w:nsid w:val="7C5645F2"/>
    <w:multiLevelType w:val="multilevel"/>
    <w:tmpl w:val="4E92AB8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5" w15:restartNumberingAfterBreak="0">
    <w:nsid w:val="7D9759FA"/>
    <w:multiLevelType w:val="hybridMultilevel"/>
    <w:tmpl w:val="48262FF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876699679">
    <w:abstractNumId w:val="31"/>
  </w:num>
  <w:num w:numId="2" w16cid:durableId="1684431813">
    <w:abstractNumId w:val="19"/>
  </w:num>
  <w:num w:numId="3" w16cid:durableId="2145387296">
    <w:abstractNumId w:val="0"/>
  </w:num>
  <w:num w:numId="4" w16cid:durableId="1291322506">
    <w:abstractNumId w:val="21"/>
  </w:num>
  <w:num w:numId="5" w16cid:durableId="526334691">
    <w:abstractNumId w:val="4"/>
  </w:num>
  <w:num w:numId="6" w16cid:durableId="2065372183">
    <w:abstractNumId w:val="15"/>
  </w:num>
  <w:num w:numId="7" w16cid:durableId="1411580199">
    <w:abstractNumId w:val="25"/>
  </w:num>
  <w:num w:numId="8" w16cid:durableId="1723364464">
    <w:abstractNumId w:val="23"/>
  </w:num>
  <w:num w:numId="9" w16cid:durableId="797719184">
    <w:abstractNumId w:val="7"/>
  </w:num>
  <w:num w:numId="10" w16cid:durableId="632445433">
    <w:abstractNumId w:val="20"/>
  </w:num>
  <w:num w:numId="11" w16cid:durableId="1953778941">
    <w:abstractNumId w:val="28"/>
  </w:num>
  <w:num w:numId="12" w16cid:durableId="1061096372">
    <w:abstractNumId w:val="1"/>
  </w:num>
  <w:num w:numId="13" w16cid:durableId="629555122">
    <w:abstractNumId w:val="11"/>
  </w:num>
  <w:num w:numId="14" w16cid:durableId="1781021596">
    <w:abstractNumId w:val="13"/>
  </w:num>
  <w:num w:numId="15" w16cid:durableId="1710950659">
    <w:abstractNumId w:val="16"/>
  </w:num>
  <w:num w:numId="16" w16cid:durableId="1432513038">
    <w:abstractNumId w:val="12"/>
  </w:num>
  <w:num w:numId="17" w16cid:durableId="556473116">
    <w:abstractNumId w:val="29"/>
  </w:num>
  <w:num w:numId="18" w16cid:durableId="814296984">
    <w:abstractNumId w:val="14"/>
  </w:num>
  <w:num w:numId="19" w16cid:durableId="1094715487">
    <w:abstractNumId w:val="2"/>
  </w:num>
  <w:num w:numId="20" w16cid:durableId="2081125042">
    <w:abstractNumId w:val="35"/>
  </w:num>
  <w:num w:numId="21" w16cid:durableId="354044490">
    <w:abstractNumId w:val="10"/>
  </w:num>
  <w:num w:numId="22" w16cid:durableId="1237016468">
    <w:abstractNumId w:val="32"/>
  </w:num>
  <w:num w:numId="23" w16cid:durableId="498926084">
    <w:abstractNumId w:val="3"/>
  </w:num>
  <w:num w:numId="24" w16cid:durableId="1625040728">
    <w:abstractNumId w:val="22"/>
  </w:num>
  <w:num w:numId="25" w16cid:durableId="790560934">
    <w:abstractNumId w:val="18"/>
  </w:num>
  <w:num w:numId="26" w16cid:durableId="345984888">
    <w:abstractNumId w:val="5"/>
  </w:num>
  <w:num w:numId="27" w16cid:durableId="230508421">
    <w:abstractNumId w:val="30"/>
  </w:num>
  <w:num w:numId="28" w16cid:durableId="499663427">
    <w:abstractNumId w:val="17"/>
  </w:num>
  <w:num w:numId="29" w16cid:durableId="263609553">
    <w:abstractNumId w:val="6"/>
  </w:num>
  <w:num w:numId="30" w16cid:durableId="987515998">
    <w:abstractNumId w:val="33"/>
  </w:num>
  <w:num w:numId="31" w16cid:durableId="2045711821">
    <w:abstractNumId w:val="26"/>
  </w:num>
  <w:num w:numId="32" w16cid:durableId="1739478712">
    <w:abstractNumId w:val="8"/>
  </w:num>
  <w:num w:numId="33" w16cid:durableId="83761810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232930823">
    <w:abstractNumId w:val="9"/>
  </w:num>
  <w:num w:numId="35" w16cid:durableId="853223365">
    <w:abstractNumId w:val="24"/>
  </w:num>
  <w:num w:numId="36" w16cid:durableId="749153050">
    <w:abstractNumId w:val="34"/>
  </w:num>
  <w:num w:numId="37" w16cid:durableId="675812300">
    <w:abstractNumId w:val="27"/>
  </w:num>
  <w:numIdMacAtCleanup w:val="3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ckyras">
    <w15:presenceInfo w15:providerId="None" w15:userId="Ackyr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F45"/>
    <w:rsid w:val="00020EC2"/>
    <w:rsid w:val="00025347"/>
    <w:rsid w:val="000260A4"/>
    <w:rsid w:val="00055279"/>
    <w:rsid w:val="00077B1C"/>
    <w:rsid w:val="000B03D6"/>
    <w:rsid w:val="000B54D2"/>
    <w:rsid w:val="000F66A7"/>
    <w:rsid w:val="001065E1"/>
    <w:rsid w:val="00120837"/>
    <w:rsid w:val="001231F1"/>
    <w:rsid w:val="00143618"/>
    <w:rsid w:val="001665F9"/>
    <w:rsid w:val="00173DCF"/>
    <w:rsid w:val="00180E1E"/>
    <w:rsid w:val="00187A31"/>
    <w:rsid w:val="001923A9"/>
    <w:rsid w:val="00196658"/>
    <w:rsid w:val="001A3B6B"/>
    <w:rsid w:val="001C6B12"/>
    <w:rsid w:val="001D1DDF"/>
    <w:rsid w:val="001D1F29"/>
    <w:rsid w:val="001D49C0"/>
    <w:rsid w:val="002050F9"/>
    <w:rsid w:val="0021266D"/>
    <w:rsid w:val="002140A5"/>
    <w:rsid w:val="00214353"/>
    <w:rsid w:val="00225F53"/>
    <w:rsid w:val="00252021"/>
    <w:rsid w:val="00252C2B"/>
    <w:rsid w:val="00253E36"/>
    <w:rsid w:val="00264B61"/>
    <w:rsid w:val="002677CB"/>
    <w:rsid w:val="00292B60"/>
    <w:rsid w:val="002B56AD"/>
    <w:rsid w:val="002D0FE7"/>
    <w:rsid w:val="002D12A6"/>
    <w:rsid w:val="002D4A3F"/>
    <w:rsid w:val="002D7D72"/>
    <w:rsid w:val="00303115"/>
    <w:rsid w:val="00304943"/>
    <w:rsid w:val="00304CF0"/>
    <w:rsid w:val="00306904"/>
    <w:rsid w:val="003069DC"/>
    <w:rsid w:val="00316158"/>
    <w:rsid w:val="00320FF4"/>
    <w:rsid w:val="00351551"/>
    <w:rsid w:val="00354C08"/>
    <w:rsid w:val="00356C92"/>
    <w:rsid w:val="0036685B"/>
    <w:rsid w:val="0038637B"/>
    <w:rsid w:val="00390399"/>
    <w:rsid w:val="0039207E"/>
    <w:rsid w:val="00392C05"/>
    <w:rsid w:val="003930E8"/>
    <w:rsid w:val="003A2EA5"/>
    <w:rsid w:val="003C1DF9"/>
    <w:rsid w:val="003E4C5E"/>
    <w:rsid w:val="003F317B"/>
    <w:rsid w:val="003F3BB6"/>
    <w:rsid w:val="00405244"/>
    <w:rsid w:val="00405864"/>
    <w:rsid w:val="00415D10"/>
    <w:rsid w:val="0042048E"/>
    <w:rsid w:val="00426CC3"/>
    <w:rsid w:val="0043353E"/>
    <w:rsid w:val="00435641"/>
    <w:rsid w:val="00436616"/>
    <w:rsid w:val="00437C53"/>
    <w:rsid w:val="00442C29"/>
    <w:rsid w:val="00464ED5"/>
    <w:rsid w:val="00473024"/>
    <w:rsid w:val="00475B62"/>
    <w:rsid w:val="0047673E"/>
    <w:rsid w:val="004776D9"/>
    <w:rsid w:val="004803B4"/>
    <w:rsid w:val="0048705C"/>
    <w:rsid w:val="00497A0C"/>
    <w:rsid w:val="004B1F5B"/>
    <w:rsid w:val="004B4830"/>
    <w:rsid w:val="004B60C4"/>
    <w:rsid w:val="004D55BB"/>
    <w:rsid w:val="004E26D7"/>
    <w:rsid w:val="005006E3"/>
    <w:rsid w:val="00524F94"/>
    <w:rsid w:val="005275DA"/>
    <w:rsid w:val="0053611E"/>
    <w:rsid w:val="0055438C"/>
    <w:rsid w:val="00556EAA"/>
    <w:rsid w:val="005575B5"/>
    <w:rsid w:val="00566BA3"/>
    <w:rsid w:val="00571ACF"/>
    <w:rsid w:val="005733F7"/>
    <w:rsid w:val="00577498"/>
    <w:rsid w:val="005778F6"/>
    <w:rsid w:val="00583392"/>
    <w:rsid w:val="00593D29"/>
    <w:rsid w:val="005A36E2"/>
    <w:rsid w:val="005A3E2E"/>
    <w:rsid w:val="005A6E70"/>
    <w:rsid w:val="005B0A03"/>
    <w:rsid w:val="00600104"/>
    <w:rsid w:val="00612694"/>
    <w:rsid w:val="00617342"/>
    <w:rsid w:val="006671FA"/>
    <w:rsid w:val="00677925"/>
    <w:rsid w:val="00682E70"/>
    <w:rsid w:val="00685DF9"/>
    <w:rsid w:val="006A1694"/>
    <w:rsid w:val="006A5F1C"/>
    <w:rsid w:val="006C729A"/>
    <w:rsid w:val="006D48F9"/>
    <w:rsid w:val="006D7736"/>
    <w:rsid w:val="006E0FF3"/>
    <w:rsid w:val="007033EF"/>
    <w:rsid w:val="0071725A"/>
    <w:rsid w:val="0073489E"/>
    <w:rsid w:val="00734F45"/>
    <w:rsid w:val="00736E5F"/>
    <w:rsid w:val="007510BC"/>
    <w:rsid w:val="007519FE"/>
    <w:rsid w:val="00760060"/>
    <w:rsid w:val="007635C6"/>
    <w:rsid w:val="00783D1D"/>
    <w:rsid w:val="007A0A65"/>
    <w:rsid w:val="007B5827"/>
    <w:rsid w:val="007C3FF5"/>
    <w:rsid w:val="007F7385"/>
    <w:rsid w:val="008040FB"/>
    <w:rsid w:val="00820283"/>
    <w:rsid w:val="00823E78"/>
    <w:rsid w:val="008400F1"/>
    <w:rsid w:val="00840520"/>
    <w:rsid w:val="0086179B"/>
    <w:rsid w:val="0088186B"/>
    <w:rsid w:val="0088522E"/>
    <w:rsid w:val="00893CBE"/>
    <w:rsid w:val="00897BAF"/>
    <w:rsid w:val="008A1CED"/>
    <w:rsid w:val="008B130A"/>
    <w:rsid w:val="008B3717"/>
    <w:rsid w:val="008C2DAE"/>
    <w:rsid w:val="008D5725"/>
    <w:rsid w:val="008E27A1"/>
    <w:rsid w:val="009021BB"/>
    <w:rsid w:val="00914955"/>
    <w:rsid w:val="00914BA5"/>
    <w:rsid w:val="00936FED"/>
    <w:rsid w:val="0095162D"/>
    <w:rsid w:val="00965F02"/>
    <w:rsid w:val="009711E5"/>
    <w:rsid w:val="00977DD7"/>
    <w:rsid w:val="009A635A"/>
    <w:rsid w:val="009B1931"/>
    <w:rsid w:val="009D0A65"/>
    <w:rsid w:val="009E1F2C"/>
    <w:rsid w:val="009E68AA"/>
    <w:rsid w:val="009F0601"/>
    <w:rsid w:val="00A12A2F"/>
    <w:rsid w:val="00A1380A"/>
    <w:rsid w:val="00A17CA1"/>
    <w:rsid w:val="00A2766E"/>
    <w:rsid w:val="00A576A0"/>
    <w:rsid w:val="00A611D4"/>
    <w:rsid w:val="00A66089"/>
    <w:rsid w:val="00A80DE3"/>
    <w:rsid w:val="00A86B13"/>
    <w:rsid w:val="00A94CAC"/>
    <w:rsid w:val="00AA071C"/>
    <w:rsid w:val="00AA3614"/>
    <w:rsid w:val="00AA6C3E"/>
    <w:rsid w:val="00AB1853"/>
    <w:rsid w:val="00AB1AFC"/>
    <w:rsid w:val="00AD54B6"/>
    <w:rsid w:val="00AE2B70"/>
    <w:rsid w:val="00AE336B"/>
    <w:rsid w:val="00AE5FD7"/>
    <w:rsid w:val="00AF1B00"/>
    <w:rsid w:val="00B03663"/>
    <w:rsid w:val="00B04FA4"/>
    <w:rsid w:val="00B16188"/>
    <w:rsid w:val="00B23397"/>
    <w:rsid w:val="00B42DB4"/>
    <w:rsid w:val="00B47186"/>
    <w:rsid w:val="00B5163C"/>
    <w:rsid w:val="00B53138"/>
    <w:rsid w:val="00B60DDF"/>
    <w:rsid w:val="00B6286E"/>
    <w:rsid w:val="00B63B4C"/>
    <w:rsid w:val="00B80C34"/>
    <w:rsid w:val="00B93FE8"/>
    <w:rsid w:val="00BB7A6E"/>
    <w:rsid w:val="00BC05C0"/>
    <w:rsid w:val="00BC6DD5"/>
    <w:rsid w:val="00BD45E5"/>
    <w:rsid w:val="00BD472B"/>
    <w:rsid w:val="00BE12E7"/>
    <w:rsid w:val="00C01664"/>
    <w:rsid w:val="00C04B3A"/>
    <w:rsid w:val="00C12A01"/>
    <w:rsid w:val="00C460A0"/>
    <w:rsid w:val="00C47A42"/>
    <w:rsid w:val="00C53BE1"/>
    <w:rsid w:val="00C54CB2"/>
    <w:rsid w:val="00C70BEF"/>
    <w:rsid w:val="00C71015"/>
    <w:rsid w:val="00C83BBE"/>
    <w:rsid w:val="00C878E4"/>
    <w:rsid w:val="00CB21DE"/>
    <w:rsid w:val="00CF0508"/>
    <w:rsid w:val="00D01EAC"/>
    <w:rsid w:val="00D02249"/>
    <w:rsid w:val="00D05803"/>
    <w:rsid w:val="00D56466"/>
    <w:rsid w:val="00D56967"/>
    <w:rsid w:val="00D579E2"/>
    <w:rsid w:val="00D83185"/>
    <w:rsid w:val="00DA00AC"/>
    <w:rsid w:val="00DB00F4"/>
    <w:rsid w:val="00DB0469"/>
    <w:rsid w:val="00DB3515"/>
    <w:rsid w:val="00DB5DD2"/>
    <w:rsid w:val="00DC36AD"/>
    <w:rsid w:val="00DC5758"/>
    <w:rsid w:val="00DF0C6D"/>
    <w:rsid w:val="00DF6DAB"/>
    <w:rsid w:val="00E37D3F"/>
    <w:rsid w:val="00E41DE5"/>
    <w:rsid w:val="00E44559"/>
    <w:rsid w:val="00E45138"/>
    <w:rsid w:val="00E477F7"/>
    <w:rsid w:val="00E51202"/>
    <w:rsid w:val="00E54367"/>
    <w:rsid w:val="00E72502"/>
    <w:rsid w:val="00E7465B"/>
    <w:rsid w:val="00E756BD"/>
    <w:rsid w:val="00E7636D"/>
    <w:rsid w:val="00E84511"/>
    <w:rsid w:val="00E90C67"/>
    <w:rsid w:val="00E924C1"/>
    <w:rsid w:val="00E96B78"/>
    <w:rsid w:val="00EA61F7"/>
    <w:rsid w:val="00EA695B"/>
    <w:rsid w:val="00EB0A76"/>
    <w:rsid w:val="00EC0228"/>
    <w:rsid w:val="00EC3870"/>
    <w:rsid w:val="00EC632F"/>
    <w:rsid w:val="00ED252E"/>
    <w:rsid w:val="00ED5CBC"/>
    <w:rsid w:val="00EE53F6"/>
    <w:rsid w:val="00EF1544"/>
    <w:rsid w:val="00EF57EE"/>
    <w:rsid w:val="00F17879"/>
    <w:rsid w:val="00F339B1"/>
    <w:rsid w:val="00F368B3"/>
    <w:rsid w:val="00F61D0A"/>
    <w:rsid w:val="00F709D1"/>
    <w:rsid w:val="00F71277"/>
    <w:rsid w:val="00F723BD"/>
    <w:rsid w:val="00F82818"/>
    <w:rsid w:val="00F850EB"/>
    <w:rsid w:val="00F90B73"/>
    <w:rsid w:val="00F96833"/>
    <w:rsid w:val="00FA4E9C"/>
    <w:rsid w:val="00FB0502"/>
    <w:rsid w:val="00FB35FB"/>
    <w:rsid w:val="00FC714C"/>
    <w:rsid w:val="00FF1D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B3CA6"/>
  <w15:docId w15:val="{090C9A77-A8E4-4B45-B0BD-83BF6FE91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DD2"/>
  </w:style>
  <w:style w:type="paragraph" w:styleId="Heading1">
    <w:name w:val="heading 1"/>
    <w:basedOn w:val="Normal"/>
    <w:next w:val="Normal"/>
    <w:link w:val="Heading1Char"/>
    <w:uiPriority w:val="9"/>
    <w:qFormat/>
    <w:rsid w:val="006554BE"/>
    <w:pPr>
      <w:keepNext/>
      <w:keepLines/>
      <w:numPr>
        <w:numId w:val="32"/>
      </w:numPr>
      <w:spacing w:after="12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AA6C3E"/>
    <w:pPr>
      <w:keepNext/>
      <w:keepLines/>
      <w:numPr>
        <w:ilvl w:val="1"/>
        <w:numId w:val="32"/>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D1DB9"/>
    <w:pPr>
      <w:keepNext/>
      <w:keepLines/>
      <w:numPr>
        <w:ilvl w:val="2"/>
        <w:numId w:val="32"/>
      </w:numPr>
      <w:spacing w:before="40"/>
      <w:jc w:val="left"/>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252021"/>
    <w:pPr>
      <w:keepNext/>
      <w:numPr>
        <w:ilvl w:val="3"/>
        <w:numId w:val="32"/>
      </w:numPr>
      <w:spacing w:before="240" w:after="60" w:line="240" w:lineRule="auto"/>
      <w:jc w:val="left"/>
      <w:outlineLvl w:val="3"/>
    </w:pPr>
    <w:rPr>
      <w:b/>
      <w:bCs/>
      <w:szCs w:val="28"/>
    </w:rPr>
  </w:style>
  <w:style w:type="paragraph" w:styleId="Heading5">
    <w:name w:val="heading 5"/>
    <w:basedOn w:val="Normal"/>
    <w:next w:val="Normal"/>
    <w:link w:val="Heading5Char"/>
    <w:uiPriority w:val="9"/>
    <w:unhideWhenUsed/>
    <w:qFormat/>
    <w:rsid w:val="005778F6"/>
    <w:pPr>
      <w:numPr>
        <w:ilvl w:val="4"/>
        <w:numId w:val="32"/>
      </w:numPr>
      <w:spacing w:before="240" w:after="60" w:line="240" w:lineRule="auto"/>
      <w:jc w:val="left"/>
      <w:outlineLvl w:val="4"/>
    </w:pPr>
    <w:rPr>
      <w:b/>
      <w:bCs/>
      <w:iCs/>
      <w:szCs w:val="26"/>
    </w:rPr>
  </w:style>
  <w:style w:type="paragraph" w:styleId="Heading6">
    <w:name w:val="heading 6"/>
    <w:basedOn w:val="Normal"/>
    <w:next w:val="Normal"/>
    <w:link w:val="Heading6Char"/>
    <w:uiPriority w:val="9"/>
    <w:semiHidden/>
    <w:unhideWhenUsed/>
    <w:qFormat/>
    <w:rsid w:val="002F1AE7"/>
    <w:pPr>
      <w:numPr>
        <w:ilvl w:val="5"/>
        <w:numId w:val="32"/>
      </w:numPr>
      <w:spacing w:before="240" w:after="60" w:line="240" w:lineRule="auto"/>
      <w:jc w:val="left"/>
      <w:outlineLvl w:val="5"/>
    </w:pPr>
    <w:rPr>
      <w:b/>
      <w:bCs/>
      <w:sz w:val="22"/>
    </w:rPr>
  </w:style>
  <w:style w:type="paragraph" w:styleId="Heading7">
    <w:name w:val="heading 7"/>
    <w:basedOn w:val="Normal"/>
    <w:next w:val="Normal"/>
    <w:link w:val="Heading7Char"/>
    <w:uiPriority w:val="9"/>
    <w:unhideWhenUsed/>
    <w:qFormat/>
    <w:rsid w:val="00A64CF3"/>
    <w:pPr>
      <w:numPr>
        <w:ilvl w:val="6"/>
        <w:numId w:val="32"/>
      </w:numPr>
      <w:spacing w:line="240" w:lineRule="auto"/>
      <w:jc w:val="left"/>
      <w:outlineLvl w:val="6"/>
    </w:pPr>
    <w:rPr>
      <w:color w:val="FFFFFF" w:themeColor="background1"/>
    </w:rPr>
  </w:style>
  <w:style w:type="paragraph" w:styleId="Heading8">
    <w:name w:val="heading 8"/>
    <w:basedOn w:val="Normal"/>
    <w:next w:val="Normal"/>
    <w:link w:val="Heading8Char"/>
    <w:uiPriority w:val="9"/>
    <w:semiHidden/>
    <w:unhideWhenUsed/>
    <w:qFormat/>
    <w:rsid w:val="002F1AE7"/>
    <w:pPr>
      <w:numPr>
        <w:ilvl w:val="7"/>
        <w:numId w:val="32"/>
      </w:numPr>
      <w:spacing w:before="240" w:after="60" w:line="240" w:lineRule="auto"/>
      <w:jc w:val="left"/>
      <w:outlineLvl w:val="7"/>
    </w:pPr>
    <w:rPr>
      <w:rFonts w:asciiTheme="minorHAnsi" w:hAnsiTheme="minorHAnsi"/>
      <w:i/>
      <w:iCs/>
    </w:rPr>
  </w:style>
  <w:style w:type="paragraph" w:styleId="Heading9">
    <w:name w:val="heading 9"/>
    <w:basedOn w:val="Normal"/>
    <w:next w:val="Normal"/>
    <w:link w:val="Heading9Char"/>
    <w:uiPriority w:val="9"/>
    <w:semiHidden/>
    <w:unhideWhenUsed/>
    <w:qFormat/>
    <w:rsid w:val="002F1AE7"/>
    <w:pPr>
      <w:numPr>
        <w:ilvl w:val="8"/>
        <w:numId w:val="32"/>
      </w:numPr>
      <w:spacing w:before="240" w:after="60" w:line="240" w:lineRule="auto"/>
      <w:jc w:val="left"/>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550EC2"/>
    <w:rPr>
      <w:rFonts w:eastAsiaTheme="majorEastAsia" w:cstheme="majorBidi"/>
      <w:b/>
      <w:color w:val="000000" w:themeColor="text1"/>
      <w:sz w:val="28"/>
      <w:szCs w:val="32"/>
    </w:rPr>
  </w:style>
  <w:style w:type="paragraph" w:styleId="Header">
    <w:name w:val="header"/>
    <w:basedOn w:val="Normal"/>
    <w:link w:val="HeaderChar"/>
    <w:uiPriority w:val="99"/>
    <w:unhideWhenUsed/>
    <w:rsid w:val="00E333A2"/>
    <w:pPr>
      <w:tabs>
        <w:tab w:val="center" w:pos="4419"/>
        <w:tab w:val="right" w:pos="8838"/>
      </w:tabs>
      <w:spacing w:line="240" w:lineRule="auto"/>
    </w:pPr>
  </w:style>
  <w:style w:type="character" w:customStyle="1" w:styleId="HeaderChar">
    <w:name w:val="Header Char"/>
    <w:basedOn w:val="DefaultParagraphFont"/>
    <w:link w:val="Header"/>
    <w:uiPriority w:val="99"/>
    <w:rsid w:val="00E333A2"/>
  </w:style>
  <w:style w:type="paragraph" w:styleId="Footer">
    <w:name w:val="footer"/>
    <w:basedOn w:val="Normal"/>
    <w:link w:val="FooterChar"/>
    <w:uiPriority w:val="99"/>
    <w:unhideWhenUsed/>
    <w:rsid w:val="00E333A2"/>
    <w:pPr>
      <w:tabs>
        <w:tab w:val="center" w:pos="4419"/>
        <w:tab w:val="right" w:pos="8838"/>
      </w:tabs>
      <w:spacing w:line="240" w:lineRule="auto"/>
    </w:pPr>
  </w:style>
  <w:style w:type="character" w:customStyle="1" w:styleId="FooterChar">
    <w:name w:val="Footer Char"/>
    <w:basedOn w:val="DefaultParagraphFont"/>
    <w:link w:val="Footer"/>
    <w:uiPriority w:val="99"/>
    <w:rsid w:val="00E333A2"/>
  </w:style>
  <w:style w:type="paragraph" w:styleId="TOCHeading">
    <w:name w:val="TOC Heading"/>
    <w:basedOn w:val="Heading1"/>
    <w:next w:val="Normal"/>
    <w:uiPriority w:val="39"/>
    <w:unhideWhenUsed/>
    <w:qFormat/>
    <w:rsid w:val="00BB3A35"/>
    <w:pPr>
      <w:spacing w:before="240" w:after="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CB4A50"/>
    <w:pPr>
      <w:tabs>
        <w:tab w:val="right" w:leader="dot" w:pos="8213"/>
      </w:tabs>
      <w:spacing w:after="100"/>
      <w:ind w:left="360" w:firstLine="0"/>
    </w:pPr>
  </w:style>
  <w:style w:type="character" w:styleId="Hyperlink">
    <w:name w:val="Hyperlink"/>
    <w:basedOn w:val="DefaultParagraphFont"/>
    <w:uiPriority w:val="99"/>
    <w:unhideWhenUsed/>
    <w:rsid w:val="00BB3A35"/>
    <w:rPr>
      <w:color w:val="0563C1" w:themeColor="hyperlink"/>
      <w:u w:val="single"/>
    </w:rPr>
  </w:style>
  <w:style w:type="character" w:customStyle="1" w:styleId="Heading2Char">
    <w:name w:val="Heading 2 Char"/>
    <w:basedOn w:val="DefaultParagraphFont"/>
    <w:link w:val="Heading2"/>
    <w:uiPriority w:val="9"/>
    <w:rsid w:val="00AA6C3E"/>
    <w:rPr>
      <w:rFonts w:eastAsiaTheme="majorEastAsia" w:cstheme="majorBidi"/>
      <w:b/>
      <w:color w:val="000000" w:themeColor="text1"/>
      <w:szCs w:val="26"/>
    </w:rPr>
  </w:style>
  <w:style w:type="paragraph" w:styleId="ListParagraph">
    <w:name w:val="List Paragraph"/>
    <w:basedOn w:val="Normal"/>
    <w:uiPriority w:val="34"/>
    <w:qFormat/>
    <w:rsid w:val="00AA73B9"/>
    <w:pPr>
      <w:ind w:left="720"/>
      <w:contextualSpacing/>
    </w:pPr>
  </w:style>
  <w:style w:type="numbering" w:customStyle="1" w:styleId="Style1">
    <w:name w:val="Style1"/>
    <w:uiPriority w:val="99"/>
    <w:rsid w:val="00AD5002"/>
  </w:style>
  <w:style w:type="numbering" w:customStyle="1" w:styleId="Headings">
    <w:name w:val="Headings"/>
    <w:uiPriority w:val="99"/>
    <w:rsid w:val="00AD5002"/>
  </w:style>
  <w:style w:type="paragraph" w:styleId="TOC2">
    <w:name w:val="toc 2"/>
    <w:basedOn w:val="Normal"/>
    <w:next w:val="Normal"/>
    <w:autoRedefine/>
    <w:uiPriority w:val="39"/>
    <w:unhideWhenUsed/>
    <w:rsid w:val="00CD1DB9"/>
    <w:pPr>
      <w:spacing w:after="100"/>
      <w:ind w:left="240"/>
    </w:pPr>
  </w:style>
  <w:style w:type="character" w:customStyle="1" w:styleId="Heading3Char">
    <w:name w:val="Heading 3 Char"/>
    <w:basedOn w:val="DefaultParagraphFont"/>
    <w:link w:val="Heading3"/>
    <w:uiPriority w:val="9"/>
    <w:rsid w:val="00CD1DB9"/>
    <w:rPr>
      <w:rFonts w:eastAsiaTheme="majorEastAsia" w:cstheme="majorBidi"/>
      <w:b/>
      <w:color w:val="000000" w:themeColor="text1"/>
    </w:rPr>
  </w:style>
  <w:style w:type="paragraph" w:styleId="TableofFigures">
    <w:name w:val="table of figures"/>
    <w:basedOn w:val="Normal"/>
    <w:next w:val="Normal"/>
    <w:uiPriority w:val="99"/>
    <w:unhideWhenUsed/>
    <w:rsid w:val="00CD1DB9"/>
  </w:style>
  <w:style w:type="paragraph" w:styleId="TOC3">
    <w:name w:val="toc 3"/>
    <w:basedOn w:val="Normal"/>
    <w:next w:val="Normal"/>
    <w:autoRedefine/>
    <w:uiPriority w:val="39"/>
    <w:unhideWhenUsed/>
    <w:rsid w:val="00CD1DB9"/>
    <w:pPr>
      <w:spacing w:after="100"/>
      <w:ind w:left="480"/>
    </w:pPr>
  </w:style>
  <w:style w:type="paragraph" w:styleId="Caption">
    <w:name w:val="caption"/>
    <w:basedOn w:val="Normal"/>
    <w:next w:val="Normal"/>
    <w:uiPriority w:val="35"/>
    <w:unhideWhenUsed/>
    <w:qFormat/>
    <w:rsid w:val="00F519B7"/>
    <w:pPr>
      <w:spacing w:after="200" w:line="240" w:lineRule="auto"/>
    </w:pPr>
    <w:rPr>
      <w:i/>
      <w:iCs/>
      <w:color w:val="44546A" w:themeColor="text2"/>
      <w:sz w:val="18"/>
      <w:szCs w:val="18"/>
    </w:rPr>
  </w:style>
  <w:style w:type="table" w:styleId="TableGrid">
    <w:name w:val="Table Grid"/>
    <w:basedOn w:val="TableNormal"/>
    <w:uiPriority w:val="39"/>
    <w:rsid w:val="00E267B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BAB">
    <w:name w:val="Heading BAB"/>
    <w:basedOn w:val="Heading1"/>
    <w:next w:val="Normal"/>
    <w:link w:val="HeadingBABChar"/>
    <w:qFormat/>
    <w:rsid w:val="00E107DE"/>
    <w:pPr>
      <w:spacing w:after="0"/>
    </w:pPr>
  </w:style>
  <w:style w:type="paragraph" w:customStyle="1" w:styleId="LAMPIRAN">
    <w:name w:val="LAMPIRAN"/>
    <w:basedOn w:val="Normal"/>
    <w:link w:val="LAMPIRANChar"/>
    <w:qFormat/>
    <w:rsid w:val="001A128C"/>
    <w:rPr>
      <w:b/>
    </w:rPr>
  </w:style>
  <w:style w:type="character" w:customStyle="1" w:styleId="HeadingBABChar">
    <w:name w:val="Heading BAB Char"/>
    <w:basedOn w:val="Heading1Char"/>
    <w:link w:val="HeadingBAB"/>
    <w:rsid w:val="00E107DE"/>
    <w:rPr>
      <w:rFonts w:eastAsiaTheme="majorEastAsia" w:cstheme="majorBidi"/>
      <w:b/>
      <w:color w:val="000000" w:themeColor="text1"/>
      <w:sz w:val="28"/>
      <w:szCs w:val="32"/>
    </w:rPr>
  </w:style>
  <w:style w:type="paragraph" w:styleId="Bibliography">
    <w:name w:val="Bibliography"/>
    <w:basedOn w:val="Normal"/>
    <w:next w:val="Normal"/>
    <w:uiPriority w:val="37"/>
    <w:unhideWhenUsed/>
    <w:rsid w:val="001C3703"/>
  </w:style>
  <w:style w:type="character" w:customStyle="1" w:styleId="LAMPIRANChar">
    <w:name w:val="LAMPIRAN Char"/>
    <w:basedOn w:val="DefaultParagraphFont"/>
    <w:link w:val="LAMPIRAN"/>
    <w:rsid w:val="001A128C"/>
    <w:rPr>
      <w:rFonts w:ascii="Times New Roman" w:hAnsi="Times New Roman"/>
      <w:b/>
      <w:sz w:val="24"/>
    </w:rPr>
  </w:style>
  <w:style w:type="character" w:customStyle="1" w:styleId="Heading4Char">
    <w:name w:val="Heading 4 Char"/>
    <w:basedOn w:val="DefaultParagraphFont"/>
    <w:link w:val="Heading4"/>
    <w:uiPriority w:val="9"/>
    <w:rsid w:val="00252021"/>
    <w:rPr>
      <w:b/>
      <w:bCs/>
      <w:szCs w:val="28"/>
    </w:rPr>
  </w:style>
  <w:style w:type="character" w:customStyle="1" w:styleId="Heading5Char">
    <w:name w:val="Heading 5 Char"/>
    <w:basedOn w:val="DefaultParagraphFont"/>
    <w:link w:val="Heading5"/>
    <w:uiPriority w:val="9"/>
    <w:rsid w:val="005778F6"/>
    <w:rPr>
      <w:b/>
      <w:bCs/>
      <w:iCs/>
      <w:szCs w:val="26"/>
    </w:rPr>
  </w:style>
  <w:style w:type="character" w:customStyle="1" w:styleId="Heading6Char">
    <w:name w:val="Heading 6 Char"/>
    <w:basedOn w:val="DefaultParagraphFont"/>
    <w:link w:val="Heading6"/>
    <w:uiPriority w:val="9"/>
    <w:semiHidden/>
    <w:rsid w:val="002F1AE7"/>
    <w:rPr>
      <w:b/>
      <w:bCs/>
      <w:sz w:val="22"/>
    </w:rPr>
  </w:style>
  <w:style w:type="character" w:customStyle="1" w:styleId="Heading7Char">
    <w:name w:val="Heading 7 Char"/>
    <w:basedOn w:val="DefaultParagraphFont"/>
    <w:link w:val="Heading7"/>
    <w:uiPriority w:val="9"/>
    <w:rsid w:val="00A64CF3"/>
    <w:rPr>
      <w:color w:val="FFFFFF" w:themeColor="background1"/>
    </w:rPr>
  </w:style>
  <w:style w:type="character" w:customStyle="1" w:styleId="Heading8Char">
    <w:name w:val="Heading 8 Char"/>
    <w:basedOn w:val="DefaultParagraphFont"/>
    <w:link w:val="Heading8"/>
    <w:uiPriority w:val="9"/>
    <w:semiHidden/>
    <w:rsid w:val="002F1AE7"/>
    <w:rPr>
      <w:rFonts w:asciiTheme="minorHAnsi" w:hAnsiTheme="minorHAnsi"/>
      <w:i/>
      <w:iCs/>
    </w:rPr>
  </w:style>
  <w:style w:type="character" w:customStyle="1" w:styleId="Heading9Char">
    <w:name w:val="Heading 9 Char"/>
    <w:basedOn w:val="DefaultParagraphFont"/>
    <w:link w:val="Heading9"/>
    <w:uiPriority w:val="9"/>
    <w:semiHidden/>
    <w:rsid w:val="002F1AE7"/>
    <w:rPr>
      <w:rFonts w:asciiTheme="majorHAnsi" w:eastAsiaTheme="majorEastAsia" w:hAnsiTheme="majorHAnsi" w:cstheme="majorBidi"/>
      <w:sz w:val="22"/>
    </w:rPr>
  </w:style>
  <w:style w:type="paragraph" w:styleId="TOC4">
    <w:name w:val="toc 4"/>
    <w:basedOn w:val="Normal"/>
    <w:next w:val="Normal"/>
    <w:autoRedefine/>
    <w:uiPriority w:val="39"/>
    <w:unhideWhenUsed/>
    <w:rsid w:val="002F1AE7"/>
    <w:pPr>
      <w:spacing w:after="100" w:line="259" w:lineRule="auto"/>
      <w:ind w:left="660" w:firstLine="0"/>
      <w:jc w:val="left"/>
    </w:pPr>
    <w:rPr>
      <w:rFonts w:asciiTheme="minorHAnsi" w:hAnsiTheme="minorHAnsi"/>
      <w:sz w:val="22"/>
    </w:rPr>
  </w:style>
  <w:style w:type="paragraph" w:styleId="TOC5">
    <w:name w:val="toc 5"/>
    <w:basedOn w:val="Normal"/>
    <w:next w:val="Normal"/>
    <w:autoRedefine/>
    <w:uiPriority w:val="39"/>
    <w:unhideWhenUsed/>
    <w:rsid w:val="002F1AE7"/>
    <w:pPr>
      <w:spacing w:after="100" w:line="259" w:lineRule="auto"/>
      <w:ind w:left="880" w:firstLine="0"/>
      <w:jc w:val="left"/>
    </w:pPr>
    <w:rPr>
      <w:rFonts w:asciiTheme="minorHAnsi" w:hAnsiTheme="minorHAnsi"/>
      <w:sz w:val="22"/>
    </w:rPr>
  </w:style>
  <w:style w:type="paragraph" w:styleId="TOC6">
    <w:name w:val="toc 6"/>
    <w:basedOn w:val="Normal"/>
    <w:next w:val="Normal"/>
    <w:autoRedefine/>
    <w:uiPriority w:val="39"/>
    <w:unhideWhenUsed/>
    <w:rsid w:val="002F1AE7"/>
    <w:pPr>
      <w:spacing w:after="100" w:line="259" w:lineRule="auto"/>
      <w:ind w:left="1100" w:firstLine="0"/>
      <w:jc w:val="left"/>
    </w:pPr>
    <w:rPr>
      <w:rFonts w:asciiTheme="minorHAnsi" w:hAnsiTheme="minorHAnsi"/>
      <w:sz w:val="22"/>
    </w:rPr>
  </w:style>
  <w:style w:type="paragraph" w:styleId="TOC7">
    <w:name w:val="toc 7"/>
    <w:basedOn w:val="Normal"/>
    <w:next w:val="Normal"/>
    <w:autoRedefine/>
    <w:uiPriority w:val="39"/>
    <w:unhideWhenUsed/>
    <w:rsid w:val="002F1AE7"/>
    <w:pPr>
      <w:spacing w:after="100" w:line="259" w:lineRule="auto"/>
      <w:ind w:left="1320" w:firstLine="0"/>
      <w:jc w:val="left"/>
    </w:pPr>
    <w:rPr>
      <w:rFonts w:asciiTheme="minorHAnsi" w:hAnsiTheme="minorHAnsi"/>
      <w:sz w:val="22"/>
    </w:rPr>
  </w:style>
  <w:style w:type="paragraph" w:styleId="TOC8">
    <w:name w:val="toc 8"/>
    <w:basedOn w:val="Normal"/>
    <w:next w:val="Normal"/>
    <w:autoRedefine/>
    <w:uiPriority w:val="39"/>
    <w:unhideWhenUsed/>
    <w:rsid w:val="002F1AE7"/>
    <w:pPr>
      <w:spacing w:after="100" w:line="259" w:lineRule="auto"/>
      <w:ind w:left="1540" w:firstLine="0"/>
      <w:jc w:val="left"/>
    </w:pPr>
    <w:rPr>
      <w:rFonts w:asciiTheme="minorHAnsi" w:hAnsiTheme="minorHAnsi"/>
      <w:sz w:val="22"/>
    </w:rPr>
  </w:style>
  <w:style w:type="paragraph" w:styleId="TOC9">
    <w:name w:val="toc 9"/>
    <w:basedOn w:val="Normal"/>
    <w:next w:val="Normal"/>
    <w:autoRedefine/>
    <w:uiPriority w:val="39"/>
    <w:unhideWhenUsed/>
    <w:rsid w:val="002F1AE7"/>
    <w:pPr>
      <w:spacing w:after="100" w:line="259" w:lineRule="auto"/>
      <w:ind w:left="1760" w:firstLine="0"/>
      <w:jc w:val="left"/>
    </w:pPr>
    <w:rPr>
      <w:rFonts w:asciiTheme="minorHAnsi" w:hAnsiTheme="minorHAnsi"/>
      <w:sz w:val="22"/>
    </w:rPr>
  </w:style>
  <w:style w:type="character" w:customStyle="1" w:styleId="UnresolvedMention1">
    <w:name w:val="Unresolved Mention1"/>
    <w:basedOn w:val="DefaultParagraphFont"/>
    <w:uiPriority w:val="99"/>
    <w:semiHidden/>
    <w:unhideWhenUsed/>
    <w:rsid w:val="002F1AE7"/>
    <w:rPr>
      <w:color w:val="605E5C"/>
      <w:shd w:val="clear" w:color="auto" w:fill="E1DFDD"/>
    </w:rPr>
  </w:style>
  <w:style w:type="character" w:styleId="PlaceholderText">
    <w:name w:val="Placeholder Text"/>
    <w:basedOn w:val="DefaultParagraphFont"/>
    <w:uiPriority w:val="99"/>
    <w:semiHidden/>
    <w:rsid w:val="000B4F60"/>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Pr>
  </w:style>
  <w:style w:type="table" w:customStyle="1" w:styleId="a7">
    <w:basedOn w:val="TableNormal"/>
    <w:tblPr>
      <w:tblStyleRowBandSize w:val="1"/>
      <w:tblStyleColBandSize w:val="1"/>
      <w:tblCellMar>
        <w:top w:w="15" w:type="dxa"/>
        <w:left w:w="15" w:type="dxa"/>
        <w:bottom w:w="15" w:type="dxa"/>
        <w:right w:w="15" w:type="dxa"/>
      </w:tblCellMar>
    </w:tblPr>
  </w:style>
  <w:style w:type="paragraph" w:styleId="BodyText">
    <w:name w:val="Body Text"/>
    <w:basedOn w:val="Normal"/>
    <w:link w:val="BodyTextChar"/>
    <w:uiPriority w:val="1"/>
    <w:qFormat/>
    <w:rsid w:val="00304943"/>
    <w:pPr>
      <w:widowControl w:val="0"/>
      <w:autoSpaceDE w:val="0"/>
      <w:autoSpaceDN w:val="0"/>
      <w:spacing w:line="240" w:lineRule="auto"/>
      <w:ind w:firstLine="0"/>
      <w:jc w:val="left"/>
    </w:pPr>
    <w:rPr>
      <w:lang w:val="id"/>
    </w:rPr>
  </w:style>
  <w:style w:type="character" w:customStyle="1" w:styleId="BodyTextChar">
    <w:name w:val="Body Text Char"/>
    <w:basedOn w:val="DefaultParagraphFont"/>
    <w:link w:val="BodyText"/>
    <w:uiPriority w:val="1"/>
    <w:rsid w:val="00304943"/>
    <w:rPr>
      <w:lang w:val="id"/>
    </w:rPr>
  </w:style>
  <w:style w:type="numbering" w:customStyle="1" w:styleId="TAfulllist">
    <w:name w:val="TA full list"/>
    <w:uiPriority w:val="99"/>
    <w:rsid w:val="00F71277"/>
    <w:pPr>
      <w:numPr>
        <w:numId w:val="30"/>
      </w:numPr>
    </w:pPr>
  </w:style>
  <w:style w:type="numbering" w:customStyle="1" w:styleId="TA">
    <w:name w:val="TA"/>
    <w:uiPriority w:val="99"/>
    <w:rsid w:val="007B5827"/>
    <w:pPr>
      <w:numPr>
        <w:numId w:val="31"/>
      </w:numPr>
    </w:pPr>
  </w:style>
  <w:style w:type="paragraph" w:styleId="NormalWeb">
    <w:name w:val="Normal (Web)"/>
    <w:basedOn w:val="Normal"/>
    <w:uiPriority w:val="99"/>
    <w:semiHidden/>
    <w:unhideWhenUsed/>
    <w:rsid w:val="003F317B"/>
    <w:pPr>
      <w:spacing w:before="100" w:beforeAutospacing="1" w:after="100" w:afterAutospacing="1" w:line="240" w:lineRule="auto"/>
      <w:ind w:firstLine="0"/>
      <w:jc w:val="left"/>
    </w:pPr>
    <w:rPr>
      <w:lang w:val="id-ID" w:eastAsia="id-ID"/>
    </w:rPr>
  </w:style>
  <w:style w:type="paragraph" w:styleId="Revision">
    <w:name w:val="Revision"/>
    <w:hidden/>
    <w:uiPriority w:val="99"/>
    <w:semiHidden/>
    <w:rsid w:val="00CF0508"/>
    <w:pPr>
      <w:spacing w:line="240" w:lineRule="auto"/>
      <w:ind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149">
      <w:bodyDiv w:val="1"/>
      <w:marLeft w:val="0"/>
      <w:marRight w:val="0"/>
      <w:marTop w:val="0"/>
      <w:marBottom w:val="0"/>
      <w:divBdr>
        <w:top w:val="none" w:sz="0" w:space="0" w:color="auto"/>
        <w:left w:val="none" w:sz="0" w:space="0" w:color="auto"/>
        <w:bottom w:val="none" w:sz="0" w:space="0" w:color="auto"/>
        <w:right w:val="none" w:sz="0" w:space="0" w:color="auto"/>
      </w:divBdr>
    </w:div>
    <w:div w:id="9064189">
      <w:bodyDiv w:val="1"/>
      <w:marLeft w:val="0"/>
      <w:marRight w:val="0"/>
      <w:marTop w:val="0"/>
      <w:marBottom w:val="0"/>
      <w:divBdr>
        <w:top w:val="none" w:sz="0" w:space="0" w:color="auto"/>
        <w:left w:val="none" w:sz="0" w:space="0" w:color="auto"/>
        <w:bottom w:val="none" w:sz="0" w:space="0" w:color="auto"/>
        <w:right w:val="none" w:sz="0" w:space="0" w:color="auto"/>
      </w:divBdr>
    </w:div>
    <w:div w:id="17313644">
      <w:bodyDiv w:val="1"/>
      <w:marLeft w:val="0"/>
      <w:marRight w:val="0"/>
      <w:marTop w:val="0"/>
      <w:marBottom w:val="0"/>
      <w:divBdr>
        <w:top w:val="none" w:sz="0" w:space="0" w:color="auto"/>
        <w:left w:val="none" w:sz="0" w:space="0" w:color="auto"/>
        <w:bottom w:val="none" w:sz="0" w:space="0" w:color="auto"/>
        <w:right w:val="none" w:sz="0" w:space="0" w:color="auto"/>
      </w:divBdr>
    </w:div>
    <w:div w:id="28452658">
      <w:bodyDiv w:val="1"/>
      <w:marLeft w:val="0"/>
      <w:marRight w:val="0"/>
      <w:marTop w:val="0"/>
      <w:marBottom w:val="0"/>
      <w:divBdr>
        <w:top w:val="none" w:sz="0" w:space="0" w:color="auto"/>
        <w:left w:val="none" w:sz="0" w:space="0" w:color="auto"/>
        <w:bottom w:val="none" w:sz="0" w:space="0" w:color="auto"/>
        <w:right w:val="none" w:sz="0" w:space="0" w:color="auto"/>
      </w:divBdr>
    </w:div>
    <w:div w:id="31156530">
      <w:bodyDiv w:val="1"/>
      <w:marLeft w:val="0"/>
      <w:marRight w:val="0"/>
      <w:marTop w:val="0"/>
      <w:marBottom w:val="0"/>
      <w:divBdr>
        <w:top w:val="none" w:sz="0" w:space="0" w:color="auto"/>
        <w:left w:val="none" w:sz="0" w:space="0" w:color="auto"/>
        <w:bottom w:val="none" w:sz="0" w:space="0" w:color="auto"/>
        <w:right w:val="none" w:sz="0" w:space="0" w:color="auto"/>
      </w:divBdr>
    </w:div>
    <w:div w:id="37898103">
      <w:bodyDiv w:val="1"/>
      <w:marLeft w:val="0"/>
      <w:marRight w:val="0"/>
      <w:marTop w:val="0"/>
      <w:marBottom w:val="0"/>
      <w:divBdr>
        <w:top w:val="none" w:sz="0" w:space="0" w:color="auto"/>
        <w:left w:val="none" w:sz="0" w:space="0" w:color="auto"/>
        <w:bottom w:val="none" w:sz="0" w:space="0" w:color="auto"/>
        <w:right w:val="none" w:sz="0" w:space="0" w:color="auto"/>
      </w:divBdr>
    </w:div>
    <w:div w:id="47610582">
      <w:bodyDiv w:val="1"/>
      <w:marLeft w:val="0"/>
      <w:marRight w:val="0"/>
      <w:marTop w:val="0"/>
      <w:marBottom w:val="0"/>
      <w:divBdr>
        <w:top w:val="none" w:sz="0" w:space="0" w:color="auto"/>
        <w:left w:val="none" w:sz="0" w:space="0" w:color="auto"/>
        <w:bottom w:val="none" w:sz="0" w:space="0" w:color="auto"/>
        <w:right w:val="none" w:sz="0" w:space="0" w:color="auto"/>
      </w:divBdr>
    </w:div>
    <w:div w:id="90515489">
      <w:bodyDiv w:val="1"/>
      <w:marLeft w:val="0"/>
      <w:marRight w:val="0"/>
      <w:marTop w:val="0"/>
      <w:marBottom w:val="0"/>
      <w:divBdr>
        <w:top w:val="none" w:sz="0" w:space="0" w:color="auto"/>
        <w:left w:val="none" w:sz="0" w:space="0" w:color="auto"/>
        <w:bottom w:val="none" w:sz="0" w:space="0" w:color="auto"/>
        <w:right w:val="none" w:sz="0" w:space="0" w:color="auto"/>
      </w:divBdr>
    </w:div>
    <w:div w:id="111559822">
      <w:bodyDiv w:val="1"/>
      <w:marLeft w:val="0"/>
      <w:marRight w:val="0"/>
      <w:marTop w:val="0"/>
      <w:marBottom w:val="0"/>
      <w:divBdr>
        <w:top w:val="none" w:sz="0" w:space="0" w:color="auto"/>
        <w:left w:val="none" w:sz="0" w:space="0" w:color="auto"/>
        <w:bottom w:val="none" w:sz="0" w:space="0" w:color="auto"/>
        <w:right w:val="none" w:sz="0" w:space="0" w:color="auto"/>
      </w:divBdr>
    </w:div>
    <w:div w:id="112409322">
      <w:bodyDiv w:val="1"/>
      <w:marLeft w:val="0"/>
      <w:marRight w:val="0"/>
      <w:marTop w:val="0"/>
      <w:marBottom w:val="0"/>
      <w:divBdr>
        <w:top w:val="none" w:sz="0" w:space="0" w:color="auto"/>
        <w:left w:val="none" w:sz="0" w:space="0" w:color="auto"/>
        <w:bottom w:val="none" w:sz="0" w:space="0" w:color="auto"/>
        <w:right w:val="none" w:sz="0" w:space="0" w:color="auto"/>
      </w:divBdr>
    </w:div>
    <w:div w:id="113210768">
      <w:bodyDiv w:val="1"/>
      <w:marLeft w:val="0"/>
      <w:marRight w:val="0"/>
      <w:marTop w:val="0"/>
      <w:marBottom w:val="0"/>
      <w:divBdr>
        <w:top w:val="none" w:sz="0" w:space="0" w:color="auto"/>
        <w:left w:val="none" w:sz="0" w:space="0" w:color="auto"/>
        <w:bottom w:val="none" w:sz="0" w:space="0" w:color="auto"/>
        <w:right w:val="none" w:sz="0" w:space="0" w:color="auto"/>
      </w:divBdr>
    </w:div>
    <w:div w:id="113864758">
      <w:bodyDiv w:val="1"/>
      <w:marLeft w:val="0"/>
      <w:marRight w:val="0"/>
      <w:marTop w:val="0"/>
      <w:marBottom w:val="0"/>
      <w:divBdr>
        <w:top w:val="none" w:sz="0" w:space="0" w:color="auto"/>
        <w:left w:val="none" w:sz="0" w:space="0" w:color="auto"/>
        <w:bottom w:val="none" w:sz="0" w:space="0" w:color="auto"/>
        <w:right w:val="none" w:sz="0" w:space="0" w:color="auto"/>
      </w:divBdr>
      <w:divsChild>
        <w:div w:id="808977842">
          <w:marLeft w:val="0"/>
          <w:marRight w:val="0"/>
          <w:marTop w:val="0"/>
          <w:marBottom w:val="0"/>
          <w:divBdr>
            <w:top w:val="none" w:sz="0" w:space="0" w:color="auto"/>
            <w:left w:val="none" w:sz="0" w:space="0" w:color="auto"/>
            <w:bottom w:val="none" w:sz="0" w:space="0" w:color="auto"/>
            <w:right w:val="none" w:sz="0" w:space="0" w:color="auto"/>
          </w:divBdr>
          <w:divsChild>
            <w:div w:id="967012134">
              <w:marLeft w:val="0"/>
              <w:marRight w:val="0"/>
              <w:marTop w:val="0"/>
              <w:marBottom w:val="0"/>
              <w:divBdr>
                <w:top w:val="none" w:sz="0" w:space="0" w:color="auto"/>
                <w:left w:val="none" w:sz="0" w:space="0" w:color="auto"/>
                <w:bottom w:val="none" w:sz="0" w:space="0" w:color="auto"/>
                <w:right w:val="none" w:sz="0" w:space="0" w:color="auto"/>
              </w:divBdr>
            </w:div>
            <w:div w:id="893857138">
              <w:marLeft w:val="0"/>
              <w:marRight w:val="0"/>
              <w:marTop w:val="0"/>
              <w:marBottom w:val="0"/>
              <w:divBdr>
                <w:top w:val="none" w:sz="0" w:space="0" w:color="auto"/>
                <w:left w:val="none" w:sz="0" w:space="0" w:color="auto"/>
                <w:bottom w:val="none" w:sz="0" w:space="0" w:color="auto"/>
                <w:right w:val="none" w:sz="0" w:space="0" w:color="auto"/>
              </w:divBdr>
            </w:div>
            <w:div w:id="370154665">
              <w:marLeft w:val="0"/>
              <w:marRight w:val="0"/>
              <w:marTop w:val="0"/>
              <w:marBottom w:val="0"/>
              <w:divBdr>
                <w:top w:val="none" w:sz="0" w:space="0" w:color="auto"/>
                <w:left w:val="none" w:sz="0" w:space="0" w:color="auto"/>
                <w:bottom w:val="none" w:sz="0" w:space="0" w:color="auto"/>
                <w:right w:val="none" w:sz="0" w:space="0" w:color="auto"/>
              </w:divBdr>
            </w:div>
            <w:div w:id="162085915">
              <w:marLeft w:val="0"/>
              <w:marRight w:val="0"/>
              <w:marTop w:val="0"/>
              <w:marBottom w:val="0"/>
              <w:divBdr>
                <w:top w:val="none" w:sz="0" w:space="0" w:color="auto"/>
                <w:left w:val="none" w:sz="0" w:space="0" w:color="auto"/>
                <w:bottom w:val="none" w:sz="0" w:space="0" w:color="auto"/>
                <w:right w:val="none" w:sz="0" w:space="0" w:color="auto"/>
              </w:divBdr>
            </w:div>
            <w:div w:id="2055765470">
              <w:marLeft w:val="0"/>
              <w:marRight w:val="0"/>
              <w:marTop w:val="0"/>
              <w:marBottom w:val="0"/>
              <w:divBdr>
                <w:top w:val="none" w:sz="0" w:space="0" w:color="auto"/>
                <w:left w:val="none" w:sz="0" w:space="0" w:color="auto"/>
                <w:bottom w:val="none" w:sz="0" w:space="0" w:color="auto"/>
                <w:right w:val="none" w:sz="0" w:space="0" w:color="auto"/>
              </w:divBdr>
            </w:div>
            <w:div w:id="1702317548">
              <w:marLeft w:val="0"/>
              <w:marRight w:val="0"/>
              <w:marTop w:val="0"/>
              <w:marBottom w:val="0"/>
              <w:divBdr>
                <w:top w:val="none" w:sz="0" w:space="0" w:color="auto"/>
                <w:left w:val="none" w:sz="0" w:space="0" w:color="auto"/>
                <w:bottom w:val="none" w:sz="0" w:space="0" w:color="auto"/>
                <w:right w:val="none" w:sz="0" w:space="0" w:color="auto"/>
              </w:divBdr>
            </w:div>
            <w:div w:id="1989548248">
              <w:marLeft w:val="0"/>
              <w:marRight w:val="0"/>
              <w:marTop w:val="0"/>
              <w:marBottom w:val="0"/>
              <w:divBdr>
                <w:top w:val="none" w:sz="0" w:space="0" w:color="auto"/>
                <w:left w:val="none" w:sz="0" w:space="0" w:color="auto"/>
                <w:bottom w:val="none" w:sz="0" w:space="0" w:color="auto"/>
                <w:right w:val="none" w:sz="0" w:space="0" w:color="auto"/>
              </w:divBdr>
            </w:div>
            <w:div w:id="548538360">
              <w:marLeft w:val="0"/>
              <w:marRight w:val="0"/>
              <w:marTop w:val="0"/>
              <w:marBottom w:val="0"/>
              <w:divBdr>
                <w:top w:val="none" w:sz="0" w:space="0" w:color="auto"/>
                <w:left w:val="none" w:sz="0" w:space="0" w:color="auto"/>
                <w:bottom w:val="none" w:sz="0" w:space="0" w:color="auto"/>
                <w:right w:val="none" w:sz="0" w:space="0" w:color="auto"/>
              </w:divBdr>
            </w:div>
            <w:div w:id="1037971380">
              <w:marLeft w:val="0"/>
              <w:marRight w:val="0"/>
              <w:marTop w:val="0"/>
              <w:marBottom w:val="0"/>
              <w:divBdr>
                <w:top w:val="none" w:sz="0" w:space="0" w:color="auto"/>
                <w:left w:val="none" w:sz="0" w:space="0" w:color="auto"/>
                <w:bottom w:val="none" w:sz="0" w:space="0" w:color="auto"/>
                <w:right w:val="none" w:sz="0" w:space="0" w:color="auto"/>
              </w:divBdr>
            </w:div>
            <w:div w:id="687558110">
              <w:marLeft w:val="0"/>
              <w:marRight w:val="0"/>
              <w:marTop w:val="0"/>
              <w:marBottom w:val="0"/>
              <w:divBdr>
                <w:top w:val="none" w:sz="0" w:space="0" w:color="auto"/>
                <w:left w:val="none" w:sz="0" w:space="0" w:color="auto"/>
                <w:bottom w:val="none" w:sz="0" w:space="0" w:color="auto"/>
                <w:right w:val="none" w:sz="0" w:space="0" w:color="auto"/>
              </w:divBdr>
            </w:div>
            <w:div w:id="1460613738">
              <w:marLeft w:val="0"/>
              <w:marRight w:val="0"/>
              <w:marTop w:val="0"/>
              <w:marBottom w:val="0"/>
              <w:divBdr>
                <w:top w:val="none" w:sz="0" w:space="0" w:color="auto"/>
                <w:left w:val="none" w:sz="0" w:space="0" w:color="auto"/>
                <w:bottom w:val="none" w:sz="0" w:space="0" w:color="auto"/>
                <w:right w:val="none" w:sz="0" w:space="0" w:color="auto"/>
              </w:divBdr>
            </w:div>
            <w:div w:id="367875982">
              <w:marLeft w:val="0"/>
              <w:marRight w:val="0"/>
              <w:marTop w:val="0"/>
              <w:marBottom w:val="0"/>
              <w:divBdr>
                <w:top w:val="none" w:sz="0" w:space="0" w:color="auto"/>
                <w:left w:val="none" w:sz="0" w:space="0" w:color="auto"/>
                <w:bottom w:val="none" w:sz="0" w:space="0" w:color="auto"/>
                <w:right w:val="none" w:sz="0" w:space="0" w:color="auto"/>
              </w:divBdr>
            </w:div>
            <w:div w:id="90779852">
              <w:marLeft w:val="0"/>
              <w:marRight w:val="0"/>
              <w:marTop w:val="0"/>
              <w:marBottom w:val="0"/>
              <w:divBdr>
                <w:top w:val="none" w:sz="0" w:space="0" w:color="auto"/>
                <w:left w:val="none" w:sz="0" w:space="0" w:color="auto"/>
                <w:bottom w:val="none" w:sz="0" w:space="0" w:color="auto"/>
                <w:right w:val="none" w:sz="0" w:space="0" w:color="auto"/>
              </w:divBdr>
            </w:div>
            <w:div w:id="325280507">
              <w:marLeft w:val="0"/>
              <w:marRight w:val="0"/>
              <w:marTop w:val="0"/>
              <w:marBottom w:val="0"/>
              <w:divBdr>
                <w:top w:val="none" w:sz="0" w:space="0" w:color="auto"/>
                <w:left w:val="none" w:sz="0" w:space="0" w:color="auto"/>
                <w:bottom w:val="none" w:sz="0" w:space="0" w:color="auto"/>
                <w:right w:val="none" w:sz="0" w:space="0" w:color="auto"/>
              </w:divBdr>
            </w:div>
            <w:div w:id="1739863363">
              <w:marLeft w:val="0"/>
              <w:marRight w:val="0"/>
              <w:marTop w:val="0"/>
              <w:marBottom w:val="0"/>
              <w:divBdr>
                <w:top w:val="none" w:sz="0" w:space="0" w:color="auto"/>
                <w:left w:val="none" w:sz="0" w:space="0" w:color="auto"/>
                <w:bottom w:val="none" w:sz="0" w:space="0" w:color="auto"/>
                <w:right w:val="none" w:sz="0" w:space="0" w:color="auto"/>
              </w:divBdr>
            </w:div>
            <w:div w:id="1634870519">
              <w:marLeft w:val="0"/>
              <w:marRight w:val="0"/>
              <w:marTop w:val="0"/>
              <w:marBottom w:val="0"/>
              <w:divBdr>
                <w:top w:val="none" w:sz="0" w:space="0" w:color="auto"/>
                <w:left w:val="none" w:sz="0" w:space="0" w:color="auto"/>
                <w:bottom w:val="none" w:sz="0" w:space="0" w:color="auto"/>
                <w:right w:val="none" w:sz="0" w:space="0" w:color="auto"/>
              </w:divBdr>
            </w:div>
            <w:div w:id="675546228">
              <w:marLeft w:val="0"/>
              <w:marRight w:val="0"/>
              <w:marTop w:val="0"/>
              <w:marBottom w:val="0"/>
              <w:divBdr>
                <w:top w:val="none" w:sz="0" w:space="0" w:color="auto"/>
                <w:left w:val="none" w:sz="0" w:space="0" w:color="auto"/>
                <w:bottom w:val="none" w:sz="0" w:space="0" w:color="auto"/>
                <w:right w:val="none" w:sz="0" w:space="0" w:color="auto"/>
              </w:divBdr>
            </w:div>
            <w:div w:id="1288467699">
              <w:marLeft w:val="0"/>
              <w:marRight w:val="0"/>
              <w:marTop w:val="0"/>
              <w:marBottom w:val="0"/>
              <w:divBdr>
                <w:top w:val="none" w:sz="0" w:space="0" w:color="auto"/>
                <w:left w:val="none" w:sz="0" w:space="0" w:color="auto"/>
                <w:bottom w:val="none" w:sz="0" w:space="0" w:color="auto"/>
                <w:right w:val="none" w:sz="0" w:space="0" w:color="auto"/>
              </w:divBdr>
            </w:div>
            <w:div w:id="1170287953">
              <w:marLeft w:val="0"/>
              <w:marRight w:val="0"/>
              <w:marTop w:val="0"/>
              <w:marBottom w:val="0"/>
              <w:divBdr>
                <w:top w:val="none" w:sz="0" w:space="0" w:color="auto"/>
                <w:left w:val="none" w:sz="0" w:space="0" w:color="auto"/>
                <w:bottom w:val="none" w:sz="0" w:space="0" w:color="auto"/>
                <w:right w:val="none" w:sz="0" w:space="0" w:color="auto"/>
              </w:divBdr>
            </w:div>
            <w:div w:id="614947913">
              <w:marLeft w:val="0"/>
              <w:marRight w:val="0"/>
              <w:marTop w:val="0"/>
              <w:marBottom w:val="0"/>
              <w:divBdr>
                <w:top w:val="none" w:sz="0" w:space="0" w:color="auto"/>
                <w:left w:val="none" w:sz="0" w:space="0" w:color="auto"/>
                <w:bottom w:val="none" w:sz="0" w:space="0" w:color="auto"/>
                <w:right w:val="none" w:sz="0" w:space="0" w:color="auto"/>
              </w:divBdr>
            </w:div>
            <w:div w:id="1987011769">
              <w:marLeft w:val="0"/>
              <w:marRight w:val="0"/>
              <w:marTop w:val="0"/>
              <w:marBottom w:val="0"/>
              <w:divBdr>
                <w:top w:val="none" w:sz="0" w:space="0" w:color="auto"/>
                <w:left w:val="none" w:sz="0" w:space="0" w:color="auto"/>
                <w:bottom w:val="none" w:sz="0" w:space="0" w:color="auto"/>
                <w:right w:val="none" w:sz="0" w:space="0" w:color="auto"/>
              </w:divBdr>
            </w:div>
            <w:div w:id="805705620">
              <w:marLeft w:val="0"/>
              <w:marRight w:val="0"/>
              <w:marTop w:val="0"/>
              <w:marBottom w:val="0"/>
              <w:divBdr>
                <w:top w:val="none" w:sz="0" w:space="0" w:color="auto"/>
                <w:left w:val="none" w:sz="0" w:space="0" w:color="auto"/>
                <w:bottom w:val="none" w:sz="0" w:space="0" w:color="auto"/>
                <w:right w:val="none" w:sz="0" w:space="0" w:color="auto"/>
              </w:divBdr>
            </w:div>
            <w:div w:id="510068952">
              <w:marLeft w:val="0"/>
              <w:marRight w:val="0"/>
              <w:marTop w:val="0"/>
              <w:marBottom w:val="0"/>
              <w:divBdr>
                <w:top w:val="none" w:sz="0" w:space="0" w:color="auto"/>
                <w:left w:val="none" w:sz="0" w:space="0" w:color="auto"/>
                <w:bottom w:val="none" w:sz="0" w:space="0" w:color="auto"/>
                <w:right w:val="none" w:sz="0" w:space="0" w:color="auto"/>
              </w:divBdr>
            </w:div>
            <w:div w:id="1472407329">
              <w:marLeft w:val="0"/>
              <w:marRight w:val="0"/>
              <w:marTop w:val="0"/>
              <w:marBottom w:val="0"/>
              <w:divBdr>
                <w:top w:val="none" w:sz="0" w:space="0" w:color="auto"/>
                <w:left w:val="none" w:sz="0" w:space="0" w:color="auto"/>
                <w:bottom w:val="none" w:sz="0" w:space="0" w:color="auto"/>
                <w:right w:val="none" w:sz="0" w:space="0" w:color="auto"/>
              </w:divBdr>
            </w:div>
            <w:div w:id="534080719">
              <w:marLeft w:val="0"/>
              <w:marRight w:val="0"/>
              <w:marTop w:val="0"/>
              <w:marBottom w:val="0"/>
              <w:divBdr>
                <w:top w:val="none" w:sz="0" w:space="0" w:color="auto"/>
                <w:left w:val="none" w:sz="0" w:space="0" w:color="auto"/>
                <w:bottom w:val="none" w:sz="0" w:space="0" w:color="auto"/>
                <w:right w:val="none" w:sz="0" w:space="0" w:color="auto"/>
              </w:divBdr>
            </w:div>
            <w:div w:id="1878469568">
              <w:marLeft w:val="0"/>
              <w:marRight w:val="0"/>
              <w:marTop w:val="0"/>
              <w:marBottom w:val="0"/>
              <w:divBdr>
                <w:top w:val="none" w:sz="0" w:space="0" w:color="auto"/>
                <w:left w:val="none" w:sz="0" w:space="0" w:color="auto"/>
                <w:bottom w:val="none" w:sz="0" w:space="0" w:color="auto"/>
                <w:right w:val="none" w:sz="0" w:space="0" w:color="auto"/>
              </w:divBdr>
            </w:div>
            <w:div w:id="97526777">
              <w:marLeft w:val="0"/>
              <w:marRight w:val="0"/>
              <w:marTop w:val="0"/>
              <w:marBottom w:val="0"/>
              <w:divBdr>
                <w:top w:val="none" w:sz="0" w:space="0" w:color="auto"/>
                <w:left w:val="none" w:sz="0" w:space="0" w:color="auto"/>
                <w:bottom w:val="none" w:sz="0" w:space="0" w:color="auto"/>
                <w:right w:val="none" w:sz="0" w:space="0" w:color="auto"/>
              </w:divBdr>
            </w:div>
            <w:div w:id="578945307">
              <w:marLeft w:val="0"/>
              <w:marRight w:val="0"/>
              <w:marTop w:val="0"/>
              <w:marBottom w:val="0"/>
              <w:divBdr>
                <w:top w:val="none" w:sz="0" w:space="0" w:color="auto"/>
                <w:left w:val="none" w:sz="0" w:space="0" w:color="auto"/>
                <w:bottom w:val="none" w:sz="0" w:space="0" w:color="auto"/>
                <w:right w:val="none" w:sz="0" w:space="0" w:color="auto"/>
              </w:divBdr>
            </w:div>
            <w:div w:id="2119332784">
              <w:marLeft w:val="0"/>
              <w:marRight w:val="0"/>
              <w:marTop w:val="0"/>
              <w:marBottom w:val="0"/>
              <w:divBdr>
                <w:top w:val="none" w:sz="0" w:space="0" w:color="auto"/>
                <w:left w:val="none" w:sz="0" w:space="0" w:color="auto"/>
                <w:bottom w:val="none" w:sz="0" w:space="0" w:color="auto"/>
                <w:right w:val="none" w:sz="0" w:space="0" w:color="auto"/>
              </w:divBdr>
            </w:div>
            <w:div w:id="1458910854">
              <w:marLeft w:val="0"/>
              <w:marRight w:val="0"/>
              <w:marTop w:val="0"/>
              <w:marBottom w:val="0"/>
              <w:divBdr>
                <w:top w:val="none" w:sz="0" w:space="0" w:color="auto"/>
                <w:left w:val="none" w:sz="0" w:space="0" w:color="auto"/>
                <w:bottom w:val="none" w:sz="0" w:space="0" w:color="auto"/>
                <w:right w:val="none" w:sz="0" w:space="0" w:color="auto"/>
              </w:divBdr>
            </w:div>
            <w:div w:id="1297369203">
              <w:marLeft w:val="0"/>
              <w:marRight w:val="0"/>
              <w:marTop w:val="0"/>
              <w:marBottom w:val="0"/>
              <w:divBdr>
                <w:top w:val="none" w:sz="0" w:space="0" w:color="auto"/>
                <w:left w:val="none" w:sz="0" w:space="0" w:color="auto"/>
                <w:bottom w:val="none" w:sz="0" w:space="0" w:color="auto"/>
                <w:right w:val="none" w:sz="0" w:space="0" w:color="auto"/>
              </w:divBdr>
            </w:div>
            <w:div w:id="251205004">
              <w:marLeft w:val="0"/>
              <w:marRight w:val="0"/>
              <w:marTop w:val="0"/>
              <w:marBottom w:val="0"/>
              <w:divBdr>
                <w:top w:val="none" w:sz="0" w:space="0" w:color="auto"/>
                <w:left w:val="none" w:sz="0" w:space="0" w:color="auto"/>
                <w:bottom w:val="none" w:sz="0" w:space="0" w:color="auto"/>
                <w:right w:val="none" w:sz="0" w:space="0" w:color="auto"/>
              </w:divBdr>
            </w:div>
            <w:div w:id="469249978">
              <w:marLeft w:val="0"/>
              <w:marRight w:val="0"/>
              <w:marTop w:val="0"/>
              <w:marBottom w:val="0"/>
              <w:divBdr>
                <w:top w:val="none" w:sz="0" w:space="0" w:color="auto"/>
                <w:left w:val="none" w:sz="0" w:space="0" w:color="auto"/>
                <w:bottom w:val="none" w:sz="0" w:space="0" w:color="auto"/>
                <w:right w:val="none" w:sz="0" w:space="0" w:color="auto"/>
              </w:divBdr>
            </w:div>
            <w:div w:id="2013410018">
              <w:marLeft w:val="0"/>
              <w:marRight w:val="0"/>
              <w:marTop w:val="0"/>
              <w:marBottom w:val="0"/>
              <w:divBdr>
                <w:top w:val="none" w:sz="0" w:space="0" w:color="auto"/>
                <w:left w:val="none" w:sz="0" w:space="0" w:color="auto"/>
                <w:bottom w:val="none" w:sz="0" w:space="0" w:color="auto"/>
                <w:right w:val="none" w:sz="0" w:space="0" w:color="auto"/>
              </w:divBdr>
            </w:div>
            <w:div w:id="506554316">
              <w:marLeft w:val="0"/>
              <w:marRight w:val="0"/>
              <w:marTop w:val="0"/>
              <w:marBottom w:val="0"/>
              <w:divBdr>
                <w:top w:val="none" w:sz="0" w:space="0" w:color="auto"/>
                <w:left w:val="none" w:sz="0" w:space="0" w:color="auto"/>
                <w:bottom w:val="none" w:sz="0" w:space="0" w:color="auto"/>
                <w:right w:val="none" w:sz="0" w:space="0" w:color="auto"/>
              </w:divBdr>
            </w:div>
            <w:div w:id="536966069">
              <w:marLeft w:val="0"/>
              <w:marRight w:val="0"/>
              <w:marTop w:val="0"/>
              <w:marBottom w:val="0"/>
              <w:divBdr>
                <w:top w:val="none" w:sz="0" w:space="0" w:color="auto"/>
                <w:left w:val="none" w:sz="0" w:space="0" w:color="auto"/>
                <w:bottom w:val="none" w:sz="0" w:space="0" w:color="auto"/>
                <w:right w:val="none" w:sz="0" w:space="0" w:color="auto"/>
              </w:divBdr>
            </w:div>
            <w:div w:id="24642468">
              <w:marLeft w:val="0"/>
              <w:marRight w:val="0"/>
              <w:marTop w:val="0"/>
              <w:marBottom w:val="0"/>
              <w:divBdr>
                <w:top w:val="none" w:sz="0" w:space="0" w:color="auto"/>
                <w:left w:val="none" w:sz="0" w:space="0" w:color="auto"/>
                <w:bottom w:val="none" w:sz="0" w:space="0" w:color="auto"/>
                <w:right w:val="none" w:sz="0" w:space="0" w:color="auto"/>
              </w:divBdr>
            </w:div>
            <w:div w:id="575551646">
              <w:marLeft w:val="0"/>
              <w:marRight w:val="0"/>
              <w:marTop w:val="0"/>
              <w:marBottom w:val="0"/>
              <w:divBdr>
                <w:top w:val="none" w:sz="0" w:space="0" w:color="auto"/>
                <w:left w:val="none" w:sz="0" w:space="0" w:color="auto"/>
                <w:bottom w:val="none" w:sz="0" w:space="0" w:color="auto"/>
                <w:right w:val="none" w:sz="0" w:space="0" w:color="auto"/>
              </w:divBdr>
            </w:div>
            <w:div w:id="443503483">
              <w:marLeft w:val="0"/>
              <w:marRight w:val="0"/>
              <w:marTop w:val="0"/>
              <w:marBottom w:val="0"/>
              <w:divBdr>
                <w:top w:val="none" w:sz="0" w:space="0" w:color="auto"/>
                <w:left w:val="none" w:sz="0" w:space="0" w:color="auto"/>
                <w:bottom w:val="none" w:sz="0" w:space="0" w:color="auto"/>
                <w:right w:val="none" w:sz="0" w:space="0" w:color="auto"/>
              </w:divBdr>
            </w:div>
            <w:div w:id="1112674700">
              <w:marLeft w:val="0"/>
              <w:marRight w:val="0"/>
              <w:marTop w:val="0"/>
              <w:marBottom w:val="0"/>
              <w:divBdr>
                <w:top w:val="none" w:sz="0" w:space="0" w:color="auto"/>
                <w:left w:val="none" w:sz="0" w:space="0" w:color="auto"/>
                <w:bottom w:val="none" w:sz="0" w:space="0" w:color="auto"/>
                <w:right w:val="none" w:sz="0" w:space="0" w:color="auto"/>
              </w:divBdr>
            </w:div>
            <w:div w:id="1058555716">
              <w:marLeft w:val="0"/>
              <w:marRight w:val="0"/>
              <w:marTop w:val="0"/>
              <w:marBottom w:val="0"/>
              <w:divBdr>
                <w:top w:val="none" w:sz="0" w:space="0" w:color="auto"/>
                <w:left w:val="none" w:sz="0" w:space="0" w:color="auto"/>
                <w:bottom w:val="none" w:sz="0" w:space="0" w:color="auto"/>
                <w:right w:val="none" w:sz="0" w:space="0" w:color="auto"/>
              </w:divBdr>
            </w:div>
            <w:div w:id="689572145">
              <w:marLeft w:val="0"/>
              <w:marRight w:val="0"/>
              <w:marTop w:val="0"/>
              <w:marBottom w:val="0"/>
              <w:divBdr>
                <w:top w:val="none" w:sz="0" w:space="0" w:color="auto"/>
                <w:left w:val="none" w:sz="0" w:space="0" w:color="auto"/>
                <w:bottom w:val="none" w:sz="0" w:space="0" w:color="auto"/>
                <w:right w:val="none" w:sz="0" w:space="0" w:color="auto"/>
              </w:divBdr>
            </w:div>
            <w:div w:id="619722561">
              <w:marLeft w:val="0"/>
              <w:marRight w:val="0"/>
              <w:marTop w:val="0"/>
              <w:marBottom w:val="0"/>
              <w:divBdr>
                <w:top w:val="none" w:sz="0" w:space="0" w:color="auto"/>
                <w:left w:val="none" w:sz="0" w:space="0" w:color="auto"/>
                <w:bottom w:val="none" w:sz="0" w:space="0" w:color="auto"/>
                <w:right w:val="none" w:sz="0" w:space="0" w:color="auto"/>
              </w:divBdr>
            </w:div>
            <w:div w:id="1639532471">
              <w:marLeft w:val="0"/>
              <w:marRight w:val="0"/>
              <w:marTop w:val="0"/>
              <w:marBottom w:val="0"/>
              <w:divBdr>
                <w:top w:val="none" w:sz="0" w:space="0" w:color="auto"/>
                <w:left w:val="none" w:sz="0" w:space="0" w:color="auto"/>
                <w:bottom w:val="none" w:sz="0" w:space="0" w:color="auto"/>
                <w:right w:val="none" w:sz="0" w:space="0" w:color="auto"/>
              </w:divBdr>
            </w:div>
            <w:div w:id="1581258254">
              <w:marLeft w:val="0"/>
              <w:marRight w:val="0"/>
              <w:marTop w:val="0"/>
              <w:marBottom w:val="0"/>
              <w:divBdr>
                <w:top w:val="none" w:sz="0" w:space="0" w:color="auto"/>
                <w:left w:val="none" w:sz="0" w:space="0" w:color="auto"/>
                <w:bottom w:val="none" w:sz="0" w:space="0" w:color="auto"/>
                <w:right w:val="none" w:sz="0" w:space="0" w:color="auto"/>
              </w:divBdr>
            </w:div>
            <w:div w:id="582834137">
              <w:marLeft w:val="0"/>
              <w:marRight w:val="0"/>
              <w:marTop w:val="0"/>
              <w:marBottom w:val="0"/>
              <w:divBdr>
                <w:top w:val="none" w:sz="0" w:space="0" w:color="auto"/>
                <w:left w:val="none" w:sz="0" w:space="0" w:color="auto"/>
                <w:bottom w:val="none" w:sz="0" w:space="0" w:color="auto"/>
                <w:right w:val="none" w:sz="0" w:space="0" w:color="auto"/>
              </w:divBdr>
            </w:div>
            <w:div w:id="1155416526">
              <w:marLeft w:val="0"/>
              <w:marRight w:val="0"/>
              <w:marTop w:val="0"/>
              <w:marBottom w:val="0"/>
              <w:divBdr>
                <w:top w:val="none" w:sz="0" w:space="0" w:color="auto"/>
                <w:left w:val="none" w:sz="0" w:space="0" w:color="auto"/>
                <w:bottom w:val="none" w:sz="0" w:space="0" w:color="auto"/>
                <w:right w:val="none" w:sz="0" w:space="0" w:color="auto"/>
              </w:divBdr>
            </w:div>
            <w:div w:id="476991264">
              <w:marLeft w:val="0"/>
              <w:marRight w:val="0"/>
              <w:marTop w:val="0"/>
              <w:marBottom w:val="0"/>
              <w:divBdr>
                <w:top w:val="none" w:sz="0" w:space="0" w:color="auto"/>
                <w:left w:val="none" w:sz="0" w:space="0" w:color="auto"/>
                <w:bottom w:val="none" w:sz="0" w:space="0" w:color="auto"/>
                <w:right w:val="none" w:sz="0" w:space="0" w:color="auto"/>
              </w:divBdr>
            </w:div>
            <w:div w:id="353851867">
              <w:marLeft w:val="0"/>
              <w:marRight w:val="0"/>
              <w:marTop w:val="0"/>
              <w:marBottom w:val="0"/>
              <w:divBdr>
                <w:top w:val="none" w:sz="0" w:space="0" w:color="auto"/>
                <w:left w:val="none" w:sz="0" w:space="0" w:color="auto"/>
                <w:bottom w:val="none" w:sz="0" w:space="0" w:color="auto"/>
                <w:right w:val="none" w:sz="0" w:space="0" w:color="auto"/>
              </w:divBdr>
            </w:div>
            <w:div w:id="924730244">
              <w:marLeft w:val="0"/>
              <w:marRight w:val="0"/>
              <w:marTop w:val="0"/>
              <w:marBottom w:val="0"/>
              <w:divBdr>
                <w:top w:val="none" w:sz="0" w:space="0" w:color="auto"/>
                <w:left w:val="none" w:sz="0" w:space="0" w:color="auto"/>
                <w:bottom w:val="none" w:sz="0" w:space="0" w:color="auto"/>
                <w:right w:val="none" w:sz="0" w:space="0" w:color="auto"/>
              </w:divBdr>
            </w:div>
            <w:div w:id="999622523">
              <w:marLeft w:val="0"/>
              <w:marRight w:val="0"/>
              <w:marTop w:val="0"/>
              <w:marBottom w:val="0"/>
              <w:divBdr>
                <w:top w:val="none" w:sz="0" w:space="0" w:color="auto"/>
                <w:left w:val="none" w:sz="0" w:space="0" w:color="auto"/>
                <w:bottom w:val="none" w:sz="0" w:space="0" w:color="auto"/>
                <w:right w:val="none" w:sz="0" w:space="0" w:color="auto"/>
              </w:divBdr>
            </w:div>
            <w:div w:id="156465301">
              <w:marLeft w:val="0"/>
              <w:marRight w:val="0"/>
              <w:marTop w:val="0"/>
              <w:marBottom w:val="0"/>
              <w:divBdr>
                <w:top w:val="none" w:sz="0" w:space="0" w:color="auto"/>
                <w:left w:val="none" w:sz="0" w:space="0" w:color="auto"/>
                <w:bottom w:val="none" w:sz="0" w:space="0" w:color="auto"/>
                <w:right w:val="none" w:sz="0" w:space="0" w:color="auto"/>
              </w:divBdr>
            </w:div>
            <w:div w:id="396173064">
              <w:marLeft w:val="0"/>
              <w:marRight w:val="0"/>
              <w:marTop w:val="0"/>
              <w:marBottom w:val="0"/>
              <w:divBdr>
                <w:top w:val="none" w:sz="0" w:space="0" w:color="auto"/>
                <w:left w:val="none" w:sz="0" w:space="0" w:color="auto"/>
                <w:bottom w:val="none" w:sz="0" w:space="0" w:color="auto"/>
                <w:right w:val="none" w:sz="0" w:space="0" w:color="auto"/>
              </w:divBdr>
            </w:div>
            <w:div w:id="10111443">
              <w:marLeft w:val="0"/>
              <w:marRight w:val="0"/>
              <w:marTop w:val="0"/>
              <w:marBottom w:val="0"/>
              <w:divBdr>
                <w:top w:val="none" w:sz="0" w:space="0" w:color="auto"/>
                <w:left w:val="none" w:sz="0" w:space="0" w:color="auto"/>
                <w:bottom w:val="none" w:sz="0" w:space="0" w:color="auto"/>
                <w:right w:val="none" w:sz="0" w:space="0" w:color="auto"/>
              </w:divBdr>
            </w:div>
            <w:div w:id="1066882568">
              <w:marLeft w:val="0"/>
              <w:marRight w:val="0"/>
              <w:marTop w:val="0"/>
              <w:marBottom w:val="0"/>
              <w:divBdr>
                <w:top w:val="none" w:sz="0" w:space="0" w:color="auto"/>
                <w:left w:val="none" w:sz="0" w:space="0" w:color="auto"/>
                <w:bottom w:val="none" w:sz="0" w:space="0" w:color="auto"/>
                <w:right w:val="none" w:sz="0" w:space="0" w:color="auto"/>
              </w:divBdr>
            </w:div>
            <w:div w:id="201602676">
              <w:marLeft w:val="0"/>
              <w:marRight w:val="0"/>
              <w:marTop w:val="0"/>
              <w:marBottom w:val="0"/>
              <w:divBdr>
                <w:top w:val="none" w:sz="0" w:space="0" w:color="auto"/>
                <w:left w:val="none" w:sz="0" w:space="0" w:color="auto"/>
                <w:bottom w:val="none" w:sz="0" w:space="0" w:color="auto"/>
                <w:right w:val="none" w:sz="0" w:space="0" w:color="auto"/>
              </w:divBdr>
            </w:div>
            <w:div w:id="305354477">
              <w:marLeft w:val="0"/>
              <w:marRight w:val="0"/>
              <w:marTop w:val="0"/>
              <w:marBottom w:val="0"/>
              <w:divBdr>
                <w:top w:val="none" w:sz="0" w:space="0" w:color="auto"/>
                <w:left w:val="none" w:sz="0" w:space="0" w:color="auto"/>
                <w:bottom w:val="none" w:sz="0" w:space="0" w:color="auto"/>
                <w:right w:val="none" w:sz="0" w:space="0" w:color="auto"/>
              </w:divBdr>
            </w:div>
            <w:div w:id="1404141436">
              <w:marLeft w:val="0"/>
              <w:marRight w:val="0"/>
              <w:marTop w:val="0"/>
              <w:marBottom w:val="0"/>
              <w:divBdr>
                <w:top w:val="none" w:sz="0" w:space="0" w:color="auto"/>
                <w:left w:val="none" w:sz="0" w:space="0" w:color="auto"/>
                <w:bottom w:val="none" w:sz="0" w:space="0" w:color="auto"/>
                <w:right w:val="none" w:sz="0" w:space="0" w:color="auto"/>
              </w:divBdr>
            </w:div>
            <w:div w:id="1405101306">
              <w:marLeft w:val="0"/>
              <w:marRight w:val="0"/>
              <w:marTop w:val="0"/>
              <w:marBottom w:val="0"/>
              <w:divBdr>
                <w:top w:val="none" w:sz="0" w:space="0" w:color="auto"/>
                <w:left w:val="none" w:sz="0" w:space="0" w:color="auto"/>
                <w:bottom w:val="none" w:sz="0" w:space="0" w:color="auto"/>
                <w:right w:val="none" w:sz="0" w:space="0" w:color="auto"/>
              </w:divBdr>
            </w:div>
            <w:div w:id="673530790">
              <w:marLeft w:val="0"/>
              <w:marRight w:val="0"/>
              <w:marTop w:val="0"/>
              <w:marBottom w:val="0"/>
              <w:divBdr>
                <w:top w:val="none" w:sz="0" w:space="0" w:color="auto"/>
                <w:left w:val="none" w:sz="0" w:space="0" w:color="auto"/>
                <w:bottom w:val="none" w:sz="0" w:space="0" w:color="auto"/>
                <w:right w:val="none" w:sz="0" w:space="0" w:color="auto"/>
              </w:divBdr>
            </w:div>
            <w:div w:id="1546871399">
              <w:marLeft w:val="0"/>
              <w:marRight w:val="0"/>
              <w:marTop w:val="0"/>
              <w:marBottom w:val="0"/>
              <w:divBdr>
                <w:top w:val="none" w:sz="0" w:space="0" w:color="auto"/>
                <w:left w:val="none" w:sz="0" w:space="0" w:color="auto"/>
                <w:bottom w:val="none" w:sz="0" w:space="0" w:color="auto"/>
                <w:right w:val="none" w:sz="0" w:space="0" w:color="auto"/>
              </w:divBdr>
            </w:div>
            <w:div w:id="941962126">
              <w:marLeft w:val="0"/>
              <w:marRight w:val="0"/>
              <w:marTop w:val="0"/>
              <w:marBottom w:val="0"/>
              <w:divBdr>
                <w:top w:val="none" w:sz="0" w:space="0" w:color="auto"/>
                <w:left w:val="none" w:sz="0" w:space="0" w:color="auto"/>
                <w:bottom w:val="none" w:sz="0" w:space="0" w:color="auto"/>
                <w:right w:val="none" w:sz="0" w:space="0" w:color="auto"/>
              </w:divBdr>
            </w:div>
            <w:div w:id="1780028075">
              <w:marLeft w:val="0"/>
              <w:marRight w:val="0"/>
              <w:marTop w:val="0"/>
              <w:marBottom w:val="0"/>
              <w:divBdr>
                <w:top w:val="none" w:sz="0" w:space="0" w:color="auto"/>
                <w:left w:val="none" w:sz="0" w:space="0" w:color="auto"/>
                <w:bottom w:val="none" w:sz="0" w:space="0" w:color="auto"/>
                <w:right w:val="none" w:sz="0" w:space="0" w:color="auto"/>
              </w:divBdr>
            </w:div>
            <w:div w:id="1074814096">
              <w:marLeft w:val="0"/>
              <w:marRight w:val="0"/>
              <w:marTop w:val="0"/>
              <w:marBottom w:val="0"/>
              <w:divBdr>
                <w:top w:val="none" w:sz="0" w:space="0" w:color="auto"/>
                <w:left w:val="none" w:sz="0" w:space="0" w:color="auto"/>
                <w:bottom w:val="none" w:sz="0" w:space="0" w:color="auto"/>
                <w:right w:val="none" w:sz="0" w:space="0" w:color="auto"/>
              </w:divBdr>
            </w:div>
            <w:div w:id="519243003">
              <w:marLeft w:val="0"/>
              <w:marRight w:val="0"/>
              <w:marTop w:val="0"/>
              <w:marBottom w:val="0"/>
              <w:divBdr>
                <w:top w:val="none" w:sz="0" w:space="0" w:color="auto"/>
                <w:left w:val="none" w:sz="0" w:space="0" w:color="auto"/>
                <w:bottom w:val="none" w:sz="0" w:space="0" w:color="auto"/>
                <w:right w:val="none" w:sz="0" w:space="0" w:color="auto"/>
              </w:divBdr>
            </w:div>
            <w:div w:id="658466295">
              <w:marLeft w:val="0"/>
              <w:marRight w:val="0"/>
              <w:marTop w:val="0"/>
              <w:marBottom w:val="0"/>
              <w:divBdr>
                <w:top w:val="none" w:sz="0" w:space="0" w:color="auto"/>
                <w:left w:val="none" w:sz="0" w:space="0" w:color="auto"/>
                <w:bottom w:val="none" w:sz="0" w:space="0" w:color="auto"/>
                <w:right w:val="none" w:sz="0" w:space="0" w:color="auto"/>
              </w:divBdr>
            </w:div>
            <w:div w:id="1478834804">
              <w:marLeft w:val="0"/>
              <w:marRight w:val="0"/>
              <w:marTop w:val="0"/>
              <w:marBottom w:val="0"/>
              <w:divBdr>
                <w:top w:val="none" w:sz="0" w:space="0" w:color="auto"/>
                <w:left w:val="none" w:sz="0" w:space="0" w:color="auto"/>
                <w:bottom w:val="none" w:sz="0" w:space="0" w:color="auto"/>
                <w:right w:val="none" w:sz="0" w:space="0" w:color="auto"/>
              </w:divBdr>
            </w:div>
            <w:div w:id="495461346">
              <w:marLeft w:val="0"/>
              <w:marRight w:val="0"/>
              <w:marTop w:val="0"/>
              <w:marBottom w:val="0"/>
              <w:divBdr>
                <w:top w:val="none" w:sz="0" w:space="0" w:color="auto"/>
                <w:left w:val="none" w:sz="0" w:space="0" w:color="auto"/>
                <w:bottom w:val="none" w:sz="0" w:space="0" w:color="auto"/>
                <w:right w:val="none" w:sz="0" w:space="0" w:color="auto"/>
              </w:divBdr>
            </w:div>
            <w:div w:id="962419090">
              <w:marLeft w:val="0"/>
              <w:marRight w:val="0"/>
              <w:marTop w:val="0"/>
              <w:marBottom w:val="0"/>
              <w:divBdr>
                <w:top w:val="none" w:sz="0" w:space="0" w:color="auto"/>
                <w:left w:val="none" w:sz="0" w:space="0" w:color="auto"/>
                <w:bottom w:val="none" w:sz="0" w:space="0" w:color="auto"/>
                <w:right w:val="none" w:sz="0" w:space="0" w:color="auto"/>
              </w:divBdr>
            </w:div>
            <w:div w:id="163914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7604">
      <w:bodyDiv w:val="1"/>
      <w:marLeft w:val="0"/>
      <w:marRight w:val="0"/>
      <w:marTop w:val="0"/>
      <w:marBottom w:val="0"/>
      <w:divBdr>
        <w:top w:val="none" w:sz="0" w:space="0" w:color="auto"/>
        <w:left w:val="none" w:sz="0" w:space="0" w:color="auto"/>
        <w:bottom w:val="none" w:sz="0" w:space="0" w:color="auto"/>
        <w:right w:val="none" w:sz="0" w:space="0" w:color="auto"/>
      </w:divBdr>
    </w:div>
    <w:div w:id="121927741">
      <w:bodyDiv w:val="1"/>
      <w:marLeft w:val="0"/>
      <w:marRight w:val="0"/>
      <w:marTop w:val="0"/>
      <w:marBottom w:val="0"/>
      <w:divBdr>
        <w:top w:val="none" w:sz="0" w:space="0" w:color="auto"/>
        <w:left w:val="none" w:sz="0" w:space="0" w:color="auto"/>
        <w:bottom w:val="none" w:sz="0" w:space="0" w:color="auto"/>
        <w:right w:val="none" w:sz="0" w:space="0" w:color="auto"/>
      </w:divBdr>
    </w:div>
    <w:div w:id="137458340">
      <w:bodyDiv w:val="1"/>
      <w:marLeft w:val="0"/>
      <w:marRight w:val="0"/>
      <w:marTop w:val="0"/>
      <w:marBottom w:val="0"/>
      <w:divBdr>
        <w:top w:val="none" w:sz="0" w:space="0" w:color="auto"/>
        <w:left w:val="none" w:sz="0" w:space="0" w:color="auto"/>
        <w:bottom w:val="none" w:sz="0" w:space="0" w:color="auto"/>
        <w:right w:val="none" w:sz="0" w:space="0" w:color="auto"/>
      </w:divBdr>
    </w:div>
    <w:div w:id="147283566">
      <w:bodyDiv w:val="1"/>
      <w:marLeft w:val="0"/>
      <w:marRight w:val="0"/>
      <w:marTop w:val="0"/>
      <w:marBottom w:val="0"/>
      <w:divBdr>
        <w:top w:val="none" w:sz="0" w:space="0" w:color="auto"/>
        <w:left w:val="none" w:sz="0" w:space="0" w:color="auto"/>
        <w:bottom w:val="none" w:sz="0" w:space="0" w:color="auto"/>
        <w:right w:val="none" w:sz="0" w:space="0" w:color="auto"/>
      </w:divBdr>
    </w:div>
    <w:div w:id="147745967">
      <w:bodyDiv w:val="1"/>
      <w:marLeft w:val="0"/>
      <w:marRight w:val="0"/>
      <w:marTop w:val="0"/>
      <w:marBottom w:val="0"/>
      <w:divBdr>
        <w:top w:val="none" w:sz="0" w:space="0" w:color="auto"/>
        <w:left w:val="none" w:sz="0" w:space="0" w:color="auto"/>
        <w:bottom w:val="none" w:sz="0" w:space="0" w:color="auto"/>
        <w:right w:val="none" w:sz="0" w:space="0" w:color="auto"/>
      </w:divBdr>
    </w:div>
    <w:div w:id="156851380">
      <w:bodyDiv w:val="1"/>
      <w:marLeft w:val="0"/>
      <w:marRight w:val="0"/>
      <w:marTop w:val="0"/>
      <w:marBottom w:val="0"/>
      <w:divBdr>
        <w:top w:val="none" w:sz="0" w:space="0" w:color="auto"/>
        <w:left w:val="none" w:sz="0" w:space="0" w:color="auto"/>
        <w:bottom w:val="none" w:sz="0" w:space="0" w:color="auto"/>
        <w:right w:val="none" w:sz="0" w:space="0" w:color="auto"/>
      </w:divBdr>
    </w:div>
    <w:div w:id="158273132">
      <w:bodyDiv w:val="1"/>
      <w:marLeft w:val="0"/>
      <w:marRight w:val="0"/>
      <w:marTop w:val="0"/>
      <w:marBottom w:val="0"/>
      <w:divBdr>
        <w:top w:val="none" w:sz="0" w:space="0" w:color="auto"/>
        <w:left w:val="none" w:sz="0" w:space="0" w:color="auto"/>
        <w:bottom w:val="none" w:sz="0" w:space="0" w:color="auto"/>
        <w:right w:val="none" w:sz="0" w:space="0" w:color="auto"/>
      </w:divBdr>
    </w:div>
    <w:div w:id="178860985">
      <w:bodyDiv w:val="1"/>
      <w:marLeft w:val="0"/>
      <w:marRight w:val="0"/>
      <w:marTop w:val="0"/>
      <w:marBottom w:val="0"/>
      <w:divBdr>
        <w:top w:val="none" w:sz="0" w:space="0" w:color="auto"/>
        <w:left w:val="none" w:sz="0" w:space="0" w:color="auto"/>
        <w:bottom w:val="none" w:sz="0" w:space="0" w:color="auto"/>
        <w:right w:val="none" w:sz="0" w:space="0" w:color="auto"/>
      </w:divBdr>
    </w:div>
    <w:div w:id="196357713">
      <w:bodyDiv w:val="1"/>
      <w:marLeft w:val="0"/>
      <w:marRight w:val="0"/>
      <w:marTop w:val="0"/>
      <w:marBottom w:val="0"/>
      <w:divBdr>
        <w:top w:val="none" w:sz="0" w:space="0" w:color="auto"/>
        <w:left w:val="none" w:sz="0" w:space="0" w:color="auto"/>
        <w:bottom w:val="none" w:sz="0" w:space="0" w:color="auto"/>
        <w:right w:val="none" w:sz="0" w:space="0" w:color="auto"/>
      </w:divBdr>
    </w:div>
    <w:div w:id="206185347">
      <w:bodyDiv w:val="1"/>
      <w:marLeft w:val="0"/>
      <w:marRight w:val="0"/>
      <w:marTop w:val="0"/>
      <w:marBottom w:val="0"/>
      <w:divBdr>
        <w:top w:val="none" w:sz="0" w:space="0" w:color="auto"/>
        <w:left w:val="none" w:sz="0" w:space="0" w:color="auto"/>
        <w:bottom w:val="none" w:sz="0" w:space="0" w:color="auto"/>
        <w:right w:val="none" w:sz="0" w:space="0" w:color="auto"/>
      </w:divBdr>
    </w:div>
    <w:div w:id="221717539">
      <w:bodyDiv w:val="1"/>
      <w:marLeft w:val="0"/>
      <w:marRight w:val="0"/>
      <w:marTop w:val="0"/>
      <w:marBottom w:val="0"/>
      <w:divBdr>
        <w:top w:val="none" w:sz="0" w:space="0" w:color="auto"/>
        <w:left w:val="none" w:sz="0" w:space="0" w:color="auto"/>
        <w:bottom w:val="none" w:sz="0" w:space="0" w:color="auto"/>
        <w:right w:val="none" w:sz="0" w:space="0" w:color="auto"/>
      </w:divBdr>
    </w:div>
    <w:div w:id="245379049">
      <w:bodyDiv w:val="1"/>
      <w:marLeft w:val="0"/>
      <w:marRight w:val="0"/>
      <w:marTop w:val="0"/>
      <w:marBottom w:val="0"/>
      <w:divBdr>
        <w:top w:val="none" w:sz="0" w:space="0" w:color="auto"/>
        <w:left w:val="none" w:sz="0" w:space="0" w:color="auto"/>
        <w:bottom w:val="none" w:sz="0" w:space="0" w:color="auto"/>
        <w:right w:val="none" w:sz="0" w:space="0" w:color="auto"/>
      </w:divBdr>
    </w:div>
    <w:div w:id="245961724">
      <w:bodyDiv w:val="1"/>
      <w:marLeft w:val="0"/>
      <w:marRight w:val="0"/>
      <w:marTop w:val="0"/>
      <w:marBottom w:val="0"/>
      <w:divBdr>
        <w:top w:val="none" w:sz="0" w:space="0" w:color="auto"/>
        <w:left w:val="none" w:sz="0" w:space="0" w:color="auto"/>
        <w:bottom w:val="none" w:sz="0" w:space="0" w:color="auto"/>
        <w:right w:val="none" w:sz="0" w:space="0" w:color="auto"/>
      </w:divBdr>
    </w:div>
    <w:div w:id="247034815">
      <w:bodyDiv w:val="1"/>
      <w:marLeft w:val="0"/>
      <w:marRight w:val="0"/>
      <w:marTop w:val="0"/>
      <w:marBottom w:val="0"/>
      <w:divBdr>
        <w:top w:val="none" w:sz="0" w:space="0" w:color="auto"/>
        <w:left w:val="none" w:sz="0" w:space="0" w:color="auto"/>
        <w:bottom w:val="none" w:sz="0" w:space="0" w:color="auto"/>
        <w:right w:val="none" w:sz="0" w:space="0" w:color="auto"/>
      </w:divBdr>
    </w:div>
    <w:div w:id="248537604">
      <w:bodyDiv w:val="1"/>
      <w:marLeft w:val="0"/>
      <w:marRight w:val="0"/>
      <w:marTop w:val="0"/>
      <w:marBottom w:val="0"/>
      <w:divBdr>
        <w:top w:val="none" w:sz="0" w:space="0" w:color="auto"/>
        <w:left w:val="none" w:sz="0" w:space="0" w:color="auto"/>
        <w:bottom w:val="none" w:sz="0" w:space="0" w:color="auto"/>
        <w:right w:val="none" w:sz="0" w:space="0" w:color="auto"/>
      </w:divBdr>
    </w:div>
    <w:div w:id="260115600">
      <w:bodyDiv w:val="1"/>
      <w:marLeft w:val="0"/>
      <w:marRight w:val="0"/>
      <w:marTop w:val="0"/>
      <w:marBottom w:val="0"/>
      <w:divBdr>
        <w:top w:val="none" w:sz="0" w:space="0" w:color="auto"/>
        <w:left w:val="none" w:sz="0" w:space="0" w:color="auto"/>
        <w:bottom w:val="none" w:sz="0" w:space="0" w:color="auto"/>
        <w:right w:val="none" w:sz="0" w:space="0" w:color="auto"/>
      </w:divBdr>
    </w:div>
    <w:div w:id="261912902">
      <w:bodyDiv w:val="1"/>
      <w:marLeft w:val="0"/>
      <w:marRight w:val="0"/>
      <w:marTop w:val="0"/>
      <w:marBottom w:val="0"/>
      <w:divBdr>
        <w:top w:val="none" w:sz="0" w:space="0" w:color="auto"/>
        <w:left w:val="none" w:sz="0" w:space="0" w:color="auto"/>
        <w:bottom w:val="none" w:sz="0" w:space="0" w:color="auto"/>
        <w:right w:val="none" w:sz="0" w:space="0" w:color="auto"/>
      </w:divBdr>
    </w:div>
    <w:div w:id="263265159">
      <w:bodyDiv w:val="1"/>
      <w:marLeft w:val="0"/>
      <w:marRight w:val="0"/>
      <w:marTop w:val="0"/>
      <w:marBottom w:val="0"/>
      <w:divBdr>
        <w:top w:val="none" w:sz="0" w:space="0" w:color="auto"/>
        <w:left w:val="none" w:sz="0" w:space="0" w:color="auto"/>
        <w:bottom w:val="none" w:sz="0" w:space="0" w:color="auto"/>
        <w:right w:val="none" w:sz="0" w:space="0" w:color="auto"/>
      </w:divBdr>
    </w:div>
    <w:div w:id="271480342">
      <w:bodyDiv w:val="1"/>
      <w:marLeft w:val="0"/>
      <w:marRight w:val="0"/>
      <w:marTop w:val="0"/>
      <w:marBottom w:val="0"/>
      <w:divBdr>
        <w:top w:val="none" w:sz="0" w:space="0" w:color="auto"/>
        <w:left w:val="none" w:sz="0" w:space="0" w:color="auto"/>
        <w:bottom w:val="none" w:sz="0" w:space="0" w:color="auto"/>
        <w:right w:val="none" w:sz="0" w:space="0" w:color="auto"/>
      </w:divBdr>
      <w:divsChild>
        <w:div w:id="744570090">
          <w:marLeft w:val="0"/>
          <w:marRight w:val="0"/>
          <w:marTop w:val="0"/>
          <w:marBottom w:val="0"/>
          <w:divBdr>
            <w:top w:val="none" w:sz="0" w:space="0" w:color="auto"/>
            <w:left w:val="none" w:sz="0" w:space="0" w:color="auto"/>
            <w:bottom w:val="none" w:sz="0" w:space="0" w:color="auto"/>
            <w:right w:val="none" w:sz="0" w:space="0" w:color="auto"/>
          </w:divBdr>
          <w:divsChild>
            <w:div w:id="1791171547">
              <w:marLeft w:val="0"/>
              <w:marRight w:val="0"/>
              <w:marTop w:val="0"/>
              <w:marBottom w:val="0"/>
              <w:divBdr>
                <w:top w:val="none" w:sz="0" w:space="0" w:color="auto"/>
                <w:left w:val="none" w:sz="0" w:space="0" w:color="auto"/>
                <w:bottom w:val="none" w:sz="0" w:space="0" w:color="auto"/>
                <w:right w:val="none" w:sz="0" w:space="0" w:color="auto"/>
              </w:divBdr>
              <w:divsChild>
                <w:div w:id="723989804">
                  <w:marLeft w:val="0"/>
                  <w:marRight w:val="0"/>
                  <w:marTop w:val="0"/>
                  <w:marBottom w:val="0"/>
                  <w:divBdr>
                    <w:top w:val="none" w:sz="0" w:space="0" w:color="auto"/>
                    <w:left w:val="none" w:sz="0" w:space="0" w:color="auto"/>
                    <w:bottom w:val="none" w:sz="0" w:space="0" w:color="auto"/>
                    <w:right w:val="none" w:sz="0" w:space="0" w:color="auto"/>
                  </w:divBdr>
                  <w:divsChild>
                    <w:div w:id="34802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066719">
      <w:bodyDiv w:val="1"/>
      <w:marLeft w:val="0"/>
      <w:marRight w:val="0"/>
      <w:marTop w:val="0"/>
      <w:marBottom w:val="0"/>
      <w:divBdr>
        <w:top w:val="none" w:sz="0" w:space="0" w:color="auto"/>
        <w:left w:val="none" w:sz="0" w:space="0" w:color="auto"/>
        <w:bottom w:val="none" w:sz="0" w:space="0" w:color="auto"/>
        <w:right w:val="none" w:sz="0" w:space="0" w:color="auto"/>
      </w:divBdr>
    </w:div>
    <w:div w:id="301352766">
      <w:bodyDiv w:val="1"/>
      <w:marLeft w:val="0"/>
      <w:marRight w:val="0"/>
      <w:marTop w:val="0"/>
      <w:marBottom w:val="0"/>
      <w:divBdr>
        <w:top w:val="none" w:sz="0" w:space="0" w:color="auto"/>
        <w:left w:val="none" w:sz="0" w:space="0" w:color="auto"/>
        <w:bottom w:val="none" w:sz="0" w:space="0" w:color="auto"/>
        <w:right w:val="none" w:sz="0" w:space="0" w:color="auto"/>
      </w:divBdr>
    </w:div>
    <w:div w:id="308637198">
      <w:bodyDiv w:val="1"/>
      <w:marLeft w:val="0"/>
      <w:marRight w:val="0"/>
      <w:marTop w:val="0"/>
      <w:marBottom w:val="0"/>
      <w:divBdr>
        <w:top w:val="none" w:sz="0" w:space="0" w:color="auto"/>
        <w:left w:val="none" w:sz="0" w:space="0" w:color="auto"/>
        <w:bottom w:val="none" w:sz="0" w:space="0" w:color="auto"/>
        <w:right w:val="none" w:sz="0" w:space="0" w:color="auto"/>
      </w:divBdr>
    </w:div>
    <w:div w:id="309795989">
      <w:bodyDiv w:val="1"/>
      <w:marLeft w:val="0"/>
      <w:marRight w:val="0"/>
      <w:marTop w:val="0"/>
      <w:marBottom w:val="0"/>
      <w:divBdr>
        <w:top w:val="none" w:sz="0" w:space="0" w:color="auto"/>
        <w:left w:val="none" w:sz="0" w:space="0" w:color="auto"/>
        <w:bottom w:val="none" w:sz="0" w:space="0" w:color="auto"/>
        <w:right w:val="none" w:sz="0" w:space="0" w:color="auto"/>
      </w:divBdr>
    </w:div>
    <w:div w:id="315962983">
      <w:bodyDiv w:val="1"/>
      <w:marLeft w:val="0"/>
      <w:marRight w:val="0"/>
      <w:marTop w:val="0"/>
      <w:marBottom w:val="0"/>
      <w:divBdr>
        <w:top w:val="none" w:sz="0" w:space="0" w:color="auto"/>
        <w:left w:val="none" w:sz="0" w:space="0" w:color="auto"/>
        <w:bottom w:val="none" w:sz="0" w:space="0" w:color="auto"/>
        <w:right w:val="none" w:sz="0" w:space="0" w:color="auto"/>
      </w:divBdr>
    </w:div>
    <w:div w:id="318658065">
      <w:bodyDiv w:val="1"/>
      <w:marLeft w:val="0"/>
      <w:marRight w:val="0"/>
      <w:marTop w:val="0"/>
      <w:marBottom w:val="0"/>
      <w:divBdr>
        <w:top w:val="none" w:sz="0" w:space="0" w:color="auto"/>
        <w:left w:val="none" w:sz="0" w:space="0" w:color="auto"/>
        <w:bottom w:val="none" w:sz="0" w:space="0" w:color="auto"/>
        <w:right w:val="none" w:sz="0" w:space="0" w:color="auto"/>
      </w:divBdr>
    </w:div>
    <w:div w:id="334263016">
      <w:bodyDiv w:val="1"/>
      <w:marLeft w:val="0"/>
      <w:marRight w:val="0"/>
      <w:marTop w:val="0"/>
      <w:marBottom w:val="0"/>
      <w:divBdr>
        <w:top w:val="none" w:sz="0" w:space="0" w:color="auto"/>
        <w:left w:val="none" w:sz="0" w:space="0" w:color="auto"/>
        <w:bottom w:val="none" w:sz="0" w:space="0" w:color="auto"/>
        <w:right w:val="none" w:sz="0" w:space="0" w:color="auto"/>
      </w:divBdr>
    </w:div>
    <w:div w:id="341855940">
      <w:bodyDiv w:val="1"/>
      <w:marLeft w:val="0"/>
      <w:marRight w:val="0"/>
      <w:marTop w:val="0"/>
      <w:marBottom w:val="0"/>
      <w:divBdr>
        <w:top w:val="none" w:sz="0" w:space="0" w:color="auto"/>
        <w:left w:val="none" w:sz="0" w:space="0" w:color="auto"/>
        <w:bottom w:val="none" w:sz="0" w:space="0" w:color="auto"/>
        <w:right w:val="none" w:sz="0" w:space="0" w:color="auto"/>
      </w:divBdr>
    </w:div>
    <w:div w:id="384837699">
      <w:bodyDiv w:val="1"/>
      <w:marLeft w:val="0"/>
      <w:marRight w:val="0"/>
      <w:marTop w:val="0"/>
      <w:marBottom w:val="0"/>
      <w:divBdr>
        <w:top w:val="none" w:sz="0" w:space="0" w:color="auto"/>
        <w:left w:val="none" w:sz="0" w:space="0" w:color="auto"/>
        <w:bottom w:val="none" w:sz="0" w:space="0" w:color="auto"/>
        <w:right w:val="none" w:sz="0" w:space="0" w:color="auto"/>
      </w:divBdr>
    </w:div>
    <w:div w:id="394428361">
      <w:bodyDiv w:val="1"/>
      <w:marLeft w:val="0"/>
      <w:marRight w:val="0"/>
      <w:marTop w:val="0"/>
      <w:marBottom w:val="0"/>
      <w:divBdr>
        <w:top w:val="none" w:sz="0" w:space="0" w:color="auto"/>
        <w:left w:val="none" w:sz="0" w:space="0" w:color="auto"/>
        <w:bottom w:val="none" w:sz="0" w:space="0" w:color="auto"/>
        <w:right w:val="none" w:sz="0" w:space="0" w:color="auto"/>
      </w:divBdr>
    </w:div>
    <w:div w:id="408507109">
      <w:bodyDiv w:val="1"/>
      <w:marLeft w:val="0"/>
      <w:marRight w:val="0"/>
      <w:marTop w:val="0"/>
      <w:marBottom w:val="0"/>
      <w:divBdr>
        <w:top w:val="none" w:sz="0" w:space="0" w:color="auto"/>
        <w:left w:val="none" w:sz="0" w:space="0" w:color="auto"/>
        <w:bottom w:val="none" w:sz="0" w:space="0" w:color="auto"/>
        <w:right w:val="none" w:sz="0" w:space="0" w:color="auto"/>
      </w:divBdr>
    </w:div>
    <w:div w:id="420373522">
      <w:bodyDiv w:val="1"/>
      <w:marLeft w:val="0"/>
      <w:marRight w:val="0"/>
      <w:marTop w:val="0"/>
      <w:marBottom w:val="0"/>
      <w:divBdr>
        <w:top w:val="none" w:sz="0" w:space="0" w:color="auto"/>
        <w:left w:val="none" w:sz="0" w:space="0" w:color="auto"/>
        <w:bottom w:val="none" w:sz="0" w:space="0" w:color="auto"/>
        <w:right w:val="none" w:sz="0" w:space="0" w:color="auto"/>
      </w:divBdr>
    </w:div>
    <w:div w:id="434055510">
      <w:bodyDiv w:val="1"/>
      <w:marLeft w:val="0"/>
      <w:marRight w:val="0"/>
      <w:marTop w:val="0"/>
      <w:marBottom w:val="0"/>
      <w:divBdr>
        <w:top w:val="none" w:sz="0" w:space="0" w:color="auto"/>
        <w:left w:val="none" w:sz="0" w:space="0" w:color="auto"/>
        <w:bottom w:val="none" w:sz="0" w:space="0" w:color="auto"/>
        <w:right w:val="none" w:sz="0" w:space="0" w:color="auto"/>
      </w:divBdr>
    </w:div>
    <w:div w:id="436752118">
      <w:bodyDiv w:val="1"/>
      <w:marLeft w:val="0"/>
      <w:marRight w:val="0"/>
      <w:marTop w:val="0"/>
      <w:marBottom w:val="0"/>
      <w:divBdr>
        <w:top w:val="none" w:sz="0" w:space="0" w:color="auto"/>
        <w:left w:val="none" w:sz="0" w:space="0" w:color="auto"/>
        <w:bottom w:val="none" w:sz="0" w:space="0" w:color="auto"/>
        <w:right w:val="none" w:sz="0" w:space="0" w:color="auto"/>
      </w:divBdr>
    </w:div>
    <w:div w:id="438837534">
      <w:bodyDiv w:val="1"/>
      <w:marLeft w:val="0"/>
      <w:marRight w:val="0"/>
      <w:marTop w:val="0"/>
      <w:marBottom w:val="0"/>
      <w:divBdr>
        <w:top w:val="none" w:sz="0" w:space="0" w:color="auto"/>
        <w:left w:val="none" w:sz="0" w:space="0" w:color="auto"/>
        <w:bottom w:val="none" w:sz="0" w:space="0" w:color="auto"/>
        <w:right w:val="none" w:sz="0" w:space="0" w:color="auto"/>
      </w:divBdr>
    </w:div>
    <w:div w:id="445271650">
      <w:bodyDiv w:val="1"/>
      <w:marLeft w:val="0"/>
      <w:marRight w:val="0"/>
      <w:marTop w:val="0"/>
      <w:marBottom w:val="0"/>
      <w:divBdr>
        <w:top w:val="none" w:sz="0" w:space="0" w:color="auto"/>
        <w:left w:val="none" w:sz="0" w:space="0" w:color="auto"/>
        <w:bottom w:val="none" w:sz="0" w:space="0" w:color="auto"/>
        <w:right w:val="none" w:sz="0" w:space="0" w:color="auto"/>
      </w:divBdr>
    </w:div>
    <w:div w:id="454713451">
      <w:bodyDiv w:val="1"/>
      <w:marLeft w:val="0"/>
      <w:marRight w:val="0"/>
      <w:marTop w:val="0"/>
      <w:marBottom w:val="0"/>
      <w:divBdr>
        <w:top w:val="none" w:sz="0" w:space="0" w:color="auto"/>
        <w:left w:val="none" w:sz="0" w:space="0" w:color="auto"/>
        <w:bottom w:val="none" w:sz="0" w:space="0" w:color="auto"/>
        <w:right w:val="none" w:sz="0" w:space="0" w:color="auto"/>
      </w:divBdr>
    </w:div>
    <w:div w:id="458694570">
      <w:bodyDiv w:val="1"/>
      <w:marLeft w:val="0"/>
      <w:marRight w:val="0"/>
      <w:marTop w:val="0"/>
      <w:marBottom w:val="0"/>
      <w:divBdr>
        <w:top w:val="none" w:sz="0" w:space="0" w:color="auto"/>
        <w:left w:val="none" w:sz="0" w:space="0" w:color="auto"/>
        <w:bottom w:val="none" w:sz="0" w:space="0" w:color="auto"/>
        <w:right w:val="none" w:sz="0" w:space="0" w:color="auto"/>
      </w:divBdr>
    </w:div>
    <w:div w:id="467742503">
      <w:bodyDiv w:val="1"/>
      <w:marLeft w:val="0"/>
      <w:marRight w:val="0"/>
      <w:marTop w:val="0"/>
      <w:marBottom w:val="0"/>
      <w:divBdr>
        <w:top w:val="none" w:sz="0" w:space="0" w:color="auto"/>
        <w:left w:val="none" w:sz="0" w:space="0" w:color="auto"/>
        <w:bottom w:val="none" w:sz="0" w:space="0" w:color="auto"/>
        <w:right w:val="none" w:sz="0" w:space="0" w:color="auto"/>
      </w:divBdr>
    </w:div>
    <w:div w:id="480078836">
      <w:bodyDiv w:val="1"/>
      <w:marLeft w:val="0"/>
      <w:marRight w:val="0"/>
      <w:marTop w:val="0"/>
      <w:marBottom w:val="0"/>
      <w:divBdr>
        <w:top w:val="none" w:sz="0" w:space="0" w:color="auto"/>
        <w:left w:val="none" w:sz="0" w:space="0" w:color="auto"/>
        <w:bottom w:val="none" w:sz="0" w:space="0" w:color="auto"/>
        <w:right w:val="none" w:sz="0" w:space="0" w:color="auto"/>
      </w:divBdr>
    </w:div>
    <w:div w:id="481434411">
      <w:bodyDiv w:val="1"/>
      <w:marLeft w:val="0"/>
      <w:marRight w:val="0"/>
      <w:marTop w:val="0"/>
      <w:marBottom w:val="0"/>
      <w:divBdr>
        <w:top w:val="none" w:sz="0" w:space="0" w:color="auto"/>
        <w:left w:val="none" w:sz="0" w:space="0" w:color="auto"/>
        <w:bottom w:val="none" w:sz="0" w:space="0" w:color="auto"/>
        <w:right w:val="none" w:sz="0" w:space="0" w:color="auto"/>
      </w:divBdr>
    </w:div>
    <w:div w:id="487406212">
      <w:bodyDiv w:val="1"/>
      <w:marLeft w:val="0"/>
      <w:marRight w:val="0"/>
      <w:marTop w:val="0"/>
      <w:marBottom w:val="0"/>
      <w:divBdr>
        <w:top w:val="none" w:sz="0" w:space="0" w:color="auto"/>
        <w:left w:val="none" w:sz="0" w:space="0" w:color="auto"/>
        <w:bottom w:val="none" w:sz="0" w:space="0" w:color="auto"/>
        <w:right w:val="none" w:sz="0" w:space="0" w:color="auto"/>
      </w:divBdr>
    </w:div>
    <w:div w:id="489752723">
      <w:bodyDiv w:val="1"/>
      <w:marLeft w:val="0"/>
      <w:marRight w:val="0"/>
      <w:marTop w:val="0"/>
      <w:marBottom w:val="0"/>
      <w:divBdr>
        <w:top w:val="none" w:sz="0" w:space="0" w:color="auto"/>
        <w:left w:val="none" w:sz="0" w:space="0" w:color="auto"/>
        <w:bottom w:val="none" w:sz="0" w:space="0" w:color="auto"/>
        <w:right w:val="none" w:sz="0" w:space="0" w:color="auto"/>
      </w:divBdr>
    </w:div>
    <w:div w:id="495149617">
      <w:bodyDiv w:val="1"/>
      <w:marLeft w:val="0"/>
      <w:marRight w:val="0"/>
      <w:marTop w:val="0"/>
      <w:marBottom w:val="0"/>
      <w:divBdr>
        <w:top w:val="none" w:sz="0" w:space="0" w:color="auto"/>
        <w:left w:val="none" w:sz="0" w:space="0" w:color="auto"/>
        <w:bottom w:val="none" w:sz="0" w:space="0" w:color="auto"/>
        <w:right w:val="none" w:sz="0" w:space="0" w:color="auto"/>
      </w:divBdr>
    </w:div>
    <w:div w:id="496770184">
      <w:bodyDiv w:val="1"/>
      <w:marLeft w:val="0"/>
      <w:marRight w:val="0"/>
      <w:marTop w:val="0"/>
      <w:marBottom w:val="0"/>
      <w:divBdr>
        <w:top w:val="none" w:sz="0" w:space="0" w:color="auto"/>
        <w:left w:val="none" w:sz="0" w:space="0" w:color="auto"/>
        <w:bottom w:val="none" w:sz="0" w:space="0" w:color="auto"/>
        <w:right w:val="none" w:sz="0" w:space="0" w:color="auto"/>
      </w:divBdr>
    </w:div>
    <w:div w:id="504633922">
      <w:bodyDiv w:val="1"/>
      <w:marLeft w:val="0"/>
      <w:marRight w:val="0"/>
      <w:marTop w:val="0"/>
      <w:marBottom w:val="0"/>
      <w:divBdr>
        <w:top w:val="none" w:sz="0" w:space="0" w:color="auto"/>
        <w:left w:val="none" w:sz="0" w:space="0" w:color="auto"/>
        <w:bottom w:val="none" w:sz="0" w:space="0" w:color="auto"/>
        <w:right w:val="none" w:sz="0" w:space="0" w:color="auto"/>
      </w:divBdr>
    </w:div>
    <w:div w:id="509375676">
      <w:bodyDiv w:val="1"/>
      <w:marLeft w:val="0"/>
      <w:marRight w:val="0"/>
      <w:marTop w:val="0"/>
      <w:marBottom w:val="0"/>
      <w:divBdr>
        <w:top w:val="none" w:sz="0" w:space="0" w:color="auto"/>
        <w:left w:val="none" w:sz="0" w:space="0" w:color="auto"/>
        <w:bottom w:val="none" w:sz="0" w:space="0" w:color="auto"/>
        <w:right w:val="none" w:sz="0" w:space="0" w:color="auto"/>
      </w:divBdr>
    </w:div>
    <w:div w:id="519202816">
      <w:bodyDiv w:val="1"/>
      <w:marLeft w:val="0"/>
      <w:marRight w:val="0"/>
      <w:marTop w:val="0"/>
      <w:marBottom w:val="0"/>
      <w:divBdr>
        <w:top w:val="none" w:sz="0" w:space="0" w:color="auto"/>
        <w:left w:val="none" w:sz="0" w:space="0" w:color="auto"/>
        <w:bottom w:val="none" w:sz="0" w:space="0" w:color="auto"/>
        <w:right w:val="none" w:sz="0" w:space="0" w:color="auto"/>
      </w:divBdr>
    </w:div>
    <w:div w:id="521555515">
      <w:bodyDiv w:val="1"/>
      <w:marLeft w:val="0"/>
      <w:marRight w:val="0"/>
      <w:marTop w:val="0"/>
      <w:marBottom w:val="0"/>
      <w:divBdr>
        <w:top w:val="none" w:sz="0" w:space="0" w:color="auto"/>
        <w:left w:val="none" w:sz="0" w:space="0" w:color="auto"/>
        <w:bottom w:val="none" w:sz="0" w:space="0" w:color="auto"/>
        <w:right w:val="none" w:sz="0" w:space="0" w:color="auto"/>
      </w:divBdr>
    </w:div>
    <w:div w:id="521742940">
      <w:bodyDiv w:val="1"/>
      <w:marLeft w:val="0"/>
      <w:marRight w:val="0"/>
      <w:marTop w:val="0"/>
      <w:marBottom w:val="0"/>
      <w:divBdr>
        <w:top w:val="none" w:sz="0" w:space="0" w:color="auto"/>
        <w:left w:val="none" w:sz="0" w:space="0" w:color="auto"/>
        <w:bottom w:val="none" w:sz="0" w:space="0" w:color="auto"/>
        <w:right w:val="none" w:sz="0" w:space="0" w:color="auto"/>
      </w:divBdr>
    </w:div>
    <w:div w:id="528178901">
      <w:bodyDiv w:val="1"/>
      <w:marLeft w:val="0"/>
      <w:marRight w:val="0"/>
      <w:marTop w:val="0"/>
      <w:marBottom w:val="0"/>
      <w:divBdr>
        <w:top w:val="none" w:sz="0" w:space="0" w:color="auto"/>
        <w:left w:val="none" w:sz="0" w:space="0" w:color="auto"/>
        <w:bottom w:val="none" w:sz="0" w:space="0" w:color="auto"/>
        <w:right w:val="none" w:sz="0" w:space="0" w:color="auto"/>
      </w:divBdr>
    </w:div>
    <w:div w:id="538469535">
      <w:bodyDiv w:val="1"/>
      <w:marLeft w:val="0"/>
      <w:marRight w:val="0"/>
      <w:marTop w:val="0"/>
      <w:marBottom w:val="0"/>
      <w:divBdr>
        <w:top w:val="none" w:sz="0" w:space="0" w:color="auto"/>
        <w:left w:val="none" w:sz="0" w:space="0" w:color="auto"/>
        <w:bottom w:val="none" w:sz="0" w:space="0" w:color="auto"/>
        <w:right w:val="none" w:sz="0" w:space="0" w:color="auto"/>
      </w:divBdr>
    </w:div>
    <w:div w:id="545994167">
      <w:bodyDiv w:val="1"/>
      <w:marLeft w:val="0"/>
      <w:marRight w:val="0"/>
      <w:marTop w:val="0"/>
      <w:marBottom w:val="0"/>
      <w:divBdr>
        <w:top w:val="none" w:sz="0" w:space="0" w:color="auto"/>
        <w:left w:val="none" w:sz="0" w:space="0" w:color="auto"/>
        <w:bottom w:val="none" w:sz="0" w:space="0" w:color="auto"/>
        <w:right w:val="none" w:sz="0" w:space="0" w:color="auto"/>
      </w:divBdr>
    </w:div>
    <w:div w:id="553782259">
      <w:bodyDiv w:val="1"/>
      <w:marLeft w:val="0"/>
      <w:marRight w:val="0"/>
      <w:marTop w:val="0"/>
      <w:marBottom w:val="0"/>
      <w:divBdr>
        <w:top w:val="none" w:sz="0" w:space="0" w:color="auto"/>
        <w:left w:val="none" w:sz="0" w:space="0" w:color="auto"/>
        <w:bottom w:val="none" w:sz="0" w:space="0" w:color="auto"/>
        <w:right w:val="none" w:sz="0" w:space="0" w:color="auto"/>
      </w:divBdr>
    </w:div>
    <w:div w:id="558132225">
      <w:bodyDiv w:val="1"/>
      <w:marLeft w:val="0"/>
      <w:marRight w:val="0"/>
      <w:marTop w:val="0"/>
      <w:marBottom w:val="0"/>
      <w:divBdr>
        <w:top w:val="none" w:sz="0" w:space="0" w:color="auto"/>
        <w:left w:val="none" w:sz="0" w:space="0" w:color="auto"/>
        <w:bottom w:val="none" w:sz="0" w:space="0" w:color="auto"/>
        <w:right w:val="none" w:sz="0" w:space="0" w:color="auto"/>
      </w:divBdr>
    </w:div>
    <w:div w:id="568660498">
      <w:bodyDiv w:val="1"/>
      <w:marLeft w:val="0"/>
      <w:marRight w:val="0"/>
      <w:marTop w:val="0"/>
      <w:marBottom w:val="0"/>
      <w:divBdr>
        <w:top w:val="none" w:sz="0" w:space="0" w:color="auto"/>
        <w:left w:val="none" w:sz="0" w:space="0" w:color="auto"/>
        <w:bottom w:val="none" w:sz="0" w:space="0" w:color="auto"/>
        <w:right w:val="none" w:sz="0" w:space="0" w:color="auto"/>
      </w:divBdr>
    </w:div>
    <w:div w:id="584538661">
      <w:bodyDiv w:val="1"/>
      <w:marLeft w:val="0"/>
      <w:marRight w:val="0"/>
      <w:marTop w:val="0"/>
      <w:marBottom w:val="0"/>
      <w:divBdr>
        <w:top w:val="none" w:sz="0" w:space="0" w:color="auto"/>
        <w:left w:val="none" w:sz="0" w:space="0" w:color="auto"/>
        <w:bottom w:val="none" w:sz="0" w:space="0" w:color="auto"/>
        <w:right w:val="none" w:sz="0" w:space="0" w:color="auto"/>
      </w:divBdr>
    </w:div>
    <w:div w:id="588470236">
      <w:bodyDiv w:val="1"/>
      <w:marLeft w:val="0"/>
      <w:marRight w:val="0"/>
      <w:marTop w:val="0"/>
      <w:marBottom w:val="0"/>
      <w:divBdr>
        <w:top w:val="none" w:sz="0" w:space="0" w:color="auto"/>
        <w:left w:val="none" w:sz="0" w:space="0" w:color="auto"/>
        <w:bottom w:val="none" w:sz="0" w:space="0" w:color="auto"/>
        <w:right w:val="none" w:sz="0" w:space="0" w:color="auto"/>
      </w:divBdr>
    </w:div>
    <w:div w:id="601381969">
      <w:bodyDiv w:val="1"/>
      <w:marLeft w:val="0"/>
      <w:marRight w:val="0"/>
      <w:marTop w:val="0"/>
      <w:marBottom w:val="0"/>
      <w:divBdr>
        <w:top w:val="none" w:sz="0" w:space="0" w:color="auto"/>
        <w:left w:val="none" w:sz="0" w:space="0" w:color="auto"/>
        <w:bottom w:val="none" w:sz="0" w:space="0" w:color="auto"/>
        <w:right w:val="none" w:sz="0" w:space="0" w:color="auto"/>
      </w:divBdr>
    </w:div>
    <w:div w:id="671567972">
      <w:bodyDiv w:val="1"/>
      <w:marLeft w:val="0"/>
      <w:marRight w:val="0"/>
      <w:marTop w:val="0"/>
      <w:marBottom w:val="0"/>
      <w:divBdr>
        <w:top w:val="none" w:sz="0" w:space="0" w:color="auto"/>
        <w:left w:val="none" w:sz="0" w:space="0" w:color="auto"/>
        <w:bottom w:val="none" w:sz="0" w:space="0" w:color="auto"/>
        <w:right w:val="none" w:sz="0" w:space="0" w:color="auto"/>
      </w:divBdr>
    </w:div>
    <w:div w:id="699204951">
      <w:bodyDiv w:val="1"/>
      <w:marLeft w:val="0"/>
      <w:marRight w:val="0"/>
      <w:marTop w:val="0"/>
      <w:marBottom w:val="0"/>
      <w:divBdr>
        <w:top w:val="none" w:sz="0" w:space="0" w:color="auto"/>
        <w:left w:val="none" w:sz="0" w:space="0" w:color="auto"/>
        <w:bottom w:val="none" w:sz="0" w:space="0" w:color="auto"/>
        <w:right w:val="none" w:sz="0" w:space="0" w:color="auto"/>
      </w:divBdr>
    </w:div>
    <w:div w:id="711466117">
      <w:bodyDiv w:val="1"/>
      <w:marLeft w:val="0"/>
      <w:marRight w:val="0"/>
      <w:marTop w:val="0"/>
      <w:marBottom w:val="0"/>
      <w:divBdr>
        <w:top w:val="none" w:sz="0" w:space="0" w:color="auto"/>
        <w:left w:val="none" w:sz="0" w:space="0" w:color="auto"/>
        <w:bottom w:val="none" w:sz="0" w:space="0" w:color="auto"/>
        <w:right w:val="none" w:sz="0" w:space="0" w:color="auto"/>
      </w:divBdr>
    </w:div>
    <w:div w:id="723025569">
      <w:bodyDiv w:val="1"/>
      <w:marLeft w:val="0"/>
      <w:marRight w:val="0"/>
      <w:marTop w:val="0"/>
      <w:marBottom w:val="0"/>
      <w:divBdr>
        <w:top w:val="none" w:sz="0" w:space="0" w:color="auto"/>
        <w:left w:val="none" w:sz="0" w:space="0" w:color="auto"/>
        <w:bottom w:val="none" w:sz="0" w:space="0" w:color="auto"/>
        <w:right w:val="none" w:sz="0" w:space="0" w:color="auto"/>
      </w:divBdr>
    </w:div>
    <w:div w:id="723336288">
      <w:bodyDiv w:val="1"/>
      <w:marLeft w:val="0"/>
      <w:marRight w:val="0"/>
      <w:marTop w:val="0"/>
      <w:marBottom w:val="0"/>
      <w:divBdr>
        <w:top w:val="none" w:sz="0" w:space="0" w:color="auto"/>
        <w:left w:val="none" w:sz="0" w:space="0" w:color="auto"/>
        <w:bottom w:val="none" w:sz="0" w:space="0" w:color="auto"/>
        <w:right w:val="none" w:sz="0" w:space="0" w:color="auto"/>
      </w:divBdr>
    </w:div>
    <w:div w:id="748308507">
      <w:bodyDiv w:val="1"/>
      <w:marLeft w:val="0"/>
      <w:marRight w:val="0"/>
      <w:marTop w:val="0"/>
      <w:marBottom w:val="0"/>
      <w:divBdr>
        <w:top w:val="none" w:sz="0" w:space="0" w:color="auto"/>
        <w:left w:val="none" w:sz="0" w:space="0" w:color="auto"/>
        <w:bottom w:val="none" w:sz="0" w:space="0" w:color="auto"/>
        <w:right w:val="none" w:sz="0" w:space="0" w:color="auto"/>
      </w:divBdr>
      <w:divsChild>
        <w:div w:id="574510464">
          <w:marLeft w:val="0"/>
          <w:marRight w:val="0"/>
          <w:marTop w:val="0"/>
          <w:marBottom w:val="0"/>
          <w:divBdr>
            <w:top w:val="none" w:sz="0" w:space="0" w:color="auto"/>
            <w:left w:val="none" w:sz="0" w:space="0" w:color="auto"/>
            <w:bottom w:val="none" w:sz="0" w:space="0" w:color="auto"/>
            <w:right w:val="none" w:sz="0" w:space="0" w:color="auto"/>
          </w:divBdr>
          <w:divsChild>
            <w:div w:id="1400328538">
              <w:marLeft w:val="0"/>
              <w:marRight w:val="0"/>
              <w:marTop w:val="0"/>
              <w:marBottom w:val="0"/>
              <w:divBdr>
                <w:top w:val="none" w:sz="0" w:space="0" w:color="auto"/>
                <w:left w:val="none" w:sz="0" w:space="0" w:color="auto"/>
                <w:bottom w:val="none" w:sz="0" w:space="0" w:color="auto"/>
                <w:right w:val="none" w:sz="0" w:space="0" w:color="auto"/>
              </w:divBdr>
            </w:div>
            <w:div w:id="460465081">
              <w:marLeft w:val="0"/>
              <w:marRight w:val="0"/>
              <w:marTop w:val="0"/>
              <w:marBottom w:val="0"/>
              <w:divBdr>
                <w:top w:val="none" w:sz="0" w:space="0" w:color="auto"/>
                <w:left w:val="none" w:sz="0" w:space="0" w:color="auto"/>
                <w:bottom w:val="none" w:sz="0" w:space="0" w:color="auto"/>
                <w:right w:val="none" w:sz="0" w:space="0" w:color="auto"/>
              </w:divBdr>
            </w:div>
            <w:div w:id="90904798">
              <w:marLeft w:val="0"/>
              <w:marRight w:val="0"/>
              <w:marTop w:val="0"/>
              <w:marBottom w:val="0"/>
              <w:divBdr>
                <w:top w:val="none" w:sz="0" w:space="0" w:color="auto"/>
                <w:left w:val="none" w:sz="0" w:space="0" w:color="auto"/>
                <w:bottom w:val="none" w:sz="0" w:space="0" w:color="auto"/>
                <w:right w:val="none" w:sz="0" w:space="0" w:color="auto"/>
              </w:divBdr>
            </w:div>
            <w:div w:id="226191283">
              <w:marLeft w:val="0"/>
              <w:marRight w:val="0"/>
              <w:marTop w:val="0"/>
              <w:marBottom w:val="0"/>
              <w:divBdr>
                <w:top w:val="none" w:sz="0" w:space="0" w:color="auto"/>
                <w:left w:val="none" w:sz="0" w:space="0" w:color="auto"/>
                <w:bottom w:val="none" w:sz="0" w:space="0" w:color="auto"/>
                <w:right w:val="none" w:sz="0" w:space="0" w:color="auto"/>
              </w:divBdr>
            </w:div>
            <w:div w:id="1673680373">
              <w:marLeft w:val="0"/>
              <w:marRight w:val="0"/>
              <w:marTop w:val="0"/>
              <w:marBottom w:val="0"/>
              <w:divBdr>
                <w:top w:val="none" w:sz="0" w:space="0" w:color="auto"/>
                <w:left w:val="none" w:sz="0" w:space="0" w:color="auto"/>
                <w:bottom w:val="none" w:sz="0" w:space="0" w:color="auto"/>
                <w:right w:val="none" w:sz="0" w:space="0" w:color="auto"/>
              </w:divBdr>
            </w:div>
            <w:div w:id="1109279133">
              <w:marLeft w:val="0"/>
              <w:marRight w:val="0"/>
              <w:marTop w:val="0"/>
              <w:marBottom w:val="0"/>
              <w:divBdr>
                <w:top w:val="none" w:sz="0" w:space="0" w:color="auto"/>
                <w:left w:val="none" w:sz="0" w:space="0" w:color="auto"/>
                <w:bottom w:val="none" w:sz="0" w:space="0" w:color="auto"/>
                <w:right w:val="none" w:sz="0" w:space="0" w:color="auto"/>
              </w:divBdr>
            </w:div>
            <w:div w:id="89458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4467">
      <w:bodyDiv w:val="1"/>
      <w:marLeft w:val="0"/>
      <w:marRight w:val="0"/>
      <w:marTop w:val="0"/>
      <w:marBottom w:val="0"/>
      <w:divBdr>
        <w:top w:val="none" w:sz="0" w:space="0" w:color="auto"/>
        <w:left w:val="none" w:sz="0" w:space="0" w:color="auto"/>
        <w:bottom w:val="none" w:sz="0" w:space="0" w:color="auto"/>
        <w:right w:val="none" w:sz="0" w:space="0" w:color="auto"/>
      </w:divBdr>
    </w:div>
    <w:div w:id="804395050">
      <w:bodyDiv w:val="1"/>
      <w:marLeft w:val="0"/>
      <w:marRight w:val="0"/>
      <w:marTop w:val="0"/>
      <w:marBottom w:val="0"/>
      <w:divBdr>
        <w:top w:val="none" w:sz="0" w:space="0" w:color="auto"/>
        <w:left w:val="none" w:sz="0" w:space="0" w:color="auto"/>
        <w:bottom w:val="none" w:sz="0" w:space="0" w:color="auto"/>
        <w:right w:val="none" w:sz="0" w:space="0" w:color="auto"/>
      </w:divBdr>
    </w:div>
    <w:div w:id="824007872">
      <w:bodyDiv w:val="1"/>
      <w:marLeft w:val="0"/>
      <w:marRight w:val="0"/>
      <w:marTop w:val="0"/>
      <w:marBottom w:val="0"/>
      <w:divBdr>
        <w:top w:val="none" w:sz="0" w:space="0" w:color="auto"/>
        <w:left w:val="none" w:sz="0" w:space="0" w:color="auto"/>
        <w:bottom w:val="none" w:sz="0" w:space="0" w:color="auto"/>
        <w:right w:val="none" w:sz="0" w:space="0" w:color="auto"/>
      </w:divBdr>
    </w:div>
    <w:div w:id="847795558">
      <w:bodyDiv w:val="1"/>
      <w:marLeft w:val="0"/>
      <w:marRight w:val="0"/>
      <w:marTop w:val="0"/>
      <w:marBottom w:val="0"/>
      <w:divBdr>
        <w:top w:val="none" w:sz="0" w:space="0" w:color="auto"/>
        <w:left w:val="none" w:sz="0" w:space="0" w:color="auto"/>
        <w:bottom w:val="none" w:sz="0" w:space="0" w:color="auto"/>
        <w:right w:val="none" w:sz="0" w:space="0" w:color="auto"/>
      </w:divBdr>
    </w:div>
    <w:div w:id="851921689">
      <w:bodyDiv w:val="1"/>
      <w:marLeft w:val="0"/>
      <w:marRight w:val="0"/>
      <w:marTop w:val="0"/>
      <w:marBottom w:val="0"/>
      <w:divBdr>
        <w:top w:val="none" w:sz="0" w:space="0" w:color="auto"/>
        <w:left w:val="none" w:sz="0" w:space="0" w:color="auto"/>
        <w:bottom w:val="none" w:sz="0" w:space="0" w:color="auto"/>
        <w:right w:val="none" w:sz="0" w:space="0" w:color="auto"/>
      </w:divBdr>
    </w:div>
    <w:div w:id="868377218">
      <w:bodyDiv w:val="1"/>
      <w:marLeft w:val="0"/>
      <w:marRight w:val="0"/>
      <w:marTop w:val="0"/>
      <w:marBottom w:val="0"/>
      <w:divBdr>
        <w:top w:val="none" w:sz="0" w:space="0" w:color="auto"/>
        <w:left w:val="none" w:sz="0" w:space="0" w:color="auto"/>
        <w:bottom w:val="none" w:sz="0" w:space="0" w:color="auto"/>
        <w:right w:val="none" w:sz="0" w:space="0" w:color="auto"/>
      </w:divBdr>
    </w:div>
    <w:div w:id="869492734">
      <w:bodyDiv w:val="1"/>
      <w:marLeft w:val="0"/>
      <w:marRight w:val="0"/>
      <w:marTop w:val="0"/>
      <w:marBottom w:val="0"/>
      <w:divBdr>
        <w:top w:val="none" w:sz="0" w:space="0" w:color="auto"/>
        <w:left w:val="none" w:sz="0" w:space="0" w:color="auto"/>
        <w:bottom w:val="none" w:sz="0" w:space="0" w:color="auto"/>
        <w:right w:val="none" w:sz="0" w:space="0" w:color="auto"/>
      </w:divBdr>
    </w:div>
    <w:div w:id="876893876">
      <w:bodyDiv w:val="1"/>
      <w:marLeft w:val="0"/>
      <w:marRight w:val="0"/>
      <w:marTop w:val="0"/>
      <w:marBottom w:val="0"/>
      <w:divBdr>
        <w:top w:val="none" w:sz="0" w:space="0" w:color="auto"/>
        <w:left w:val="none" w:sz="0" w:space="0" w:color="auto"/>
        <w:bottom w:val="none" w:sz="0" w:space="0" w:color="auto"/>
        <w:right w:val="none" w:sz="0" w:space="0" w:color="auto"/>
      </w:divBdr>
    </w:div>
    <w:div w:id="887182117">
      <w:bodyDiv w:val="1"/>
      <w:marLeft w:val="0"/>
      <w:marRight w:val="0"/>
      <w:marTop w:val="0"/>
      <w:marBottom w:val="0"/>
      <w:divBdr>
        <w:top w:val="none" w:sz="0" w:space="0" w:color="auto"/>
        <w:left w:val="none" w:sz="0" w:space="0" w:color="auto"/>
        <w:bottom w:val="none" w:sz="0" w:space="0" w:color="auto"/>
        <w:right w:val="none" w:sz="0" w:space="0" w:color="auto"/>
      </w:divBdr>
    </w:div>
    <w:div w:id="890118468">
      <w:bodyDiv w:val="1"/>
      <w:marLeft w:val="0"/>
      <w:marRight w:val="0"/>
      <w:marTop w:val="0"/>
      <w:marBottom w:val="0"/>
      <w:divBdr>
        <w:top w:val="none" w:sz="0" w:space="0" w:color="auto"/>
        <w:left w:val="none" w:sz="0" w:space="0" w:color="auto"/>
        <w:bottom w:val="none" w:sz="0" w:space="0" w:color="auto"/>
        <w:right w:val="none" w:sz="0" w:space="0" w:color="auto"/>
      </w:divBdr>
    </w:div>
    <w:div w:id="920914753">
      <w:bodyDiv w:val="1"/>
      <w:marLeft w:val="0"/>
      <w:marRight w:val="0"/>
      <w:marTop w:val="0"/>
      <w:marBottom w:val="0"/>
      <w:divBdr>
        <w:top w:val="none" w:sz="0" w:space="0" w:color="auto"/>
        <w:left w:val="none" w:sz="0" w:space="0" w:color="auto"/>
        <w:bottom w:val="none" w:sz="0" w:space="0" w:color="auto"/>
        <w:right w:val="none" w:sz="0" w:space="0" w:color="auto"/>
      </w:divBdr>
    </w:div>
    <w:div w:id="929432697">
      <w:bodyDiv w:val="1"/>
      <w:marLeft w:val="0"/>
      <w:marRight w:val="0"/>
      <w:marTop w:val="0"/>
      <w:marBottom w:val="0"/>
      <w:divBdr>
        <w:top w:val="none" w:sz="0" w:space="0" w:color="auto"/>
        <w:left w:val="none" w:sz="0" w:space="0" w:color="auto"/>
        <w:bottom w:val="none" w:sz="0" w:space="0" w:color="auto"/>
        <w:right w:val="none" w:sz="0" w:space="0" w:color="auto"/>
      </w:divBdr>
    </w:div>
    <w:div w:id="938755108">
      <w:bodyDiv w:val="1"/>
      <w:marLeft w:val="0"/>
      <w:marRight w:val="0"/>
      <w:marTop w:val="0"/>
      <w:marBottom w:val="0"/>
      <w:divBdr>
        <w:top w:val="none" w:sz="0" w:space="0" w:color="auto"/>
        <w:left w:val="none" w:sz="0" w:space="0" w:color="auto"/>
        <w:bottom w:val="none" w:sz="0" w:space="0" w:color="auto"/>
        <w:right w:val="none" w:sz="0" w:space="0" w:color="auto"/>
      </w:divBdr>
    </w:div>
    <w:div w:id="943466348">
      <w:bodyDiv w:val="1"/>
      <w:marLeft w:val="0"/>
      <w:marRight w:val="0"/>
      <w:marTop w:val="0"/>
      <w:marBottom w:val="0"/>
      <w:divBdr>
        <w:top w:val="none" w:sz="0" w:space="0" w:color="auto"/>
        <w:left w:val="none" w:sz="0" w:space="0" w:color="auto"/>
        <w:bottom w:val="none" w:sz="0" w:space="0" w:color="auto"/>
        <w:right w:val="none" w:sz="0" w:space="0" w:color="auto"/>
      </w:divBdr>
    </w:div>
    <w:div w:id="948200069">
      <w:bodyDiv w:val="1"/>
      <w:marLeft w:val="0"/>
      <w:marRight w:val="0"/>
      <w:marTop w:val="0"/>
      <w:marBottom w:val="0"/>
      <w:divBdr>
        <w:top w:val="none" w:sz="0" w:space="0" w:color="auto"/>
        <w:left w:val="none" w:sz="0" w:space="0" w:color="auto"/>
        <w:bottom w:val="none" w:sz="0" w:space="0" w:color="auto"/>
        <w:right w:val="none" w:sz="0" w:space="0" w:color="auto"/>
      </w:divBdr>
    </w:div>
    <w:div w:id="956445429">
      <w:bodyDiv w:val="1"/>
      <w:marLeft w:val="0"/>
      <w:marRight w:val="0"/>
      <w:marTop w:val="0"/>
      <w:marBottom w:val="0"/>
      <w:divBdr>
        <w:top w:val="none" w:sz="0" w:space="0" w:color="auto"/>
        <w:left w:val="none" w:sz="0" w:space="0" w:color="auto"/>
        <w:bottom w:val="none" w:sz="0" w:space="0" w:color="auto"/>
        <w:right w:val="none" w:sz="0" w:space="0" w:color="auto"/>
      </w:divBdr>
    </w:div>
    <w:div w:id="971442218">
      <w:bodyDiv w:val="1"/>
      <w:marLeft w:val="0"/>
      <w:marRight w:val="0"/>
      <w:marTop w:val="0"/>
      <w:marBottom w:val="0"/>
      <w:divBdr>
        <w:top w:val="none" w:sz="0" w:space="0" w:color="auto"/>
        <w:left w:val="none" w:sz="0" w:space="0" w:color="auto"/>
        <w:bottom w:val="none" w:sz="0" w:space="0" w:color="auto"/>
        <w:right w:val="none" w:sz="0" w:space="0" w:color="auto"/>
      </w:divBdr>
    </w:div>
    <w:div w:id="991179039">
      <w:bodyDiv w:val="1"/>
      <w:marLeft w:val="0"/>
      <w:marRight w:val="0"/>
      <w:marTop w:val="0"/>
      <w:marBottom w:val="0"/>
      <w:divBdr>
        <w:top w:val="none" w:sz="0" w:space="0" w:color="auto"/>
        <w:left w:val="none" w:sz="0" w:space="0" w:color="auto"/>
        <w:bottom w:val="none" w:sz="0" w:space="0" w:color="auto"/>
        <w:right w:val="none" w:sz="0" w:space="0" w:color="auto"/>
      </w:divBdr>
    </w:div>
    <w:div w:id="997735246">
      <w:bodyDiv w:val="1"/>
      <w:marLeft w:val="0"/>
      <w:marRight w:val="0"/>
      <w:marTop w:val="0"/>
      <w:marBottom w:val="0"/>
      <w:divBdr>
        <w:top w:val="none" w:sz="0" w:space="0" w:color="auto"/>
        <w:left w:val="none" w:sz="0" w:space="0" w:color="auto"/>
        <w:bottom w:val="none" w:sz="0" w:space="0" w:color="auto"/>
        <w:right w:val="none" w:sz="0" w:space="0" w:color="auto"/>
      </w:divBdr>
    </w:div>
    <w:div w:id="1006247160">
      <w:bodyDiv w:val="1"/>
      <w:marLeft w:val="0"/>
      <w:marRight w:val="0"/>
      <w:marTop w:val="0"/>
      <w:marBottom w:val="0"/>
      <w:divBdr>
        <w:top w:val="none" w:sz="0" w:space="0" w:color="auto"/>
        <w:left w:val="none" w:sz="0" w:space="0" w:color="auto"/>
        <w:bottom w:val="none" w:sz="0" w:space="0" w:color="auto"/>
        <w:right w:val="none" w:sz="0" w:space="0" w:color="auto"/>
      </w:divBdr>
    </w:div>
    <w:div w:id="1013650882">
      <w:bodyDiv w:val="1"/>
      <w:marLeft w:val="0"/>
      <w:marRight w:val="0"/>
      <w:marTop w:val="0"/>
      <w:marBottom w:val="0"/>
      <w:divBdr>
        <w:top w:val="none" w:sz="0" w:space="0" w:color="auto"/>
        <w:left w:val="none" w:sz="0" w:space="0" w:color="auto"/>
        <w:bottom w:val="none" w:sz="0" w:space="0" w:color="auto"/>
        <w:right w:val="none" w:sz="0" w:space="0" w:color="auto"/>
      </w:divBdr>
    </w:div>
    <w:div w:id="1021468708">
      <w:bodyDiv w:val="1"/>
      <w:marLeft w:val="0"/>
      <w:marRight w:val="0"/>
      <w:marTop w:val="0"/>
      <w:marBottom w:val="0"/>
      <w:divBdr>
        <w:top w:val="none" w:sz="0" w:space="0" w:color="auto"/>
        <w:left w:val="none" w:sz="0" w:space="0" w:color="auto"/>
        <w:bottom w:val="none" w:sz="0" w:space="0" w:color="auto"/>
        <w:right w:val="none" w:sz="0" w:space="0" w:color="auto"/>
      </w:divBdr>
    </w:div>
    <w:div w:id="1028871663">
      <w:bodyDiv w:val="1"/>
      <w:marLeft w:val="0"/>
      <w:marRight w:val="0"/>
      <w:marTop w:val="0"/>
      <w:marBottom w:val="0"/>
      <w:divBdr>
        <w:top w:val="none" w:sz="0" w:space="0" w:color="auto"/>
        <w:left w:val="none" w:sz="0" w:space="0" w:color="auto"/>
        <w:bottom w:val="none" w:sz="0" w:space="0" w:color="auto"/>
        <w:right w:val="none" w:sz="0" w:space="0" w:color="auto"/>
      </w:divBdr>
    </w:div>
    <w:div w:id="1035883504">
      <w:bodyDiv w:val="1"/>
      <w:marLeft w:val="0"/>
      <w:marRight w:val="0"/>
      <w:marTop w:val="0"/>
      <w:marBottom w:val="0"/>
      <w:divBdr>
        <w:top w:val="none" w:sz="0" w:space="0" w:color="auto"/>
        <w:left w:val="none" w:sz="0" w:space="0" w:color="auto"/>
        <w:bottom w:val="none" w:sz="0" w:space="0" w:color="auto"/>
        <w:right w:val="none" w:sz="0" w:space="0" w:color="auto"/>
      </w:divBdr>
    </w:div>
    <w:div w:id="1062607009">
      <w:bodyDiv w:val="1"/>
      <w:marLeft w:val="0"/>
      <w:marRight w:val="0"/>
      <w:marTop w:val="0"/>
      <w:marBottom w:val="0"/>
      <w:divBdr>
        <w:top w:val="none" w:sz="0" w:space="0" w:color="auto"/>
        <w:left w:val="none" w:sz="0" w:space="0" w:color="auto"/>
        <w:bottom w:val="none" w:sz="0" w:space="0" w:color="auto"/>
        <w:right w:val="none" w:sz="0" w:space="0" w:color="auto"/>
      </w:divBdr>
    </w:div>
    <w:div w:id="1066951416">
      <w:bodyDiv w:val="1"/>
      <w:marLeft w:val="0"/>
      <w:marRight w:val="0"/>
      <w:marTop w:val="0"/>
      <w:marBottom w:val="0"/>
      <w:divBdr>
        <w:top w:val="none" w:sz="0" w:space="0" w:color="auto"/>
        <w:left w:val="none" w:sz="0" w:space="0" w:color="auto"/>
        <w:bottom w:val="none" w:sz="0" w:space="0" w:color="auto"/>
        <w:right w:val="none" w:sz="0" w:space="0" w:color="auto"/>
      </w:divBdr>
    </w:div>
    <w:div w:id="1085801998">
      <w:bodyDiv w:val="1"/>
      <w:marLeft w:val="0"/>
      <w:marRight w:val="0"/>
      <w:marTop w:val="0"/>
      <w:marBottom w:val="0"/>
      <w:divBdr>
        <w:top w:val="none" w:sz="0" w:space="0" w:color="auto"/>
        <w:left w:val="none" w:sz="0" w:space="0" w:color="auto"/>
        <w:bottom w:val="none" w:sz="0" w:space="0" w:color="auto"/>
        <w:right w:val="none" w:sz="0" w:space="0" w:color="auto"/>
      </w:divBdr>
    </w:div>
    <w:div w:id="1094089807">
      <w:bodyDiv w:val="1"/>
      <w:marLeft w:val="0"/>
      <w:marRight w:val="0"/>
      <w:marTop w:val="0"/>
      <w:marBottom w:val="0"/>
      <w:divBdr>
        <w:top w:val="none" w:sz="0" w:space="0" w:color="auto"/>
        <w:left w:val="none" w:sz="0" w:space="0" w:color="auto"/>
        <w:bottom w:val="none" w:sz="0" w:space="0" w:color="auto"/>
        <w:right w:val="none" w:sz="0" w:space="0" w:color="auto"/>
      </w:divBdr>
      <w:divsChild>
        <w:div w:id="292059890">
          <w:marLeft w:val="0"/>
          <w:marRight w:val="0"/>
          <w:marTop w:val="0"/>
          <w:marBottom w:val="0"/>
          <w:divBdr>
            <w:top w:val="none" w:sz="0" w:space="0" w:color="auto"/>
            <w:left w:val="none" w:sz="0" w:space="0" w:color="auto"/>
            <w:bottom w:val="none" w:sz="0" w:space="0" w:color="auto"/>
            <w:right w:val="none" w:sz="0" w:space="0" w:color="auto"/>
          </w:divBdr>
          <w:divsChild>
            <w:div w:id="1726828050">
              <w:marLeft w:val="0"/>
              <w:marRight w:val="0"/>
              <w:marTop w:val="0"/>
              <w:marBottom w:val="0"/>
              <w:divBdr>
                <w:top w:val="none" w:sz="0" w:space="0" w:color="auto"/>
                <w:left w:val="none" w:sz="0" w:space="0" w:color="auto"/>
                <w:bottom w:val="none" w:sz="0" w:space="0" w:color="auto"/>
                <w:right w:val="none" w:sz="0" w:space="0" w:color="auto"/>
              </w:divBdr>
            </w:div>
            <w:div w:id="460880472">
              <w:marLeft w:val="0"/>
              <w:marRight w:val="0"/>
              <w:marTop w:val="0"/>
              <w:marBottom w:val="0"/>
              <w:divBdr>
                <w:top w:val="none" w:sz="0" w:space="0" w:color="auto"/>
                <w:left w:val="none" w:sz="0" w:space="0" w:color="auto"/>
                <w:bottom w:val="none" w:sz="0" w:space="0" w:color="auto"/>
                <w:right w:val="none" w:sz="0" w:space="0" w:color="auto"/>
              </w:divBdr>
            </w:div>
            <w:div w:id="1066534350">
              <w:marLeft w:val="0"/>
              <w:marRight w:val="0"/>
              <w:marTop w:val="0"/>
              <w:marBottom w:val="0"/>
              <w:divBdr>
                <w:top w:val="none" w:sz="0" w:space="0" w:color="auto"/>
                <w:left w:val="none" w:sz="0" w:space="0" w:color="auto"/>
                <w:bottom w:val="none" w:sz="0" w:space="0" w:color="auto"/>
                <w:right w:val="none" w:sz="0" w:space="0" w:color="auto"/>
              </w:divBdr>
            </w:div>
            <w:div w:id="656685508">
              <w:marLeft w:val="0"/>
              <w:marRight w:val="0"/>
              <w:marTop w:val="0"/>
              <w:marBottom w:val="0"/>
              <w:divBdr>
                <w:top w:val="none" w:sz="0" w:space="0" w:color="auto"/>
                <w:left w:val="none" w:sz="0" w:space="0" w:color="auto"/>
                <w:bottom w:val="none" w:sz="0" w:space="0" w:color="auto"/>
                <w:right w:val="none" w:sz="0" w:space="0" w:color="auto"/>
              </w:divBdr>
            </w:div>
            <w:div w:id="575557927">
              <w:marLeft w:val="0"/>
              <w:marRight w:val="0"/>
              <w:marTop w:val="0"/>
              <w:marBottom w:val="0"/>
              <w:divBdr>
                <w:top w:val="none" w:sz="0" w:space="0" w:color="auto"/>
                <w:left w:val="none" w:sz="0" w:space="0" w:color="auto"/>
                <w:bottom w:val="none" w:sz="0" w:space="0" w:color="auto"/>
                <w:right w:val="none" w:sz="0" w:space="0" w:color="auto"/>
              </w:divBdr>
            </w:div>
            <w:div w:id="1738626468">
              <w:marLeft w:val="0"/>
              <w:marRight w:val="0"/>
              <w:marTop w:val="0"/>
              <w:marBottom w:val="0"/>
              <w:divBdr>
                <w:top w:val="none" w:sz="0" w:space="0" w:color="auto"/>
                <w:left w:val="none" w:sz="0" w:space="0" w:color="auto"/>
                <w:bottom w:val="none" w:sz="0" w:space="0" w:color="auto"/>
                <w:right w:val="none" w:sz="0" w:space="0" w:color="auto"/>
              </w:divBdr>
            </w:div>
            <w:div w:id="201479672">
              <w:marLeft w:val="0"/>
              <w:marRight w:val="0"/>
              <w:marTop w:val="0"/>
              <w:marBottom w:val="0"/>
              <w:divBdr>
                <w:top w:val="none" w:sz="0" w:space="0" w:color="auto"/>
                <w:left w:val="none" w:sz="0" w:space="0" w:color="auto"/>
                <w:bottom w:val="none" w:sz="0" w:space="0" w:color="auto"/>
                <w:right w:val="none" w:sz="0" w:space="0" w:color="auto"/>
              </w:divBdr>
            </w:div>
            <w:div w:id="747460974">
              <w:marLeft w:val="0"/>
              <w:marRight w:val="0"/>
              <w:marTop w:val="0"/>
              <w:marBottom w:val="0"/>
              <w:divBdr>
                <w:top w:val="none" w:sz="0" w:space="0" w:color="auto"/>
                <w:left w:val="none" w:sz="0" w:space="0" w:color="auto"/>
                <w:bottom w:val="none" w:sz="0" w:space="0" w:color="auto"/>
                <w:right w:val="none" w:sz="0" w:space="0" w:color="auto"/>
              </w:divBdr>
            </w:div>
            <w:div w:id="59641585">
              <w:marLeft w:val="0"/>
              <w:marRight w:val="0"/>
              <w:marTop w:val="0"/>
              <w:marBottom w:val="0"/>
              <w:divBdr>
                <w:top w:val="none" w:sz="0" w:space="0" w:color="auto"/>
                <w:left w:val="none" w:sz="0" w:space="0" w:color="auto"/>
                <w:bottom w:val="none" w:sz="0" w:space="0" w:color="auto"/>
                <w:right w:val="none" w:sz="0" w:space="0" w:color="auto"/>
              </w:divBdr>
            </w:div>
            <w:div w:id="1290089182">
              <w:marLeft w:val="0"/>
              <w:marRight w:val="0"/>
              <w:marTop w:val="0"/>
              <w:marBottom w:val="0"/>
              <w:divBdr>
                <w:top w:val="none" w:sz="0" w:space="0" w:color="auto"/>
                <w:left w:val="none" w:sz="0" w:space="0" w:color="auto"/>
                <w:bottom w:val="none" w:sz="0" w:space="0" w:color="auto"/>
                <w:right w:val="none" w:sz="0" w:space="0" w:color="auto"/>
              </w:divBdr>
            </w:div>
            <w:div w:id="2039961674">
              <w:marLeft w:val="0"/>
              <w:marRight w:val="0"/>
              <w:marTop w:val="0"/>
              <w:marBottom w:val="0"/>
              <w:divBdr>
                <w:top w:val="none" w:sz="0" w:space="0" w:color="auto"/>
                <w:left w:val="none" w:sz="0" w:space="0" w:color="auto"/>
                <w:bottom w:val="none" w:sz="0" w:space="0" w:color="auto"/>
                <w:right w:val="none" w:sz="0" w:space="0" w:color="auto"/>
              </w:divBdr>
            </w:div>
            <w:div w:id="845485978">
              <w:marLeft w:val="0"/>
              <w:marRight w:val="0"/>
              <w:marTop w:val="0"/>
              <w:marBottom w:val="0"/>
              <w:divBdr>
                <w:top w:val="none" w:sz="0" w:space="0" w:color="auto"/>
                <w:left w:val="none" w:sz="0" w:space="0" w:color="auto"/>
                <w:bottom w:val="none" w:sz="0" w:space="0" w:color="auto"/>
                <w:right w:val="none" w:sz="0" w:space="0" w:color="auto"/>
              </w:divBdr>
            </w:div>
            <w:div w:id="137960957">
              <w:marLeft w:val="0"/>
              <w:marRight w:val="0"/>
              <w:marTop w:val="0"/>
              <w:marBottom w:val="0"/>
              <w:divBdr>
                <w:top w:val="none" w:sz="0" w:space="0" w:color="auto"/>
                <w:left w:val="none" w:sz="0" w:space="0" w:color="auto"/>
                <w:bottom w:val="none" w:sz="0" w:space="0" w:color="auto"/>
                <w:right w:val="none" w:sz="0" w:space="0" w:color="auto"/>
              </w:divBdr>
            </w:div>
            <w:div w:id="1889032002">
              <w:marLeft w:val="0"/>
              <w:marRight w:val="0"/>
              <w:marTop w:val="0"/>
              <w:marBottom w:val="0"/>
              <w:divBdr>
                <w:top w:val="none" w:sz="0" w:space="0" w:color="auto"/>
                <w:left w:val="none" w:sz="0" w:space="0" w:color="auto"/>
                <w:bottom w:val="none" w:sz="0" w:space="0" w:color="auto"/>
                <w:right w:val="none" w:sz="0" w:space="0" w:color="auto"/>
              </w:divBdr>
            </w:div>
            <w:div w:id="463547302">
              <w:marLeft w:val="0"/>
              <w:marRight w:val="0"/>
              <w:marTop w:val="0"/>
              <w:marBottom w:val="0"/>
              <w:divBdr>
                <w:top w:val="none" w:sz="0" w:space="0" w:color="auto"/>
                <w:left w:val="none" w:sz="0" w:space="0" w:color="auto"/>
                <w:bottom w:val="none" w:sz="0" w:space="0" w:color="auto"/>
                <w:right w:val="none" w:sz="0" w:space="0" w:color="auto"/>
              </w:divBdr>
            </w:div>
            <w:div w:id="97991709">
              <w:marLeft w:val="0"/>
              <w:marRight w:val="0"/>
              <w:marTop w:val="0"/>
              <w:marBottom w:val="0"/>
              <w:divBdr>
                <w:top w:val="none" w:sz="0" w:space="0" w:color="auto"/>
                <w:left w:val="none" w:sz="0" w:space="0" w:color="auto"/>
                <w:bottom w:val="none" w:sz="0" w:space="0" w:color="auto"/>
                <w:right w:val="none" w:sz="0" w:space="0" w:color="auto"/>
              </w:divBdr>
            </w:div>
            <w:div w:id="1203443169">
              <w:marLeft w:val="0"/>
              <w:marRight w:val="0"/>
              <w:marTop w:val="0"/>
              <w:marBottom w:val="0"/>
              <w:divBdr>
                <w:top w:val="none" w:sz="0" w:space="0" w:color="auto"/>
                <w:left w:val="none" w:sz="0" w:space="0" w:color="auto"/>
                <w:bottom w:val="none" w:sz="0" w:space="0" w:color="auto"/>
                <w:right w:val="none" w:sz="0" w:space="0" w:color="auto"/>
              </w:divBdr>
            </w:div>
            <w:div w:id="1638682267">
              <w:marLeft w:val="0"/>
              <w:marRight w:val="0"/>
              <w:marTop w:val="0"/>
              <w:marBottom w:val="0"/>
              <w:divBdr>
                <w:top w:val="none" w:sz="0" w:space="0" w:color="auto"/>
                <w:left w:val="none" w:sz="0" w:space="0" w:color="auto"/>
                <w:bottom w:val="none" w:sz="0" w:space="0" w:color="auto"/>
                <w:right w:val="none" w:sz="0" w:space="0" w:color="auto"/>
              </w:divBdr>
            </w:div>
            <w:div w:id="641498786">
              <w:marLeft w:val="0"/>
              <w:marRight w:val="0"/>
              <w:marTop w:val="0"/>
              <w:marBottom w:val="0"/>
              <w:divBdr>
                <w:top w:val="none" w:sz="0" w:space="0" w:color="auto"/>
                <w:left w:val="none" w:sz="0" w:space="0" w:color="auto"/>
                <w:bottom w:val="none" w:sz="0" w:space="0" w:color="auto"/>
                <w:right w:val="none" w:sz="0" w:space="0" w:color="auto"/>
              </w:divBdr>
            </w:div>
            <w:div w:id="700740880">
              <w:marLeft w:val="0"/>
              <w:marRight w:val="0"/>
              <w:marTop w:val="0"/>
              <w:marBottom w:val="0"/>
              <w:divBdr>
                <w:top w:val="none" w:sz="0" w:space="0" w:color="auto"/>
                <w:left w:val="none" w:sz="0" w:space="0" w:color="auto"/>
                <w:bottom w:val="none" w:sz="0" w:space="0" w:color="auto"/>
                <w:right w:val="none" w:sz="0" w:space="0" w:color="auto"/>
              </w:divBdr>
            </w:div>
            <w:div w:id="84154437">
              <w:marLeft w:val="0"/>
              <w:marRight w:val="0"/>
              <w:marTop w:val="0"/>
              <w:marBottom w:val="0"/>
              <w:divBdr>
                <w:top w:val="none" w:sz="0" w:space="0" w:color="auto"/>
                <w:left w:val="none" w:sz="0" w:space="0" w:color="auto"/>
                <w:bottom w:val="none" w:sz="0" w:space="0" w:color="auto"/>
                <w:right w:val="none" w:sz="0" w:space="0" w:color="auto"/>
              </w:divBdr>
            </w:div>
            <w:div w:id="555623386">
              <w:marLeft w:val="0"/>
              <w:marRight w:val="0"/>
              <w:marTop w:val="0"/>
              <w:marBottom w:val="0"/>
              <w:divBdr>
                <w:top w:val="none" w:sz="0" w:space="0" w:color="auto"/>
                <w:left w:val="none" w:sz="0" w:space="0" w:color="auto"/>
                <w:bottom w:val="none" w:sz="0" w:space="0" w:color="auto"/>
                <w:right w:val="none" w:sz="0" w:space="0" w:color="auto"/>
              </w:divBdr>
            </w:div>
            <w:div w:id="1683318343">
              <w:marLeft w:val="0"/>
              <w:marRight w:val="0"/>
              <w:marTop w:val="0"/>
              <w:marBottom w:val="0"/>
              <w:divBdr>
                <w:top w:val="none" w:sz="0" w:space="0" w:color="auto"/>
                <w:left w:val="none" w:sz="0" w:space="0" w:color="auto"/>
                <w:bottom w:val="none" w:sz="0" w:space="0" w:color="auto"/>
                <w:right w:val="none" w:sz="0" w:space="0" w:color="auto"/>
              </w:divBdr>
            </w:div>
            <w:div w:id="1778794729">
              <w:marLeft w:val="0"/>
              <w:marRight w:val="0"/>
              <w:marTop w:val="0"/>
              <w:marBottom w:val="0"/>
              <w:divBdr>
                <w:top w:val="none" w:sz="0" w:space="0" w:color="auto"/>
                <w:left w:val="none" w:sz="0" w:space="0" w:color="auto"/>
                <w:bottom w:val="none" w:sz="0" w:space="0" w:color="auto"/>
                <w:right w:val="none" w:sz="0" w:space="0" w:color="auto"/>
              </w:divBdr>
            </w:div>
            <w:div w:id="1026324983">
              <w:marLeft w:val="0"/>
              <w:marRight w:val="0"/>
              <w:marTop w:val="0"/>
              <w:marBottom w:val="0"/>
              <w:divBdr>
                <w:top w:val="none" w:sz="0" w:space="0" w:color="auto"/>
                <w:left w:val="none" w:sz="0" w:space="0" w:color="auto"/>
                <w:bottom w:val="none" w:sz="0" w:space="0" w:color="auto"/>
                <w:right w:val="none" w:sz="0" w:space="0" w:color="auto"/>
              </w:divBdr>
            </w:div>
            <w:div w:id="501163371">
              <w:marLeft w:val="0"/>
              <w:marRight w:val="0"/>
              <w:marTop w:val="0"/>
              <w:marBottom w:val="0"/>
              <w:divBdr>
                <w:top w:val="none" w:sz="0" w:space="0" w:color="auto"/>
                <w:left w:val="none" w:sz="0" w:space="0" w:color="auto"/>
                <w:bottom w:val="none" w:sz="0" w:space="0" w:color="auto"/>
                <w:right w:val="none" w:sz="0" w:space="0" w:color="auto"/>
              </w:divBdr>
            </w:div>
            <w:div w:id="342510517">
              <w:marLeft w:val="0"/>
              <w:marRight w:val="0"/>
              <w:marTop w:val="0"/>
              <w:marBottom w:val="0"/>
              <w:divBdr>
                <w:top w:val="none" w:sz="0" w:space="0" w:color="auto"/>
                <w:left w:val="none" w:sz="0" w:space="0" w:color="auto"/>
                <w:bottom w:val="none" w:sz="0" w:space="0" w:color="auto"/>
                <w:right w:val="none" w:sz="0" w:space="0" w:color="auto"/>
              </w:divBdr>
            </w:div>
            <w:div w:id="1825122413">
              <w:marLeft w:val="0"/>
              <w:marRight w:val="0"/>
              <w:marTop w:val="0"/>
              <w:marBottom w:val="0"/>
              <w:divBdr>
                <w:top w:val="none" w:sz="0" w:space="0" w:color="auto"/>
                <w:left w:val="none" w:sz="0" w:space="0" w:color="auto"/>
                <w:bottom w:val="none" w:sz="0" w:space="0" w:color="auto"/>
                <w:right w:val="none" w:sz="0" w:space="0" w:color="auto"/>
              </w:divBdr>
            </w:div>
            <w:div w:id="2001351837">
              <w:marLeft w:val="0"/>
              <w:marRight w:val="0"/>
              <w:marTop w:val="0"/>
              <w:marBottom w:val="0"/>
              <w:divBdr>
                <w:top w:val="none" w:sz="0" w:space="0" w:color="auto"/>
                <w:left w:val="none" w:sz="0" w:space="0" w:color="auto"/>
                <w:bottom w:val="none" w:sz="0" w:space="0" w:color="auto"/>
                <w:right w:val="none" w:sz="0" w:space="0" w:color="auto"/>
              </w:divBdr>
            </w:div>
            <w:div w:id="1949851139">
              <w:marLeft w:val="0"/>
              <w:marRight w:val="0"/>
              <w:marTop w:val="0"/>
              <w:marBottom w:val="0"/>
              <w:divBdr>
                <w:top w:val="none" w:sz="0" w:space="0" w:color="auto"/>
                <w:left w:val="none" w:sz="0" w:space="0" w:color="auto"/>
                <w:bottom w:val="none" w:sz="0" w:space="0" w:color="auto"/>
                <w:right w:val="none" w:sz="0" w:space="0" w:color="auto"/>
              </w:divBdr>
            </w:div>
            <w:div w:id="1311205179">
              <w:marLeft w:val="0"/>
              <w:marRight w:val="0"/>
              <w:marTop w:val="0"/>
              <w:marBottom w:val="0"/>
              <w:divBdr>
                <w:top w:val="none" w:sz="0" w:space="0" w:color="auto"/>
                <w:left w:val="none" w:sz="0" w:space="0" w:color="auto"/>
                <w:bottom w:val="none" w:sz="0" w:space="0" w:color="auto"/>
                <w:right w:val="none" w:sz="0" w:space="0" w:color="auto"/>
              </w:divBdr>
            </w:div>
            <w:div w:id="1799910882">
              <w:marLeft w:val="0"/>
              <w:marRight w:val="0"/>
              <w:marTop w:val="0"/>
              <w:marBottom w:val="0"/>
              <w:divBdr>
                <w:top w:val="none" w:sz="0" w:space="0" w:color="auto"/>
                <w:left w:val="none" w:sz="0" w:space="0" w:color="auto"/>
                <w:bottom w:val="none" w:sz="0" w:space="0" w:color="auto"/>
                <w:right w:val="none" w:sz="0" w:space="0" w:color="auto"/>
              </w:divBdr>
            </w:div>
            <w:div w:id="167328710">
              <w:marLeft w:val="0"/>
              <w:marRight w:val="0"/>
              <w:marTop w:val="0"/>
              <w:marBottom w:val="0"/>
              <w:divBdr>
                <w:top w:val="none" w:sz="0" w:space="0" w:color="auto"/>
                <w:left w:val="none" w:sz="0" w:space="0" w:color="auto"/>
                <w:bottom w:val="none" w:sz="0" w:space="0" w:color="auto"/>
                <w:right w:val="none" w:sz="0" w:space="0" w:color="auto"/>
              </w:divBdr>
            </w:div>
            <w:div w:id="793209483">
              <w:marLeft w:val="0"/>
              <w:marRight w:val="0"/>
              <w:marTop w:val="0"/>
              <w:marBottom w:val="0"/>
              <w:divBdr>
                <w:top w:val="none" w:sz="0" w:space="0" w:color="auto"/>
                <w:left w:val="none" w:sz="0" w:space="0" w:color="auto"/>
                <w:bottom w:val="none" w:sz="0" w:space="0" w:color="auto"/>
                <w:right w:val="none" w:sz="0" w:space="0" w:color="auto"/>
              </w:divBdr>
            </w:div>
            <w:div w:id="37170114">
              <w:marLeft w:val="0"/>
              <w:marRight w:val="0"/>
              <w:marTop w:val="0"/>
              <w:marBottom w:val="0"/>
              <w:divBdr>
                <w:top w:val="none" w:sz="0" w:space="0" w:color="auto"/>
                <w:left w:val="none" w:sz="0" w:space="0" w:color="auto"/>
                <w:bottom w:val="none" w:sz="0" w:space="0" w:color="auto"/>
                <w:right w:val="none" w:sz="0" w:space="0" w:color="auto"/>
              </w:divBdr>
            </w:div>
            <w:div w:id="996494517">
              <w:marLeft w:val="0"/>
              <w:marRight w:val="0"/>
              <w:marTop w:val="0"/>
              <w:marBottom w:val="0"/>
              <w:divBdr>
                <w:top w:val="none" w:sz="0" w:space="0" w:color="auto"/>
                <w:left w:val="none" w:sz="0" w:space="0" w:color="auto"/>
                <w:bottom w:val="none" w:sz="0" w:space="0" w:color="auto"/>
                <w:right w:val="none" w:sz="0" w:space="0" w:color="auto"/>
              </w:divBdr>
            </w:div>
            <w:div w:id="1523932746">
              <w:marLeft w:val="0"/>
              <w:marRight w:val="0"/>
              <w:marTop w:val="0"/>
              <w:marBottom w:val="0"/>
              <w:divBdr>
                <w:top w:val="none" w:sz="0" w:space="0" w:color="auto"/>
                <w:left w:val="none" w:sz="0" w:space="0" w:color="auto"/>
                <w:bottom w:val="none" w:sz="0" w:space="0" w:color="auto"/>
                <w:right w:val="none" w:sz="0" w:space="0" w:color="auto"/>
              </w:divBdr>
            </w:div>
            <w:div w:id="1416248575">
              <w:marLeft w:val="0"/>
              <w:marRight w:val="0"/>
              <w:marTop w:val="0"/>
              <w:marBottom w:val="0"/>
              <w:divBdr>
                <w:top w:val="none" w:sz="0" w:space="0" w:color="auto"/>
                <w:left w:val="none" w:sz="0" w:space="0" w:color="auto"/>
                <w:bottom w:val="none" w:sz="0" w:space="0" w:color="auto"/>
                <w:right w:val="none" w:sz="0" w:space="0" w:color="auto"/>
              </w:divBdr>
            </w:div>
            <w:div w:id="697857429">
              <w:marLeft w:val="0"/>
              <w:marRight w:val="0"/>
              <w:marTop w:val="0"/>
              <w:marBottom w:val="0"/>
              <w:divBdr>
                <w:top w:val="none" w:sz="0" w:space="0" w:color="auto"/>
                <w:left w:val="none" w:sz="0" w:space="0" w:color="auto"/>
                <w:bottom w:val="none" w:sz="0" w:space="0" w:color="auto"/>
                <w:right w:val="none" w:sz="0" w:space="0" w:color="auto"/>
              </w:divBdr>
            </w:div>
            <w:div w:id="182134542">
              <w:marLeft w:val="0"/>
              <w:marRight w:val="0"/>
              <w:marTop w:val="0"/>
              <w:marBottom w:val="0"/>
              <w:divBdr>
                <w:top w:val="none" w:sz="0" w:space="0" w:color="auto"/>
                <w:left w:val="none" w:sz="0" w:space="0" w:color="auto"/>
                <w:bottom w:val="none" w:sz="0" w:space="0" w:color="auto"/>
                <w:right w:val="none" w:sz="0" w:space="0" w:color="auto"/>
              </w:divBdr>
            </w:div>
            <w:div w:id="1236554966">
              <w:marLeft w:val="0"/>
              <w:marRight w:val="0"/>
              <w:marTop w:val="0"/>
              <w:marBottom w:val="0"/>
              <w:divBdr>
                <w:top w:val="none" w:sz="0" w:space="0" w:color="auto"/>
                <w:left w:val="none" w:sz="0" w:space="0" w:color="auto"/>
                <w:bottom w:val="none" w:sz="0" w:space="0" w:color="auto"/>
                <w:right w:val="none" w:sz="0" w:space="0" w:color="auto"/>
              </w:divBdr>
            </w:div>
            <w:div w:id="1045063618">
              <w:marLeft w:val="0"/>
              <w:marRight w:val="0"/>
              <w:marTop w:val="0"/>
              <w:marBottom w:val="0"/>
              <w:divBdr>
                <w:top w:val="none" w:sz="0" w:space="0" w:color="auto"/>
                <w:left w:val="none" w:sz="0" w:space="0" w:color="auto"/>
                <w:bottom w:val="none" w:sz="0" w:space="0" w:color="auto"/>
                <w:right w:val="none" w:sz="0" w:space="0" w:color="auto"/>
              </w:divBdr>
            </w:div>
            <w:div w:id="908536549">
              <w:marLeft w:val="0"/>
              <w:marRight w:val="0"/>
              <w:marTop w:val="0"/>
              <w:marBottom w:val="0"/>
              <w:divBdr>
                <w:top w:val="none" w:sz="0" w:space="0" w:color="auto"/>
                <w:left w:val="none" w:sz="0" w:space="0" w:color="auto"/>
                <w:bottom w:val="none" w:sz="0" w:space="0" w:color="auto"/>
                <w:right w:val="none" w:sz="0" w:space="0" w:color="auto"/>
              </w:divBdr>
            </w:div>
            <w:div w:id="701318599">
              <w:marLeft w:val="0"/>
              <w:marRight w:val="0"/>
              <w:marTop w:val="0"/>
              <w:marBottom w:val="0"/>
              <w:divBdr>
                <w:top w:val="none" w:sz="0" w:space="0" w:color="auto"/>
                <w:left w:val="none" w:sz="0" w:space="0" w:color="auto"/>
                <w:bottom w:val="none" w:sz="0" w:space="0" w:color="auto"/>
                <w:right w:val="none" w:sz="0" w:space="0" w:color="auto"/>
              </w:divBdr>
            </w:div>
            <w:div w:id="1861118879">
              <w:marLeft w:val="0"/>
              <w:marRight w:val="0"/>
              <w:marTop w:val="0"/>
              <w:marBottom w:val="0"/>
              <w:divBdr>
                <w:top w:val="none" w:sz="0" w:space="0" w:color="auto"/>
                <w:left w:val="none" w:sz="0" w:space="0" w:color="auto"/>
                <w:bottom w:val="none" w:sz="0" w:space="0" w:color="auto"/>
                <w:right w:val="none" w:sz="0" w:space="0" w:color="auto"/>
              </w:divBdr>
            </w:div>
            <w:div w:id="1370375352">
              <w:marLeft w:val="0"/>
              <w:marRight w:val="0"/>
              <w:marTop w:val="0"/>
              <w:marBottom w:val="0"/>
              <w:divBdr>
                <w:top w:val="none" w:sz="0" w:space="0" w:color="auto"/>
                <w:left w:val="none" w:sz="0" w:space="0" w:color="auto"/>
                <w:bottom w:val="none" w:sz="0" w:space="0" w:color="auto"/>
                <w:right w:val="none" w:sz="0" w:space="0" w:color="auto"/>
              </w:divBdr>
            </w:div>
            <w:div w:id="1972174855">
              <w:marLeft w:val="0"/>
              <w:marRight w:val="0"/>
              <w:marTop w:val="0"/>
              <w:marBottom w:val="0"/>
              <w:divBdr>
                <w:top w:val="none" w:sz="0" w:space="0" w:color="auto"/>
                <w:left w:val="none" w:sz="0" w:space="0" w:color="auto"/>
                <w:bottom w:val="none" w:sz="0" w:space="0" w:color="auto"/>
                <w:right w:val="none" w:sz="0" w:space="0" w:color="auto"/>
              </w:divBdr>
            </w:div>
            <w:div w:id="37555397">
              <w:marLeft w:val="0"/>
              <w:marRight w:val="0"/>
              <w:marTop w:val="0"/>
              <w:marBottom w:val="0"/>
              <w:divBdr>
                <w:top w:val="none" w:sz="0" w:space="0" w:color="auto"/>
                <w:left w:val="none" w:sz="0" w:space="0" w:color="auto"/>
                <w:bottom w:val="none" w:sz="0" w:space="0" w:color="auto"/>
                <w:right w:val="none" w:sz="0" w:space="0" w:color="auto"/>
              </w:divBdr>
            </w:div>
            <w:div w:id="1882278607">
              <w:marLeft w:val="0"/>
              <w:marRight w:val="0"/>
              <w:marTop w:val="0"/>
              <w:marBottom w:val="0"/>
              <w:divBdr>
                <w:top w:val="none" w:sz="0" w:space="0" w:color="auto"/>
                <w:left w:val="none" w:sz="0" w:space="0" w:color="auto"/>
                <w:bottom w:val="none" w:sz="0" w:space="0" w:color="auto"/>
                <w:right w:val="none" w:sz="0" w:space="0" w:color="auto"/>
              </w:divBdr>
            </w:div>
            <w:div w:id="150339592">
              <w:marLeft w:val="0"/>
              <w:marRight w:val="0"/>
              <w:marTop w:val="0"/>
              <w:marBottom w:val="0"/>
              <w:divBdr>
                <w:top w:val="none" w:sz="0" w:space="0" w:color="auto"/>
                <w:left w:val="none" w:sz="0" w:space="0" w:color="auto"/>
                <w:bottom w:val="none" w:sz="0" w:space="0" w:color="auto"/>
                <w:right w:val="none" w:sz="0" w:space="0" w:color="auto"/>
              </w:divBdr>
            </w:div>
            <w:div w:id="941456171">
              <w:marLeft w:val="0"/>
              <w:marRight w:val="0"/>
              <w:marTop w:val="0"/>
              <w:marBottom w:val="0"/>
              <w:divBdr>
                <w:top w:val="none" w:sz="0" w:space="0" w:color="auto"/>
                <w:left w:val="none" w:sz="0" w:space="0" w:color="auto"/>
                <w:bottom w:val="none" w:sz="0" w:space="0" w:color="auto"/>
                <w:right w:val="none" w:sz="0" w:space="0" w:color="auto"/>
              </w:divBdr>
            </w:div>
            <w:div w:id="1315066995">
              <w:marLeft w:val="0"/>
              <w:marRight w:val="0"/>
              <w:marTop w:val="0"/>
              <w:marBottom w:val="0"/>
              <w:divBdr>
                <w:top w:val="none" w:sz="0" w:space="0" w:color="auto"/>
                <w:left w:val="none" w:sz="0" w:space="0" w:color="auto"/>
                <w:bottom w:val="none" w:sz="0" w:space="0" w:color="auto"/>
                <w:right w:val="none" w:sz="0" w:space="0" w:color="auto"/>
              </w:divBdr>
            </w:div>
            <w:div w:id="1533574834">
              <w:marLeft w:val="0"/>
              <w:marRight w:val="0"/>
              <w:marTop w:val="0"/>
              <w:marBottom w:val="0"/>
              <w:divBdr>
                <w:top w:val="none" w:sz="0" w:space="0" w:color="auto"/>
                <w:left w:val="none" w:sz="0" w:space="0" w:color="auto"/>
                <w:bottom w:val="none" w:sz="0" w:space="0" w:color="auto"/>
                <w:right w:val="none" w:sz="0" w:space="0" w:color="auto"/>
              </w:divBdr>
            </w:div>
            <w:div w:id="688482877">
              <w:marLeft w:val="0"/>
              <w:marRight w:val="0"/>
              <w:marTop w:val="0"/>
              <w:marBottom w:val="0"/>
              <w:divBdr>
                <w:top w:val="none" w:sz="0" w:space="0" w:color="auto"/>
                <w:left w:val="none" w:sz="0" w:space="0" w:color="auto"/>
                <w:bottom w:val="none" w:sz="0" w:space="0" w:color="auto"/>
                <w:right w:val="none" w:sz="0" w:space="0" w:color="auto"/>
              </w:divBdr>
            </w:div>
            <w:div w:id="1329627130">
              <w:marLeft w:val="0"/>
              <w:marRight w:val="0"/>
              <w:marTop w:val="0"/>
              <w:marBottom w:val="0"/>
              <w:divBdr>
                <w:top w:val="none" w:sz="0" w:space="0" w:color="auto"/>
                <w:left w:val="none" w:sz="0" w:space="0" w:color="auto"/>
                <w:bottom w:val="none" w:sz="0" w:space="0" w:color="auto"/>
                <w:right w:val="none" w:sz="0" w:space="0" w:color="auto"/>
              </w:divBdr>
            </w:div>
            <w:div w:id="1408574687">
              <w:marLeft w:val="0"/>
              <w:marRight w:val="0"/>
              <w:marTop w:val="0"/>
              <w:marBottom w:val="0"/>
              <w:divBdr>
                <w:top w:val="none" w:sz="0" w:space="0" w:color="auto"/>
                <w:left w:val="none" w:sz="0" w:space="0" w:color="auto"/>
                <w:bottom w:val="none" w:sz="0" w:space="0" w:color="auto"/>
                <w:right w:val="none" w:sz="0" w:space="0" w:color="auto"/>
              </w:divBdr>
            </w:div>
            <w:div w:id="144975424">
              <w:marLeft w:val="0"/>
              <w:marRight w:val="0"/>
              <w:marTop w:val="0"/>
              <w:marBottom w:val="0"/>
              <w:divBdr>
                <w:top w:val="none" w:sz="0" w:space="0" w:color="auto"/>
                <w:left w:val="none" w:sz="0" w:space="0" w:color="auto"/>
                <w:bottom w:val="none" w:sz="0" w:space="0" w:color="auto"/>
                <w:right w:val="none" w:sz="0" w:space="0" w:color="auto"/>
              </w:divBdr>
            </w:div>
            <w:div w:id="2135829957">
              <w:marLeft w:val="0"/>
              <w:marRight w:val="0"/>
              <w:marTop w:val="0"/>
              <w:marBottom w:val="0"/>
              <w:divBdr>
                <w:top w:val="none" w:sz="0" w:space="0" w:color="auto"/>
                <w:left w:val="none" w:sz="0" w:space="0" w:color="auto"/>
                <w:bottom w:val="none" w:sz="0" w:space="0" w:color="auto"/>
                <w:right w:val="none" w:sz="0" w:space="0" w:color="auto"/>
              </w:divBdr>
            </w:div>
            <w:div w:id="1889142291">
              <w:marLeft w:val="0"/>
              <w:marRight w:val="0"/>
              <w:marTop w:val="0"/>
              <w:marBottom w:val="0"/>
              <w:divBdr>
                <w:top w:val="none" w:sz="0" w:space="0" w:color="auto"/>
                <w:left w:val="none" w:sz="0" w:space="0" w:color="auto"/>
                <w:bottom w:val="none" w:sz="0" w:space="0" w:color="auto"/>
                <w:right w:val="none" w:sz="0" w:space="0" w:color="auto"/>
              </w:divBdr>
            </w:div>
            <w:div w:id="538667994">
              <w:marLeft w:val="0"/>
              <w:marRight w:val="0"/>
              <w:marTop w:val="0"/>
              <w:marBottom w:val="0"/>
              <w:divBdr>
                <w:top w:val="none" w:sz="0" w:space="0" w:color="auto"/>
                <w:left w:val="none" w:sz="0" w:space="0" w:color="auto"/>
                <w:bottom w:val="none" w:sz="0" w:space="0" w:color="auto"/>
                <w:right w:val="none" w:sz="0" w:space="0" w:color="auto"/>
              </w:divBdr>
            </w:div>
            <w:div w:id="846477605">
              <w:marLeft w:val="0"/>
              <w:marRight w:val="0"/>
              <w:marTop w:val="0"/>
              <w:marBottom w:val="0"/>
              <w:divBdr>
                <w:top w:val="none" w:sz="0" w:space="0" w:color="auto"/>
                <w:left w:val="none" w:sz="0" w:space="0" w:color="auto"/>
                <w:bottom w:val="none" w:sz="0" w:space="0" w:color="auto"/>
                <w:right w:val="none" w:sz="0" w:space="0" w:color="auto"/>
              </w:divBdr>
            </w:div>
            <w:div w:id="1512602488">
              <w:marLeft w:val="0"/>
              <w:marRight w:val="0"/>
              <w:marTop w:val="0"/>
              <w:marBottom w:val="0"/>
              <w:divBdr>
                <w:top w:val="none" w:sz="0" w:space="0" w:color="auto"/>
                <w:left w:val="none" w:sz="0" w:space="0" w:color="auto"/>
                <w:bottom w:val="none" w:sz="0" w:space="0" w:color="auto"/>
                <w:right w:val="none" w:sz="0" w:space="0" w:color="auto"/>
              </w:divBdr>
            </w:div>
            <w:div w:id="1569806992">
              <w:marLeft w:val="0"/>
              <w:marRight w:val="0"/>
              <w:marTop w:val="0"/>
              <w:marBottom w:val="0"/>
              <w:divBdr>
                <w:top w:val="none" w:sz="0" w:space="0" w:color="auto"/>
                <w:left w:val="none" w:sz="0" w:space="0" w:color="auto"/>
                <w:bottom w:val="none" w:sz="0" w:space="0" w:color="auto"/>
                <w:right w:val="none" w:sz="0" w:space="0" w:color="auto"/>
              </w:divBdr>
            </w:div>
            <w:div w:id="1988048276">
              <w:marLeft w:val="0"/>
              <w:marRight w:val="0"/>
              <w:marTop w:val="0"/>
              <w:marBottom w:val="0"/>
              <w:divBdr>
                <w:top w:val="none" w:sz="0" w:space="0" w:color="auto"/>
                <w:left w:val="none" w:sz="0" w:space="0" w:color="auto"/>
                <w:bottom w:val="none" w:sz="0" w:space="0" w:color="auto"/>
                <w:right w:val="none" w:sz="0" w:space="0" w:color="auto"/>
              </w:divBdr>
            </w:div>
            <w:div w:id="1319933">
              <w:marLeft w:val="0"/>
              <w:marRight w:val="0"/>
              <w:marTop w:val="0"/>
              <w:marBottom w:val="0"/>
              <w:divBdr>
                <w:top w:val="none" w:sz="0" w:space="0" w:color="auto"/>
                <w:left w:val="none" w:sz="0" w:space="0" w:color="auto"/>
                <w:bottom w:val="none" w:sz="0" w:space="0" w:color="auto"/>
                <w:right w:val="none" w:sz="0" w:space="0" w:color="auto"/>
              </w:divBdr>
            </w:div>
            <w:div w:id="899169920">
              <w:marLeft w:val="0"/>
              <w:marRight w:val="0"/>
              <w:marTop w:val="0"/>
              <w:marBottom w:val="0"/>
              <w:divBdr>
                <w:top w:val="none" w:sz="0" w:space="0" w:color="auto"/>
                <w:left w:val="none" w:sz="0" w:space="0" w:color="auto"/>
                <w:bottom w:val="none" w:sz="0" w:space="0" w:color="auto"/>
                <w:right w:val="none" w:sz="0" w:space="0" w:color="auto"/>
              </w:divBdr>
            </w:div>
            <w:div w:id="1536237457">
              <w:marLeft w:val="0"/>
              <w:marRight w:val="0"/>
              <w:marTop w:val="0"/>
              <w:marBottom w:val="0"/>
              <w:divBdr>
                <w:top w:val="none" w:sz="0" w:space="0" w:color="auto"/>
                <w:left w:val="none" w:sz="0" w:space="0" w:color="auto"/>
                <w:bottom w:val="none" w:sz="0" w:space="0" w:color="auto"/>
                <w:right w:val="none" w:sz="0" w:space="0" w:color="auto"/>
              </w:divBdr>
            </w:div>
            <w:div w:id="2114395743">
              <w:marLeft w:val="0"/>
              <w:marRight w:val="0"/>
              <w:marTop w:val="0"/>
              <w:marBottom w:val="0"/>
              <w:divBdr>
                <w:top w:val="none" w:sz="0" w:space="0" w:color="auto"/>
                <w:left w:val="none" w:sz="0" w:space="0" w:color="auto"/>
                <w:bottom w:val="none" w:sz="0" w:space="0" w:color="auto"/>
                <w:right w:val="none" w:sz="0" w:space="0" w:color="auto"/>
              </w:divBdr>
            </w:div>
            <w:div w:id="933904319">
              <w:marLeft w:val="0"/>
              <w:marRight w:val="0"/>
              <w:marTop w:val="0"/>
              <w:marBottom w:val="0"/>
              <w:divBdr>
                <w:top w:val="none" w:sz="0" w:space="0" w:color="auto"/>
                <w:left w:val="none" w:sz="0" w:space="0" w:color="auto"/>
                <w:bottom w:val="none" w:sz="0" w:space="0" w:color="auto"/>
                <w:right w:val="none" w:sz="0" w:space="0" w:color="auto"/>
              </w:divBdr>
            </w:div>
            <w:div w:id="30666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4361">
      <w:bodyDiv w:val="1"/>
      <w:marLeft w:val="0"/>
      <w:marRight w:val="0"/>
      <w:marTop w:val="0"/>
      <w:marBottom w:val="0"/>
      <w:divBdr>
        <w:top w:val="none" w:sz="0" w:space="0" w:color="auto"/>
        <w:left w:val="none" w:sz="0" w:space="0" w:color="auto"/>
        <w:bottom w:val="none" w:sz="0" w:space="0" w:color="auto"/>
        <w:right w:val="none" w:sz="0" w:space="0" w:color="auto"/>
      </w:divBdr>
      <w:divsChild>
        <w:div w:id="86661248">
          <w:marLeft w:val="0"/>
          <w:marRight w:val="0"/>
          <w:marTop w:val="0"/>
          <w:marBottom w:val="0"/>
          <w:divBdr>
            <w:top w:val="none" w:sz="0" w:space="0" w:color="auto"/>
            <w:left w:val="none" w:sz="0" w:space="0" w:color="auto"/>
            <w:bottom w:val="none" w:sz="0" w:space="0" w:color="auto"/>
            <w:right w:val="none" w:sz="0" w:space="0" w:color="auto"/>
          </w:divBdr>
          <w:divsChild>
            <w:div w:id="1576932394">
              <w:marLeft w:val="0"/>
              <w:marRight w:val="0"/>
              <w:marTop w:val="0"/>
              <w:marBottom w:val="0"/>
              <w:divBdr>
                <w:top w:val="none" w:sz="0" w:space="0" w:color="auto"/>
                <w:left w:val="none" w:sz="0" w:space="0" w:color="auto"/>
                <w:bottom w:val="none" w:sz="0" w:space="0" w:color="auto"/>
                <w:right w:val="none" w:sz="0" w:space="0" w:color="auto"/>
              </w:divBdr>
            </w:div>
            <w:div w:id="301810923">
              <w:marLeft w:val="0"/>
              <w:marRight w:val="0"/>
              <w:marTop w:val="0"/>
              <w:marBottom w:val="0"/>
              <w:divBdr>
                <w:top w:val="none" w:sz="0" w:space="0" w:color="auto"/>
                <w:left w:val="none" w:sz="0" w:space="0" w:color="auto"/>
                <w:bottom w:val="none" w:sz="0" w:space="0" w:color="auto"/>
                <w:right w:val="none" w:sz="0" w:space="0" w:color="auto"/>
              </w:divBdr>
            </w:div>
            <w:div w:id="305167117">
              <w:marLeft w:val="0"/>
              <w:marRight w:val="0"/>
              <w:marTop w:val="0"/>
              <w:marBottom w:val="0"/>
              <w:divBdr>
                <w:top w:val="none" w:sz="0" w:space="0" w:color="auto"/>
                <w:left w:val="none" w:sz="0" w:space="0" w:color="auto"/>
                <w:bottom w:val="none" w:sz="0" w:space="0" w:color="auto"/>
                <w:right w:val="none" w:sz="0" w:space="0" w:color="auto"/>
              </w:divBdr>
            </w:div>
            <w:div w:id="1354188907">
              <w:marLeft w:val="0"/>
              <w:marRight w:val="0"/>
              <w:marTop w:val="0"/>
              <w:marBottom w:val="0"/>
              <w:divBdr>
                <w:top w:val="none" w:sz="0" w:space="0" w:color="auto"/>
                <w:left w:val="none" w:sz="0" w:space="0" w:color="auto"/>
                <w:bottom w:val="none" w:sz="0" w:space="0" w:color="auto"/>
                <w:right w:val="none" w:sz="0" w:space="0" w:color="auto"/>
              </w:divBdr>
            </w:div>
            <w:div w:id="1407337362">
              <w:marLeft w:val="0"/>
              <w:marRight w:val="0"/>
              <w:marTop w:val="0"/>
              <w:marBottom w:val="0"/>
              <w:divBdr>
                <w:top w:val="none" w:sz="0" w:space="0" w:color="auto"/>
                <w:left w:val="none" w:sz="0" w:space="0" w:color="auto"/>
                <w:bottom w:val="none" w:sz="0" w:space="0" w:color="auto"/>
                <w:right w:val="none" w:sz="0" w:space="0" w:color="auto"/>
              </w:divBdr>
            </w:div>
            <w:div w:id="1114637460">
              <w:marLeft w:val="0"/>
              <w:marRight w:val="0"/>
              <w:marTop w:val="0"/>
              <w:marBottom w:val="0"/>
              <w:divBdr>
                <w:top w:val="none" w:sz="0" w:space="0" w:color="auto"/>
                <w:left w:val="none" w:sz="0" w:space="0" w:color="auto"/>
                <w:bottom w:val="none" w:sz="0" w:space="0" w:color="auto"/>
                <w:right w:val="none" w:sz="0" w:space="0" w:color="auto"/>
              </w:divBdr>
            </w:div>
            <w:div w:id="800535227">
              <w:marLeft w:val="0"/>
              <w:marRight w:val="0"/>
              <w:marTop w:val="0"/>
              <w:marBottom w:val="0"/>
              <w:divBdr>
                <w:top w:val="none" w:sz="0" w:space="0" w:color="auto"/>
                <w:left w:val="none" w:sz="0" w:space="0" w:color="auto"/>
                <w:bottom w:val="none" w:sz="0" w:space="0" w:color="auto"/>
                <w:right w:val="none" w:sz="0" w:space="0" w:color="auto"/>
              </w:divBdr>
            </w:div>
            <w:div w:id="1346404120">
              <w:marLeft w:val="0"/>
              <w:marRight w:val="0"/>
              <w:marTop w:val="0"/>
              <w:marBottom w:val="0"/>
              <w:divBdr>
                <w:top w:val="none" w:sz="0" w:space="0" w:color="auto"/>
                <w:left w:val="none" w:sz="0" w:space="0" w:color="auto"/>
                <w:bottom w:val="none" w:sz="0" w:space="0" w:color="auto"/>
                <w:right w:val="none" w:sz="0" w:space="0" w:color="auto"/>
              </w:divBdr>
            </w:div>
            <w:div w:id="1848906084">
              <w:marLeft w:val="0"/>
              <w:marRight w:val="0"/>
              <w:marTop w:val="0"/>
              <w:marBottom w:val="0"/>
              <w:divBdr>
                <w:top w:val="none" w:sz="0" w:space="0" w:color="auto"/>
                <w:left w:val="none" w:sz="0" w:space="0" w:color="auto"/>
                <w:bottom w:val="none" w:sz="0" w:space="0" w:color="auto"/>
                <w:right w:val="none" w:sz="0" w:space="0" w:color="auto"/>
              </w:divBdr>
            </w:div>
            <w:div w:id="1203707661">
              <w:marLeft w:val="0"/>
              <w:marRight w:val="0"/>
              <w:marTop w:val="0"/>
              <w:marBottom w:val="0"/>
              <w:divBdr>
                <w:top w:val="none" w:sz="0" w:space="0" w:color="auto"/>
                <w:left w:val="none" w:sz="0" w:space="0" w:color="auto"/>
                <w:bottom w:val="none" w:sz="0" w:space="0" w:color="auto"/>
                <w:right w:val="none" w:sz="0" w:space="0" w:color="auto"/>
              </w:divBdr>
            </w:div>
            <w:div w:id="1453283304">
              <w:marLeft w:val="0"/>
              <w:marRight w:val="0"/>
              <w:marTop w:val="0"/>
              <w:marBottom w:val="0"/>
              <w:divBdr>
                <w:top w:val="none" w:sz="0" w:space="0" w:color="auto"/>
                <w:left w:val="none" w:sz="0" w:space="0" w:color="auto"/>
                <w:bottom w:val="none" w:sz="0" w:space="0" w:color="auto"/>
                <w:right w:val="none" w:sz="0" w:space="0" w:color="auto"/>
              </w:divBdr>
            </w:div>
            <w:div w:id="2122526101">
              <w:marLeft w:val="0"/>
              <w:marRight w:val="0"/>
              <w:marTop w:val="0"/>
              <w:marBottom w:val="0"/>
              <w:divBdr>
                <w:top w:val="none" w:sz="0" w:space="0" w:color="auto"/>
                <w:left w:val="none" w:sz="0" w:space="0" w:color="auto"/>
                <w:bottom w:val="none" w:sz="0" w:space="0" w:color="auto"/>
                <w:right w:val="none" w:sz="0" w:space="0" w:color="auto"/>
              </w:divBdr>
            </w:div>
            <w:div w:id="1124688503">
              <w:marLeft w:val="0"/>
              <w:marRight w:val="0"/>
              <w:marTop w:val="0"/>
              <w:marBottom w:val="0"/>
              <w:divBdr>
                <w:top w:val="none" w:sz="0" w:space="0" w:color="auto"/>
                <w:left w:val="none" w:sz="0" w:space="0" w:color="auto"/>
                <w:bottom w:val="none" w:sz="0" w:space="0" w:color="auto"/>
                <w:right w:val="none" w:sz="0" w:space="0" w:color="auto"/>
              </w:divBdr>
            </w:div>
            <w:div w:id="305939392">
              <w:marLeft w:val="0"/>
              <w:marRight w:val="0"/>
              <w:marTop w:val="0"/>
              <w:marBottom w:val="0"/>
              <w:divBdr>
                <w:top w:val="none" w:sz="0" w:space="0" w:color="auto"/>
                <w:left w:val="none" w:sz="0" w:space="0" w:color="auto"/>
                <w:bottom w:val="none" w:sz="0" w:space="0" w:color="auto"/>
                <w:right w:val="none" w:sz="0" w:space="0" w:color="auto"/>
              </w:divBdr>
            </w:div>
            <w:div w:id="1100951985">
              <w:marLeft w:val="0"/>
              <w:marRight w:val="0"/>
              <w:marTop w:val="0"/>
              <w:marBottom w:val="0"/>
              <w:divBdr>
                <w:top w:val="none" w:sz="0" w:space="0" w:color="auto"/>
                <w:left w:val="none" w:sz="0" w:space="0" w:color="auto"/>
                <w:bottom w:val="none" w:sz="0" w:space="0" w:color="auto"/>
                <w:right w:val="none" w:sz="0" w:space="0" w:color="auto"/>
              </w:divBdr>
            </w:div>
            <w:div w:id="1694577389">
              <w:marLeft w:val="0"/>
              <w:marRight w:val="0"/>
              <w:marTop w:val="0"/>
              <w:marBottom w:val="0"/>
              <w:divBdr>
                <w:top w:val="none" w:sz="0" w:space="0" w:color="auto"/>
                <w:left w:val="none" w:sz="0" w:space="0" w:color="auto"/>
                <w:bottom w:val="none" w:sz="0" w:space="0" w:color="auto"/>
                <w:right w:val="none" w:sz="0" w:space="0" w:color="auto"/>
              </w:divBdr>
            </w:div>
            <w:div w:id="1077433735">
              <w:marLeft w:val="0"/>
              <w:marRight w:val="0"/>
              <w:marTop w:val="0"/>
              <w:marBottom w:val="0"/>
              <w:divBdr>
                <w:top w:val="none" w:sz="0" w:space="0" w:color="auto"/>
                <w:left w:val="none" w:sz="0" w:space="0" w:color="auto"/>
                <w:bottom w:val="none" w:sz="0" w:space="0" w:color="auto"/>
                <w:right w:val="none" w:sz="0" w:space="0" w:color="auto"/>
              </w:divBdr>
            </w:div>
            <w:div w:id="758523457">
              <w:marLeft w:val="0"/>
              <w:marRight w:val="0"/>
              <w:marTop w:val="0"/>
              <w:marBottom w:val="0"/>
              <w:divBdr>
                <w:top w:val="none" w:sz="0" w:space="0" w:color="auto"/>
                <w:left w:val="none" w:sz="0" w:space="0" w:color="auto"/>
                <w:bottom w:val="none" w:sz="0" w:space="0" w:color="auto"/>
                <w:right w:val="none" w:sz="0" w:space="0" w:color="auto"/>
              </w:divBdr>
            </w:div>
            <w:div w:id="285041142">
              <w:marLeft w:val="0"/>
              <w:marRight w:val="0"/>
              <w:marTop w:val="0"/>
              <w:marBottom w:val="0"/>
              <w:divBdr>
                <w:top w:val="none" w:sz="0" w:space="0" w:color="auto"/>
                <w:left w:val="none" w:sz="0" w:space="0" w:color="auto"/>
                <w:bottom w:val="none" w:sz="0" w:space="0" w:color="auto"/>
                <w:right w:val="none" w:sz="0" w:space="0" w:color="auto"/>
              </w:divBdr>
            </w:div>
            <w:div w:id="1266811055">
              <w:marLeft w:val="0"/>
              <w:marRight w:val="0"/>
              <w:marTop w:val="0"/>
              <w:marBottom w:val="0"/>
              <w:divBdr>
                <w:top w:val="none" w:sz="0" w:space="0" w:color="auto"/>
                <w:left w:val="none" w:sz="0" w:space="0" w:color="auto"/>
                <w:bottom w:val="none" w:sz="0" w:space="0" w:color="auto"/>
                <w:right w:val="none" w:sz="0" w:space="0" w:color="auto"/>
              </w:divBdr>
            </w:div>
            <w:div w:id="1359545200">
              <w:marLeft w:val="0"/>
              <w:marRight w:val="0"/>
              <w:marTop w:val="0"/>
              <w:marBottom w:val="0"/>
              <w:divBdr>
                <w:top w:val="none" w:sz="0" w:space="0" w:color="auto"/>
                <w:left w:val="none" w:sz="0" w:space="0" w:color="auto"/>
                <w:bottom w:val="none" w:sz="0" w:space="0" w:color="auto"/>
                <w:right w:val="none" w:sz="0" w:space="0" w:color="auto"/>
              </w:divBdr>
            </w:div>
            <w:div w:id="1909609413">
              <w:marLeft w:val="0"/>
              <w:marRight w:val="0"/>
              <w:marTop w:val="0"/>
              <w:marBottom w:val="0"/>
              <w:divBdr>
                <w:top w:val="none" w:sz="0" w:space="0" w:color="auto"/>
                <w:left w:val="none" w:sz="0" w:space="0" w:color="auto"/>
                <w:bottom w:val="none" w:sz="0" w:space="0" w:color="auto"/>
                <w:right w:val="none" w:sz="0" w:space="0" w:color="auto"/>
              </w:divBdr>
            </w:div>
            <w:div w:id="1118716023">
              <w:marLeft w:val="0"/>
              <w:marRight w:val="0"/>
              <w:marTop w:val="0"/>
              <w:marBottom w:val="0"/>
              <w:divBdr>
                <w:top w:val="none" w:sz="0" w:space="0" w:color="auto"/>
                <w:left w:val="none" w:sz="0" w:space="0" w:color="auto"/>
                <w:bottom w:val="none" w:sz="0" w:space="0" w:color="auto"/>
                <w:right w:val="none" w:sz="0" w:space="0" w:color="auto"/>
              </w:divBdr>
            </w:div>
            <w:div w:id="766270128">
              <w:marLeft w:val="0"/>
              <w:marRight w:val="0"/>
              <w:marTop w:val="0"/>
              <w:marBottom w:val="0"/>
              <w:divBdr>
                <w:top w:val="none" w:sz="0" w:space="0" w:color="auto"/>
                <w:left w:val="none" w:sz="0" w:space="0" w:color="auto"/>
                <w:bottom w:val="none" w:sz="0" w:space="0" w:color="auto"/>
                <w:right w:val="none" w:sz="0" w:space="0" w:color="auto"/>
              </w:divBdr>
            </w:div>
            <w:div w:id="1160925147">
              <w:marLeft w:val="0"/>
              <w:marRight w:val="0"/>
              <w:marTop w:val="0"/>
              <w:marBottom w:val="0"/>
              <w:divBdr>
                <w:top w:val="none" w:sz="0" w:space="0" w:color="auto"/>
                <w:left w:val="none" w:sz="0" w:space="0" w:color="auto"/>
                <w:bottom w:val="none" w:sz="0" w:space="0" w:color="auto"/>
                <w:right w:val="none" w:sz="0" w:space="0" w:color="auto"/>
              </w:divBdr>
            </w:div>
            <w:div w:id="643849938">
              <w:marLeft w:val="0"/>
              <w:marRight w:val="0"/>
              <w:marTop w:val="0"/>
              <w:marBottom w:val="0"/>
              <w:divBdr>
                <w:top w:val="none" w:sz="0" w:space="0" w:color="auto"/>
                <w:left w:val="none" w:sz="0" w:space="0" w:color="auto"/>
                <w:bottom w:val="none" w:sz="0" w:space="0" w:color="auto"/>
                <w:right w:val="none" w:sz="0" w:space="0" w:color="auto"/>
              </w:divBdr>
            </w:div>
            <w:div w:id="1180046127">
              <w:marLeft w:val="0"/>
              <w:marRight w:val="0"/>
              <w:marTop w:val="0"/>
              <w:marBottom w:val="0"/>
              <w:divBdr>
                <w:top w:val="none" w:sz="0" w:space="0" w:color="auto"/>
                <w:left w:val="none" w:sz="0" w:space="0" w:color="auto"/>
                <w:bottom w:val="none" w:sz="0" w:space="0" w:color="auto"/>
                <w:right w:val="none" w:sz="0" w:space="0" w:color="auto"/>
              </w:divBdr>
            </w:div>
            <w:div w:id="1870024521">
              <w:marLeft w:val="0"/>
              <w:marRight w:val="0"/>
              <w:marTop w:val="0"/>
              <w:marBottom w:val="0"/>
              <w:divBdr>
                <w:top w:val="none" w:sz="0" w:space="0" w:color="auto"/>
                <w:left w:val="none" w:sz="0" w:space="0" w:color="auto"/>
                <w:bottom w:val="none" w:sz="0" w:space="0" w:color="auto"/>
                <w:right w:val="none" w:sz="0" w:space="0" w:color="auto"/>
              </w:divBdr>
            </w:div>
            <w:div w:id="1085297738">
              <w:marLeft w:val="0"/>
              <w:marRight w:val="0"/>
              <w:marTop w:val="0"/>
              <w:marBottom w:val="0"/>
              <w:divBdr>
                <w:top w:val="none" w:sz="0" w:space="0" w:color="auto"/>
                <w:left w:val="none" w:sz="0" w:space="0" w:color="auto"/>
                <w:bottom w:val="none" w:sz="0" w:space="0" w:color="auto"/>
                <w:right w:val="none" w:sz="0" w:space="0" w:color="auto"/>
              </w:divBdr>
            </w:div>
            <w:div w:id="895241094">
              <w:marLeft w:val="0"/>
              <w:marRight w:val="0"/>
              <w:marTop w:val="0"/>
              <w:marBottom w:val="0"/>
              <w:divBdr>
                <w:top w:val="none" w:sz="0" w:space="0" w:color="auto"/>
                <w:left w:val="none" w:sz="0" w:space="0" w:color="auto"/>
                <w:bottom w:val="none" w:sz="0" w:space="0" w:color="auto"/>
                <w:right w:val="none" w:sz="0" w:space="0" w:color="auto"/>
              </w:divBdr>
            </w:div>
            <w:div w:id="2097242390">
              <w:marLeft w:val="0"/>
              <w:marRight w:val="0"/>
              <w:marTop w:val="0"/>
              <w:marBottom w:val="0"/>
              <w:divBdr>
                <w:top w:val="none" w:sz="0" w:space="0" w:color="auto"/>
                <w:left w:val="none" w:sz="0" w:space="0" w:color="auto"/>
                <w:bottom w:val="none" w:sz="0" w:space="0" w:color="auto"/>
                <w:right w:val="none" w:sz="0" w:space="0" w:color="auto"/>
              </w:divBdr>
            </w:div>
            <w:div w:id="518590390">
              <w:marLeft w:val="0"/>
              <w:marRight w:val="0"/>
              <w:marTop w:val="0"/>
              <w:marBottom w:val="0"/>
              <w:divBdr>
                <w:top w:val="none" w:sz="0" w:space="0" w:color="auto"/>
                <w:left w:val="none" w:sz="0" w:space="0" w:color="auto"/>
                <w:bottom w:val="none" w:sz="0" w:space="0" w:color="auto"/>
                <w:right w:val="none" w:sz="0" w:space="0" w:color="auto"/>
              </w:divBdr>
            </w:div>
            <w:div w:id="1380124724">
              <w:marLeft w:val="0"/>
              <w:marRight w:val="0"/>
              <w:marTop w:val="0"/>
              <w:marBottom w:val="0"/>
              <w:divBdr>
                <w:top w:val="none" w:sz="0" w:space="0" w:color="auto"/>
                <w:left w:val="none" w:sz="0" w:space="0" w:color="auto"/>
                <w:bottom w:val="none" w:sz="0" w:space="0" w:color="auto"/>
                <w:right w:val="none" w:sz="0" w:space="0" w:color="auto"/>
              </w:divBdr>
            </w:div>
            <w:div w:id="1006596484">
              <w:marLeft w:val="0"/>
              <w:marRight w:val="0"/>
              <w:marTop w:val="0"/>
              <w:marBottom w:val="0"/>
              <w:divBdr>
                <w:top w:val="none" w:sz="0" w:space="0" w:color="auto"/>
                <w:left w:val="none" w:sz="0" w:space="0" w:color="auto"/>
                <w:bottom w:val="none" w:sz="0" w:space="0" w:color="auto"/>
                <w:right w:val="none" w:sz="0" w:space="0" w:color="auto"/>
              </w:divBdr>
            </w:div>
            <w:div w:id="1968198875">
              <w:marLeft w:val="0"/>
              <w:marRight w:val="0"/>
              <w:marTop w:val="0"/>
              <w:marBottom w:val="0"/>
              <w:divBdr>
                <w:top w:val="none" w:sz="0" w:space="0" w:color="auto"/>
                <w:left w:val="none" w:sz="0" w:space="0" w:color="auto"/>
                <w:bottom w:val="none" w:sz="0" w:space="0" w:color="auto"/>
                <w:right w:val="none" w:sz="0" w:space="0" w:color="auto"/>
              </w:divBdr>
            </w:div>
            <w:div w:id="94247732">
              <w:marLeft w:val="0"/>
              <w:marRight w:val="0"/>
              <w:marTop w:val="0"/>
              <w:marBottom w:val="0"/>
              <w:divBdr>
                <w:top w:val="none" w:sz="0" w:space="0" w:color="auto"/>
                <w:left w:val="none" w:sz="0" w:space="0" w:color="auto"/>
                <w:bottom w:val="none" w:sz="0" w:space="0" w:color="auto"/>
                <w:right w:val="none" w:sz="0" w:space="0" w:color="auto"/>
              </w:divBdr>
            </w:div>
            <w:div w:id="489948504">
              <w:marLeft w:val="0"/>
              <w:marRight w:val="0"/>
              <w:marTop w:val="0"/>
              <w:marBottom w:val="0"/>
              <w:divBdr>
                <w:top w:val="none" w:sz="0" w:space="0" w:color="auto"/>
                <w:left w:val="none" w:sz="0" w:space="0" w:color="auto"/>
                <w:bottom w:val="none" w:sz="0" w:space="0" w:color="auto"/>
                <w:right w:val="none" w:sz="0" w:space="0" w:color="auto"/>
              </w:divBdr>
            </w:div>
            <w:div w:id="134492616">
              <w:marLeft w:val="0"/>
              <w:marRight w:val="0"/>
              <w:marTop w:val="0"/>
              <w:marBottom w:val="0"/>
              <w:divBdr>
                <w:top w:val="none" w:sz="0" w:space="0" w:color="auto"/>
                <w:left w:val="none" w:sz="0" w:space="0" w:color="auto"/>
                <w:bottom w:val="none" w:sz="0" w:space="0" w:color="auto"/>
                <w:right w:val="none" w:sz="0" w:space="0" w:color="auto"/>
              </w:divBdr>
            </w:div>
            <w:div w:id="1768885382">
              <w:marLeft w:val="0"/>
              <w:marRight w:val="0"/>
              <w:marTop w:val="0"/>
              <w:marBottom w:val="0"/>
              <w:divBdr>
                <w:top w:val="none" w:sz="0" w:space="0" w:color="auto"/>
                <w:left w:val="none" w:sz="0" w:space="0" w:color="auto"/>
                <w:bottom w:val="none" w:sz="0" w:space="0" w:color="auto"/>
                <w:right w:val="none" w:sz="0" w:space="0" w:color="auto"/>
              </w:divBdr>
            </w:div>
            <w:div w:id="1921479965">
              <w:marLeft w:val="0"/>
              <w:marRight w:val="0"/>
              <w:marTop w:val="0"/>
              <w:marBottom w:val="0"/>
              <w:divBdr>
                <w:top w:val="none" w:sz="0" w:space="0" w:color="auto"/>
                <w:left w:val="none" w:sz="0" w:space="0" w:color="auto"/>
                <w:bottom w:val="none" w:sz="0" w:space="0" w:color="auto"/>
                <w:right w:val="none" w:sz="0" w:space="0" w:color="auto"/>
              </w:divBdr>
            </w:div>
            <w:div w:id="194121475">
              <w:marLeft w:val="0"/>
              <w:marRight w:val="0"/>
              <w:marTop w:val="0"/>
              <w:marBottom w:val="0"/>
              <w:divBdr>
                <w:top w:val="none" w:sz="0" w:space="0" w:color="auto"/>
                <w:left w:val="none" w:sz="0" w:space="0" w:color="auto"/>
                <w:bottom w:val="none" w:sz="0" w:space="0" w:color="auto"/>
                <w:right w:val="none" w:sz="0" w:space="0" w:color="auto"/>
              </w:divBdr>
            </w:div>
            <w:div w:id="2141071622">
              <w:marLeft w:val="0"/>
              <w:marRight w:val="0"/>
              <w:marTop w:val="0"/>
              <w:marBottom w:val="0"/>
              <w:divBdr>
                <w:top w:val="none" w:sz="0" w:space="0" w:color="auto"/>
                <w:left w:val="none" w:sz="0" w:space="0" w:color="auto"/>
                <w:bottom w:val="none" w:sz="0" w:space="0" w:color="auto"/>
                <w:right w:val="none" w:sz="0" w:space="0" w:color="auto"/>
              </w:divBdr>
            </w:div>
            <w:div w:id="1783114981">
              <w:marLeft w:val="0"/>
              <w:marRight w:val="0"/>
              <w:marTop w:val="0"/>
              <w:marBottom w:val="0"/>
              <w:divBdr>
                <w:top w:val="none" w:sz="0" w:space="0" w:color="auto"/>
                <w:left w:val="none" w:sz="0" w:space="0" w:color="auto"/>
                <w:bottom w:val="none" w:sz="0" w:space="0" w:color="auto"/>
                <w:right w:val="none" w:sz="0" w:space="0" w:color="auto"/>
              </w:divBdr>
            </w:div>
            <w:div w:id="1343705079">
              <w:marLeft w:val="0"/>
              <w:marRight w:val="0"/>
              <w:marTop w:val="0"/>
              <w:marBottom w:val="0"/>
              <w:divBdr>
                <w:top w:val="none" w:sz="0" w:space="0" w:color="auto"/>
                <w:left w:val="none" w:sz="0" w:space="0" w:color="auto"/>
                <w:bottom w:val="none" w:sz="0" w:space="0" w:color="auto"/>
                <w:right w:val="none" w:sz="0" w:space="0" w:color="auto"/>
              </w:divBdr>
            </w:div>
            <w:div w:id="1157915253">
              <w:marLeft w:val="0"/>
              <w:marRight w:val="0"/>
              <w:marTop w:val="0"/>
              <w:marBottom w:val="0"/>
              <w:divBdr>
                <w:top w:val="none" w:sz="0" w:space="0" w:color="auto"/>
                <w:left w:val="none" w:sz="0" w:space="0" w:color="auto"/>
                <w:bottom w:val="none" w:sz="0" w:space="0" w:color="auto"/>
                <w:right w:val="none" w:sz="0" w:space="0" w:color="auto"/>
              </w:divBdr>
            </w:div>
            <w:div w:id="1105347786">
              <w:marLeft w:val="0"/>
              <w:marRight w:val="0"/>
              <w:marTop w:val="0"/>
              <w:marBottom w:val="0"/>
              <w:divBdr>
                <w:top w:val="none" w:sz="0" w:space="0" w:color="auto"/>
                <w:left w:val="none" w:sz="0" w:space="0" w:color="auto"/>
                <w:bottom w:val="none" w:sz="0" w:space="0" w:color="auto"/>
                <w:right w:val="none" w:sz="0" w:space="0" w:color="auto"/>
              </w:divBdr>
            </w:div>
            <w:div w:id="414784281">
              <w:marLeft w:val="0"/>
              <w:marRight w:val="0"/>
              <w:marTop w:val="0"/>
              <w:marBottom w:val="0"/>
              <w:divBdr>
                <w:top w:val="none" w:sz="0" w:space="0" w:color="auto"/>
                <w:left w:val="none" w:sz="0" w:space="0" w:color="auto"/>
                <w:bottom w:val="none" w:sz="0" w:space="0" w:color="auto"/>
                <w:right w:val="none" w:sz="0" w:space="0" w:color="auto"/>
              </w:divBdr>
            </w:div>
            <w:div w:id="402026094">
              <w:marLeft w:val="0"/>
              <w:marRight w:val="0"/>
              <w:marTop w:val="0"/>
              <w:marBottom w:val="0"/>
              <w:divBdr>
                <w:top w:val="none" w:sz="0" w:space="0" w:color="auto"/>
                <w:left w:val="none" w:sz="0" w:space="0" w:color="auto"/>
                <w:bottom w:val="none" w:sz="0" w:space="0" w:color="auto"/>
                <w:right w:val="none" w:sz="0" w:space="0" w:color="auto"/>
              </w:divBdr>
            </w:div>
            <w:div w:id="458304914">
              <w:marLeft w:val="0"/>
              <w:marRight w:val="0"/>
              <w:marTop w:val="0"/>
              <w:marBottom w:val="0"/>
              <w:divBdr>
                <w:top w:val="none" w:sz="0" w:space="0" w:color="auto"/>
                <w:left w:val="none" w:sz="0" w:space="0" w:color="auto"/>
                <w:bottom w:val="none" w:sz="0" w:space="0" w:color="auto"/>
                <w:right w:val="none" w:sz="0" w:space="0" w:color="auto"/>
              </w:divBdr>
            </w:div>
            <w:div w:id="1314525140">
              <w:marLeft w:val="0"/>
              <w:marRight w:val="0"/>
              <w:marTop w:val="0"/>
              <w:marBottom w:val="0"/>
              <w:divBdr>
                <w:top w:val="none" w:sz="0" w:space="0" w:color="auto"/>
                <w:left w:val="none" w:sz="0" w:space="0" w:color="auto"/>
                <w:bottom w:val="none" w:sz="0" w:space="0" w:color="auto"/>
                <w:right w:val="none" w:sz="0" w:space="0" w:color="auto"/>
              </w:divBdr>
            </w:div>
            <w:div w:id="1262568442">
              <w:marLeft w:val="0"/>
              <w:marRight w:val="0"/>
              <w:marTop w:val="0"/>
              <w:marBottom w:val="0"/>
              <w:divBdr>
                <w:top w:val="none" w:sz="0" w:space="0" w:color="auto"/>
                <w:left w:val="none" w:sz="0" w:space="0" w:color="auto"/>
                <w:bottom w:val="none" w:sz="0" w:space="0" w:color="auto"/>
                <w:right w:val="none" w:sz="0" w:space="0" w:color="auto"/>
              </w:divBdr>
            </w:div>
            <w:div w:id="1588735035">
              <w:marLeft w:val="0"/>
              <w:marRight w:val="0"/>
              <w:marTop w:val="0"/>
              <w:marBottom w:val="0"/>
              <w:divBdr>
                <w:top w:val="none" w:sz="0" w:space="0" w:color="auto"/>
                <w:left w:val="none" w:sz="0" w:space="0" w:color="auto"/>
                <w:bottom w:val="none" w:sz="0" w:space="0" w:color="auto"/>
                <w:right w:val="none" w:sz="0" w:space="0" w:color="auto"/>
              </w:divBdr>
            </w:div>
            <w:div w:id="1784761200">
              <w:marLeft w:val="0"/>
              <w:marRight w:val="0"/>
              <w:marTop w:val="0"/>
              <w:marBottom w:val="0"/>
              <w:divBdr>
                <w:top w:val="none" w:sz="0" w:space="0" w:color="auto"/>
                <w:left w:val="none" w:sz="0" w:space="0" w:color="auto"/>
                <w:bottom w:val="none" w:sz="0" w:space="0" w:color="auto"/>
                <w:right w:val="none" w:sz="0" w:space="0" w:color="auto"/>
              </w:divBdr>
            </w:div>
            <w:div w:id="960919797">
              <w:marLeft w:val="0"/>
              <w:marRight w:val="0"/>
              <w:marTop w:val="0"/>
              <w:marBottom w:val="0"/>
              <w:divBdr>
                <w:top w:val="none" w:sz="0" w:space="0" w:color="auto"/>
                <w:left w:val="none" w:sz="0" w:space="0" w:color="auto"/>
                <w:bottom w:val="none" w:sz="0" w:space="0" w:color="auto"/>
                <w:right w:val="none" w:sz="0" w:space="0" w:color="auto"/>
              </w:divBdr>
            </w:div>
            <w:div w:id="124007481">
              <w:marLeft w:val="0"/>
              <w:marRight w:val="0"/>
              <w:marTop w:val="0"/>
              <w:marBottom w:val="0"/>
              <w:divBdr>
                <w:top w:val="none" w:sz="0" w:space="0" w:color="auto"/>
                <w:left w:val="none" w:sz="0" w:space="0" w:color="auto"/>
                <w:bottom w:val="none" w:sz="0" w:space="0" w:color="auto"/>
                <w:right w:val="none" w:sz="0" w:space="0" w:color="auto"/>
              </w:divBdr>
            </w:div>
            <w:div w:id="2125035562">
              <w:marLeft w:val="0"/>
              <w:marRight w:val="0"/>
              <w:marTop w:val="0"/>
              <w:marBottom w:val="0"/>
              <w:divBdr>
                <w:top w:val="none" w:sz="0" w:space="0" w:color="auto"/>
                <w:left w:val="none" w:sz="0" w:space="0" w:color="auto"/>
                <w:bottom w:val="none" w:sz="0" w:space="0" w:color="auto"/>
                <w:right w:val="none" w:sz="0" w:space="0" w:color="auto"/>
              </w:divBdr>
            </w:div>
            <w:div w:id="450317767">
              <w:marLeft w:val="0"/>
              <w:marRight w:val="0"/>
              <w:marTop w:val="0"/>
              <w:marBottom w:val="0"/>
              <w:divBdr>
                <w:top w:val="none" w:sz="0" w:space="0" w:color="auto"/>
                <w:left w:val="none" w:sz="0" w:space="0" w:color="auto"/>
                <w:bottom w:val="none" w:sz="0" w:space="0" w:color="auto"/>
                <w:right w:val="none" w:sz="0" w:space="0" w:color="auto"/>
              </w:divBdr>
            </w:div>
            <w:div w:id="1591816071">
              <w:marLeft w:val="0"/>
              <w:marRight w:val="0"/>
              <w:marTop w:val="0"/>
              <w:marBottom w:val="0"/>
              <w:divBdr>
                <w:top w:val="none" w:sz="0" w:space="0" w:color="auto"/>
                <w:left w:val="none" w:sz="0" w:space="0" w:color="auto"/>
                <w:bottom w:val="none" w:sz="0" w:space="0" w:color="auto"/>
                <w:right w:val="none" w:sz="0" w:space="0" w:color="auto"/>
              </w:divBdr>
            </w:div>
            <w:div w:id="1700231305">
              <w:marLeft w:val="0"/>
              <w:marRight w:val="0"/>
              <w:marTop w:val="0"/>
              <w:marBottom w:val="0"/>
              <w:divBdr>
                <w:top w:val="none" w:sz="0" w:space="0" w:color="auto"/>
                <w:left w:val="none" w:sz="0" w:space="0" w:color="auto"/>
                <w:bottom w:val="none" w:sz="0" w:space="0" w:color="auto"/>
                <w:right w:val="none" w:sz="0" w:space="0" w:color="auto"/>
              </w:divBdr>
            </w:div>
            <w:div w:id="1533879650">
              <w:marLeft w:val="0"/>
              <w:marRight w:val="0"/>
              <w:marTop w:val="0"/>
              <w:marBottom w:val="0"/>
              <w:divBdr>
                <w:top w:val="none" w:sz="0" w:space="0" w:color="auto"/>
                <w:left w:val="none" w:sz="0" w:space="0" w:color="auto"/>
                <w:bottom w:val="none" w:sz="0" w:space="0" w:color="auto"/>
                <w:right w:val="none" w:sz="0" w:space="0" w:color="auto"/>
              </w:divBdr>
            </w:div>
            <w:div w:id="941106437">
              <w:marLeft w:val="0"/>
              <w:marRight w:val="0"/>
              <w:marTop w:val="0"/>
              <w:marBottom w:val="0"/>
              <w:divBdr>
                <w:top w:val="none" w:sz="0" w:space="0" w:color="auto"/>
                <w:left w:val="none" w:sz="0" w:space="0" w:color="auto"/>
                <w:bottom w:val="none" w:sz="0" w:space="0" w:color="auto"/>
                <w:right w:val="none" w:sz="0" w:space="0" w:color="auto"/>
              </w:divBdr>
            </w:div>
            <w:div w:id="940458656">
              <w:marLeft w:val="0"/>
              <w:marRight w:val="0"/>
              <w:marTop w:val="0"/>
              <w:marBottom w:val="0"/>
              <w:divBdr>
                <w:top w:val="none" w:sz="0" w:space="0" w:color="auto"/>
                <w:left w:val="none" w:sz="0" w:space="0" w:color="auto"/>
                <w:bottom w:val="none" w:sz="0" w:space="0" w:color="auto"/>
                <w:right w:val="none" w:sz="0" w:space="0" w:color="auto"/>
              </w:divBdr>
            </w:div>
            <w:div w:id="116027430">
              <w:marLeft w:val="0"/>
              <w:marRight w:val="0"/>
              <w:marTop w:val="0"/>
              <w:marBottom w:val="0"/>
              <w:divBdr>
                <w:top w:val="none" w:sz="0" w:space="0" w:color="auto"/>
                <w:left w:val="none" w:sz="0" w:space="0" w:color="auto"/>
                <w:bottom w:val="none" w:sz="0" w:space="0" w:color="auto"/>
                <w:right w:val="none" w:sz="0" w:space="0" w:color="auto"/>
              </w:divBdr>
            </w:div>
            <w:div w:id="91442468">
              <w:marLeft w:val="0"/>
              <w:marRight w:val="0"/>
              <w:marTop w:val="0"/>
              <w:marBottom w:val="0"/>
              <w:divBdr>
                <w:top w:val="none" w:sz="0" w:space="0" w:color="auto"/>
                <w:left w:val="none" w:sz="0" w:space="0" w:color="auto"/>
                <w:bottom w:val="none" w:sz="0" w:space="0" w:color="auto"/>
                <w:right w:val="none" w:sz="0" w:space="0" w:color="auto"/>
              </w:divBdr>
            </w:div>
            <w:div w:id="1787237384">
              <w:marLeft w:val="0"/>
              <w:marRight w:val="0"/>
              <w:marTop w:val="0"/>
              <w:marBottom w:val="0"/>
              <w:divBdr>
                <w:top w:val="none" w:sz="0" w:space="0" w:color="auto"/>
                <w:left w:val="none" w:sz="0" w:space="0" w:color="auto"/>
                <w:bottom w:val="none" w:sz="0" w:space="0" w:color="auto"/>
                <w:right w:val="none" w:sz="0" w:space="0" w:color="auto"/>
              </w:divBdr>
            </w:div>
            <w:div w:id="2005745494">
              <w:marLeft w:val="0"/>
              <w:marRight w:val="0"/>
              <w:marTop w:val="0"/>
              <w:marBottom w:val="0"/>
              <w:divBdr>
                <w:top w:val="none" w:sz="0" w:space="0" w:color="auto"/>
                <w:left w:val="none" w:sz="0" w:space="0" w:color="auto"/>
                <w:bottom w:val="none" w:sz="0" w:space="0" w:color="auto"/>
                <w:right w:val="none" w:sz="0" w:space="0" w:color="auto"/>
              </w:divBdr>
            </w:div>
            <w:div w:id="1937321854">
              <w:marLeft w:val="0"/>
              <w:marRight w:val="0"/>
              <w:marTop w:val="0"/>
              <w:marBottom w:val="0"/>
              <w:divBdr>
                <w:top w:val="none" w:sz="0" w:space="0" w:color="auto"/>
                <w:left w:val="none" w:sz="0" w:space="0" w:color="auto"/>
                <w:bottom w:val="none" w:sz="0" w:space="0" w:color="auto"/>
                <w:right w:val="none" w:sz="0" w:space="0" w:color="auto"/>
              </w:divBdr>
            </w:div>
            <w:div w:id="184562680">
              <w:marLeft w:val="0"/>
              <w:marRight w:val="0"/>
              <w:marTop w:val="0"/>
              <w:marBottom w:val="0"/>
              <w:divBdr>
                <w:top w:val="none" w:sz="0" w:space="0" w:color="auto"/>
                <w:left w:val="none" w:sz="0" w:space="0" w:color="auto"/>
                <w:bottom w:val="none" w:sz="0" w:space="0" w:color="auto"/>
                <w:right w:val="none" w:sz="0" w:space="0" w:color="auto"/>
              </w:divBdr>
            </w:div>
            <w:div w:id="988553027">
              <w:marLeft w:val="0"/>
              <w:marRight w:val="0"/>
              <w:marTop w:val="0"/>
              <w:marBottom w:val="0"/>
              <w:divBdr>
                <w:top w:val="none" w:sz="0" w:space="0" w:color="auto"/>
                <w:left w:val="none" w:sz="0" w:space="0" w:color="auto"/>
                <w:bottom w:val="none" w:sz="0" w:space="0" w:color="auto"/>
                <w:right w:val="none" w:sz="0" w:space="0" w:color="auto"/>
              </w:divBdr>
            </w:div>
            <w:div w:id="165802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58526">
      <w:bodyDiv w:val="1"/>
      <w:marLeft w:val="0"/>
      <w:marRight w:val="0"/>
      <w:marTop w:val="0"/>
      <w:marBottom w:val="0"/>
      <w:divBdr>
        <w:top w:val="none" w:sz="0" w:space="0" w:color="auto"/>
        <w:left w:val="none" w:sz="0" w:space="0" w:color="auto"/>
        <w:bottom w:val="none" w:sz="0" w:space="0" w:color="auto"/>
        <w:right w:val="none" w:sz="0" w:space="0" w:color="auto"/>
      </w:divBdr>
    </w:div>
    <w:div w:id="1152868221">
      <w:bodyDiv w:val="1"/>
      <w:marLeft w:val="0"/>
      <w:marRight w:val="0"/>
      <w:marTop w:val="0"/>
      <w:marBottom w:val="0"/>
      <w:divBdr>
        <w:top w:val="none" w:sz="0" w:space="0" w:color="auto"/>
        <w:left w:val="none" w:sz="0" w:space="0" w:color="auto"/>
        <w:bottom w:val="none" w:sz="0" w:space="0" w:color="auto"/>
        <w:right w:val="none" w:sz="0" w:space="0" w:color="auto"/>
      </w:divBdr>
    </w:div>
    <w:div w:id="1191407219">
      <w:bodyDiv w:val="1"/>
      <w:marLeft w:val="0"/>
      <w:marRight w:val="0"/>
      <w:marTop w:val="0"/>
      <w:marBottom w:val="0"/>
      <w:divBdr>
        <w:top w:val="none" w:sz="0" w:space="0" w:color="auto"/>
        <w:left w:val="none" w:sz="0" w:space="0" w:color="auto"/>
        <w:bottom w:val="none" w:sz="0" w:space="0" w:color="auto"/>
        <w:right w:val="none" w:sz="0" w:space="0" w:color="auto"/>
      </w:divBdr>
    </w:div>
    <w:div w:id="1193106030">
      <w:bodyDiv w:val="1"/>
      <w:marLeft w:val="0"/>
      <w:marRight w:val="0"/>
      <w:marTop w:val="0"/>
      <w:marBottom w:val="0"/>
      <w:divBdr>
        <w:top w:val="none" w:sz="0" w:space="0" w:color="auto"/>
        <w:left w:val="none" w:sz="0" w:space="0" w:color="auto"/>
        <w:bottom w:val="none" w:sz="0" w:space="0" w:color="auto"/>
        <w:right w:val="none" w:sz="0" w:space="0" w:color="auto"/>
      </w:divBdr>
    </w:div>
    <w:div w:id="1198927024">
      <w:bodyDiv w:val="1"/>
      <w:marLeft w:val="0"/>
      <w:marRight w:val="0"/>
      <w:marTop w:val="0"/>
      <w:marBottom w:val="0"/>
      <w:divBdr>
        <w:top w:val="none" w:sz="0" w:space="0" w:color="auto"/>
        <w:left w:val="none" w:sz="0" w:space="0" w:color="auto"/>
        <w:bottom w:val="none" w:sz="0" w:space="0" w:color="auto"/>
        <w:right w:val="none" w:sz="0" w:space="0" w:color="auto"/>
      </w:divBdr>
    </w:div>
    <w:div w:id="1202405415">
      <w:bodyDiv w:val="1"/>
      <w:marLeft w:val="0"/>
      <w:marRight w:val="0"/>
      <w:marTop w:val="0"/>
      <w:marBottom w:val="0"/>
      <w:divBdr>
        <w:top w:val="none" w:sz="0" w:space="0" w:color="auto"/>
        <w:left w:val="none" w:sz="0" w:space="0" w:color="auto"/>
        <w:bottom w:val="none" w:sz="0" w:space="0" w:color="auto"/>
        <w:right w:val="none" w:sz="0" w:space="0" w:color="auto"/>
      </w:divBdr>
    </w:div>
    <w:div w:id="1216696072">
      <w:bodyDiv w:val="1"/>
      <w:marLeft w:val="0"/>
      <w:marRight w:val="0"/>
      <w:marTop w:val="0"/>
      <w:marBottom w:val="0"/>
      <w:divBdr>
        <w:top w:val="none" w:sz="0" w:space="0" w:color="auto"/>
        <w:left w:val="none" w:sz="0" w:space="0" w:color="auto"/>
        <w:bottom w:val="none" w:sz="0" w:space="0" w:color="auto"/>
        <w:right w:val="none" w:sz="0" w:space="0" w:color="auto"/>
      </w:divBdr>
    </w:div>
    <w:div w:id="1219393689">
      <w:bodyDiv w:val="1"/>
      <w:marLeft w:val="0"/>
      <w:marRight w:val="0"/>
      <w:marTop w:val="0"/>
      <w:marBottom w:val="0"/>
      <w:divBdr>
        <w:top w:val="none" w:sz="0" w:space="0" w:color="auto"/>
        <w:left w:val="none" w:sz="0" w:space="0" w:color="auto"/>
        <w:bottom w:val="none" w:sz="0" w:space="0" w:color="auto"/>
        <w:right w:val="none" w:sz="0" w:space="0" w:color="auto"/>
      </w:divBdr>
    </w:div>
    <w:div w:id="1238052286">
      <w:bodyDiv w:val="1"/>
      <w:marLeft w:val="0"/>
      <w:marRight w:val="0"/>
      <w:marTop w:val="0"/>
      <w:marBottom w:val="0"/>
      <w:divBdr>
        <w:top w:val="none" w:sz="0" w:space="0" w:color="auto"/>
        <w:left w:val="none" w:sz="0" w:space="0" w:color="auto"/>
        <w:bottom w:val="none" w:sz="0" w:space="0" w:color="auto"/>
        <w:right w:val="none" w:sz="0" w:space="0" w:color="auto"/>
      </w:divBdr>
    </w:div>
    <w:div w:id="1261260119">
      <w:bodyDiv w:val="1"/>
      <w:marLeft w:val="0"/>
      <w:marRight w:val="0"/>
      <w:marTop w:val="0"/>
      <w:marBottom w:val="0"/>
      <w:divBdr>
        <w:top w:val="none" w:sz="0" w:space="0" w:color="auto"/>
        <w:left w:val="none" w:sz="0" w:space="0" w:color="auto"/>
        <w:bottom w:val="none" w:sz="0" w:space="0" w:color="auto"/>
        <w:right w:val="none" w:sz="0" w:space="0" w:color="auto"/>
      </w:divBdr>
    </w:div>
    <w:div w:id="1268806031">
      <w:bodyDiv w:val="1"/>
      <w:marLeft w:val="0"/>
      <w:marRight w:val="0"/>
      <w:marTop w:val="0"/>
      <w:marBottom w:val="0"/>
      <w:divBdr>
        <w:top w:val="none" w:sz="0" w:space="0" w:color="auto"/>
        <w:left w:val="none" w:sz="0" w:space="0" w:color="auto"/>
        <w:bottom w:val="none" w:sz="0" w:space="0" w:color="auto"/>
        <w:right w:val="none" w:sz="0" w:space="0" w:color="auto"/>
      </w:divBdr>
    </w:div>
    <w:div w:id="1279949108">
      <w:bodyDiv w:val="1"/>
      <w:marLeft w:val="0"/>
      <w:marRight w:val="0"/>
      <w:marTop w:val="0"/>
      <w:marBottom w:val="0"/>
      <w:divBdr>
        <w:top w:val="none" w:sz="0" w:space="0" w:color="auto"/>
        <w:left w:val="none" w:sz="0" w:space="0" w:color="auto"/>
        <w:bottom w:val="none" w:sz="0" w:space="0" w:color="auto"/>
        <w:right w:val="none" w:sz="0" w:space="0" w:color="auto"/>
      </w:divBdr>
    </w:div>
    <w:div w:id="1280380669">
      <w:bodyDiv w:val="1"/>
      <w:marLeft w:val="0"/>
      <w:marRight w:val="0"/>
      <w:marTop w:val="0"/>
      <w:marBottom w:val="0"/>
      <w:divBdr>
        <w:top w:val="none" w:sz="0" w:space="0" w:color="auto"/>
        <w:left w:val="none" w:sz="0" w:space="0" w:color="auto"/>
        <w:bottom w:val="none" w:sz="0" w:space="0" w:color="auto"/>
        <w:right w:val="none" w:sz="0" w:space="0" w:color="auto"/>
      </w:divBdr>
    </w:div>
    <w:div w:id="1282806045">
      <w:bodyDiv w:val="1"/>
      <w:marLeft w:val="0"/>
      <w:marRight w:val="0"/>
      <w:marTop w:val="0"/>
      <w:marBottom w:val="0"/>
      <w:divBdr>
        <w:top w:val="none" w:sz="0" w:space="0" w:color="auto"/>
        <w:left w:val="none" w:sz="0" w:space="0" w:color="auto"/>
        <w:bottom w:val="none" w:sz="0" w:space="0" w:color="auto"/>
        <w:right w:val="none" w:sz="0" w:space="0" w:color="auto"/>
      </w:divBdr>
    </w:div>
    <w:div w:id="1284536969">
      <w:bodyDiv w:val="1"/>
      <w:marLeft w:val="0"/>
      <w:marRight w:val="0"/>
      <w:marTop w:val="0"/>
      <w:marBottom w:val="0"/>
      <w:divBdr>
        <w:top w:val="none" w:sz="0" w:space="0" w:color="auto"/>
        <w:left w:val="none" w:sz="0" w:space="0" w:color="auto"/>
        <w:bottom w:val="none" w:sz="0" w:space="0" w:color="auto"/>
        <w:right w:val="none" w:sz="0" w:space="0" w:color="auto"/>
      </w:divBdr>
    </w:div>
    <w:div w:id="1299649417">
      <w:bodyDiv w:val="1"/>
      <w:marLeft w:val="0"/>
      <w:marRight w:val="0"/>
      <w:marTop w:val="0"/>
      <w:marBottom w:val="0"/>
      <w:divBdr>
        <w:top w:val="none" w:sz="0" w:space="0" w:color="auto"/>
        <w:left w:val="none" w:sz="0" w:space="0" w:color="auto"/>
        <w:bottom w:val="none" w:sz="0" w:space="0" w:color="auto"/>
        <w:right w:val="none" w:sz="0" w:space="0" w:color="auto"/>
      </w:divBdr>
    </w:div>
    <w:div w:id="1301687860">
      <w:bodyDiv w:val="1"/>
      <w:marLeft w:val="0"/>
      <w:marRight w:val="0"/>
      <w:marTop w:val="0"/>
      <w:marBottom w:val="0"/>
      <w:divBdr>
        <w:top w:val="none" w:sz="0" w:space="0" w:color="auto"/>
        <w:left w:val="none" w:sz="0" w:space="0" w:color="auto"/>
        <w:bottom w:val="none" w:sz="0" w:space="0" w:color="auto"/>
        <w:right w:val="none" w:sz="0" w:space="0" w:color="auto"/>
      </w:divBdr>
    </w:div>
    <w:div w:id="1313486951">
      <w:bodyDiv w:val="1"/>
      <w:marLeft w:val="0"/>
      <w:marRight w:val="0"/>
      <w:marTop w:val="0"/>
      <w:marBottom w:val="0"/>
      <w:divBdr>
        <w:top w:val="none" w:sz="0" w:space="0" w:color="auto"/>
        <w:left w:val="none" w:sz="0" w:space="0" w:color="auto"/>
        <w:bottom w:val="none" w:sz="0" w:space="0" w:color="auto"/>
        <w:right w:val="none" w:sz="0" w:space="0" w:color="auto"/>
      </w:divBdr>
    </w:div>
    <w:div w:id="1323045578">
      <w:bodyDiv w:val="1"/>
      <w:marLeft w:val="0"/>
      <w:marRight w:val="0"/>
      <w:marTop w:val="0"/>
      <w:marBottom w:val="0"/>
      <w:divBdr>
        <w:top w:val="none" w:sz="0" w:space="0" w:color="auto"/>
        <w:left w:val="none" w:sz="0" w:space="0" w:color="auto"/>
        <w:bottom w:val="none" w:sz="0" w:space="0" w:color="auto"/>
        <w:right w:val="none" w:sz="0" w:space="0" w:color="auto"/>
      </w:divBdr>
    </w:div>
    <w:div w:id="1325087281">
      <w:bodyDiv w:val="1"/>
      <w:marLeft w:val="0"/>
      <w:marRight w:val="0"/>
      <w:marTop w:val="0"/>
      <w:marBottom w:val="0"/>
      <w:divBdr>
        <w:top w:val="none" w:sz="0" w:space="0" w:color="auto"/>
        <w:left w:val="none" w:sz="0" w:space="0" w:color="auto"/>
        <w:bottom w:val="none" w:sz="0" w:space="0" w:color="auto"/>
        <w:right w:val="none" w:sz="0" w:space="0" w:color="auto"/>
      </w:divBdr>
    </w:div>
    <w:div w:id="1327514902">
      <w:bodyDiv w:val="1"/>
      <w:marLeft w:val="0"/>
      <w:marRight w:val="0"/>
      <w:marTop w:val="0"/>
      <w:marBottom w:val="0"/>
      <w:divBdr>
        <w:top w:val="none" w:sz="0" w:space="0" w:color="auto"/>
        <w:left w:val="none" w:sz="0" w:space="0" w:color="auto"/>
        <w:bottom w:val="none" w:sz="0" w:space="0" w:color="auto"/>
        <w:right w:val="none" w:sz="0" w:space="0" w:color="auto"/>
      </w:divBdr>
    </w:div>
    <w:div w:id="1327981533">
      <w:bodyDiv w:val="1"/>
      <w:marLeft w:val="0"/>
      <w:marRight w:val="0"/>
      <w:marTop w:val="0"/>
      <w:marBottom w:val="0"/>
      <w:divBdr>
        <w:top w:val="none" w:sz="0" w:space="0" w:color="auto"/>
        <w:left w:val="none" w:sz="0" w:space="0" w:color="auto"/>
        <w:bottom w:val="none" w:sz="0" w:space="0" w:color="auto"/>
        <w:right w:val="none" w:sz="0" w:space="0" w:color="auto"/>
      </w:divBdr>
    </w:div>
    <w:div w:id="1342312846">
      <w:bodyDiv w:val="1"/>
      <w:marLeft w:val="0"/>
      <w:marRight w:val="0"/>
      <w:marTop w:val="0"/>
      <w:marBottom w:val="0"/>
      <w:divBdr>
        <w:top w:val="none" w:sz="0" w:space="0" w:color="auto"/>
        <w:left w:val="none" w:sz="0" w:space="0" w:color="auto"/>
        <w:bottom w:val="none" w:sz="0" w:space="0" w:color="auto"/>
        <w:right w:val="none" w:sz="0" w:space="0" w:color="auto"/>
      </w:divBdr>
    </w:div>
    <w:div w:id="1363895950">
      <w:bodyDiv w:val="1"/>
      <w:marLeft w:val="0"/>
      <w:marRight w:val="0"/>
      <w:marTop w:val="0"/>
      <w:marBottom w:val="0"/>
      <w:divBdr>
        <w:top w:val="none" w:sz="0" w:space="0" w:color="auto"/>
        <w:left w:val="none" w:sz="0" w:space="0" w:color="auto"/>
        <w:bottom w:val="none" w:sz="0" w:space="0" w:color="auto"/>
        <w:right w:val="none" w:sz="0" w:space="0" w:color="auto"/>
      </w:divBdr>
    </w:div>
    <w:div w:id="1371879385">
      <w:bodyDiv w:val="1"/>
      <w:marLeft w:val="0"/>
      <w:marRight w:val="0"/>
      <w:marTop w:val="0"/>
      <w:marBottom w:val="0"/>
      <w:divBdr>
        <w:top w:val="none" w:sz="0" w:space="0" w:color="auto"/>
        <w:left w:val="none" w:sz="0" w:space="0" w:color="auto"/>
        <w:bottom w:val="none" w:sz="0" w:space="0" w:color="auto"/>
        <w:right w:val="none" w:sz="0" w:space="0" w:color="auto"/>
      </w:divBdr>
    </w:div>
    <w:div w:id="1383019560">
      <w:bodyDiv w:val="1"/>
      <w:marLeft w:val="0"/>
      <w:marRight w:val="0"/>
      <w:marTop w:val="0"/>
      <w:marBottom w:val="0"/>
      <w:divBdr>
        <w:top w:val="none" w:sz="0" w:space="0" w:color="auto"/>
        <w:left w:val="none" w:sz="0" w:space="0" w:color="auto"/>
        <w:bottom w:val="none" w:sz="0" w:space="0" w:color="auto"/>
        <w:right w:val="none" w:sz="0" w:space="0" w:color="auto"/>
      </w:divBdr>
    </w:div>
    <w:div w:id="1396276211">
      <w:bodyDiv w:val="1"/>
      <w:marLeft w:val="0"/>
      <w:marRight w:val="0"/>
      <w:marTop w:val="0"/>
      <w:marBottom w:val="0"/>
      <w:divBdr>
        <w:top w:val="none" w:sz="0" w:space="0" w:color="auto"/>
        <w:left w:val="none" w:sz="0" w:space="0" w:color="auto"/>
        <w:bottom w:val="none" w:sz="0" w:space="0" w:color="auto"/>
        <w:right w:val="none" w:sz="0" w:space="0" w:color="auto"/>
      </w:divBdr>
    </w:div>
    <w:div w:id="1407337245">
      <w:bodyDiv w:val="1"/>
      <w:marLeft w:val="0"/>
      <w:marRight w:val="0"/>
      <w:marTop w:val="0"/>
      <w:marBottom w:val="0"/>
      <w:divBdr>
        <w:top w:val="none" w:sz="0" w:space="0" w:color="auto"/>
        <w:left w:val="none" w:sz="0" w:space="0" w:color="auto"/>
        <w:bottom w:val="none" w:sz="0" w:space="0" w:color="auto"/>
        <w:right w:val="none" w:sz="0" w:space="0" w:color="auto"/>
      </w:divBdr>
    </w:div>
    <w:div w:id="1414355679">
      <w:bodyDiv w:val="1"/>
      <w:marLeft w:val="0"/>
      <w:marRight w:val="0"/>
      <w:marTop w:val="0"/>
      <w:marBottom w:val="0"/>
      <w:divBdr>
        <w:top w:val="none" w:sz="0" w:space="0" w:color="auto"/>
        <w:left w:val="none" w:sz="0" w:space="0" w:color="auto"/>
        <w:bottom w:val="none" w:sz="0" w:space="0" w:color="auto"/>
        <w:right w:val="none" w:sz="0" w:space="0" w:color="auto"/>
      </w:divBdr>
    </w:div>
    <w:div w:id="1416244412">
      <w:bodyDiv w:val="1"/>
      <w:marLeft w:val="0"/>
      <w:marRight w:val="0"/>
      <w:marTop w:val="0"/>
      <w:marBottom w:val="0"/>
      <w:divBdr>
        <w:top w:val="none" w:sz="0" w:space="0" w:color="auto"/>
        <w:left w:val="none" w:sz="0" w:space="0" w:color="auto"/>
        <w:bottom w:val="none" w:sz="0" w:space="0" w:color="auto"/>
        <w:right w:val="none" w:sz="0" w:space="0" w:color="auto"/>
      </w:divBdr>
    </w:div>
    <w:div w:id="1416436337">
      <w:bodyDiv w:val="1"/>
      <w:marLeft w:val="0"/>
      <w:marRight w:val="0"/>
      <w:marTop w:val="0"/>
      <w:marBottom w:val="0"/>
      <w:divBdr>
        <w:top w:val="none" w:sz="0" w:space="0" w:color="auto"/>
        <w:left w:val="none" w:sz="0" w:space="0" w:color="auto"/>
        <w:bottom w:val="none" w:sz="0" w:space="0" w:color="auto"/>
        <w:right w:val="none" w:sz="0" w:space="0" w:color="auto"/>
      </w:divBdr>
    </w:div>
    <w:div w:id="1424716730">
      <w:bodyDiv w:val="1"/>
      <w:marLeft w:val="0"/>
      <w:marRight w:val="0"/>
      <w:marTop w:val="0"/>
      <w:marBottom w:val="0"/>
      <w:divBdr>
        <w:top w:val="none" w:sz="0" w:space="0" w:color="auto"/>
        <w:left w:val="none" w:sz="0" w:space="0" w:color="auto"/>
        <w:bottom w:val="none" w:sz="0" w:space="0" w:color="auto"/>
        <w:right w:val="none" w:sz="0" w:space="0" w:color="auto"/>
      </w:divBdr>
    </w:div>
    <w:div w:id="1444570304">
      <w:bodyDiv w:val="1"/>
      <w:marLeft w:val="0"/>
      <w:marRight w:val="0"/>
      <w:marTop w:val="0"/>
      <w:marBottom w:val="0"/>
      <w:divBdr>
        <w:top w:val="none" w:sz="0" w:space="0" w:color="auto"/>
        <w:left w:val="none" w:sz="0" w:space="0" w:color="auto"/>
        <w:bottom w:val="none" w:sz="0" w:space="0" w:color="auto"/>
        <w:right w:val="none" w:sz="0" w:space="0" w:color="auto"/>
      </w:divBdr>
    </w:div>
    <w:div w:id="1456827247">
      <w:bodyDiv w:val="1"/>
      <w:marLeft w:val="0"/>
      <w:marRight w:val="0"/>
      <w:marTop w:val="0"/>
      <w:marBottom w:val="0"/>
      <w:divBdr>
        <w:top w:val="none" w:sz="0" w:space="0" w:color="auto"/>
        <w:left w:val="none" w:sz="0" w:space="0" w:color="auto"/>
        <w:bottom w:val="none" w:sz="0" w:space="0" w:color="auto"/>
        <w:right w:val="none" w:sz="0" w:space="0" w:color="auto"/>
      </w:divBdr>
    </w:div>
    <w:div w:id="1469014129">
      <w:bodyDiv w:val="1"/>
      <w:marLeft w:val="0"/>
      <w:marRight w:val="0"/>
      <w:marTop w:val="0"/>
      <w:marBottom w:val="0"/>
      <w:divBdr>
        <w:top w:val="none" w:sz="0" w:space="0" w:color="auto"/>
        <w:left w:val="none" w:sz="0" w:space="0" w:color="auto"/>
        <w:bottom w:val="none" w:sz="0" w:space="0" w:color="auto"/>
        <w:right w:val="none" w:sz="0" w:space="0" w:color="auto"/>
      </w:divBdr>
    </w:div>
    <w:div w:id="1471944397">
      <w:bodyDiv w:val="1"/>
      <w:marLeft w:val="0"/>
      <w:marRight w:val="0"/>
      <w:marTop w:val="0"/>
      <w:marBottom w:val="0"/>
      <w:divBdr>
        <w:top w:val="none" w:sz="0" w:space="0" w:color="auto"/>
        <w:left w:val="none" w:sz="0" w:space="0" w:color="auto"/>
        <w:bottom w:val="none" w:sz="0" w:space="0" w:color="auto"/>
        <w:right w:val="none" w:sz="0" w:space="0" w:color="auto"/>
      </w:divBdr>
    </w:div>
    <w:div w:id="1472753239">
      <w:bodyDiv w:val="1"/>
      <w:marLeft w:val="0"/>
      <w:marRight w:val="0"/>
      <w:marTop w:val="0"/>
      <w:marBottom w:val="0"/>
      <w:divBdr>
        <w:top w:val="none" w:sz="0" w:space="0" w:color="auto"/>
        <w:left w:val="none" w:sz="0" w:space="0" w:color="auto"/>
        <w:bottom w:val="none" w:sz="0" w:space="0" w:color="auto"/>
        <w:right w:val="none" w:sz="0" w:space="0" w:color="auto"/>
      </w:divBdr>
    </w:div>
    <w:div w:id="1477575083">
      <w:bodyDiv w:val="1"/>
      <w:marLeft w:val="0"/>
      <w:marRight w:val="0"/>
      <w:marTop w:val="0"/>
      <w:marBottom w:val="0"/>
      <w:divBdr>
        <w:top w:val="none" w:sz="0" w:space="0" w:color="auto"/>
        <w:left w:val="none" w:sz="0" w:space="0" w:color="auto"/>
        <w:bottom w:val="none" w:sz="0" w:space="0" w:color="auto"/>
        <w:right w:val="none" w:sz="0" w:space="0" w:color="auto"/>
      </w:divBdr>
    </w:div>
    <w:div w:id="1488594320">
      <w:bodyDiv w:val="1"/>
      <w:marLeft w:val="0"/>
      <w:marRight w:val="0"/>
      <w:marTop w:val="0"/>
      <w:marBottom w:val="0"/>
      <w:divBdr>
        <w:top w:val="none" w:sz="0" w:space="0" w:color="auto"/>
        <w:left w:val="none" w:sz="0" w:space="0" w:color="auto"/>
        <w:bottom w:val="none" w:sz="0" w:space="0" w:color="auto"/>
        <w:right w:val="none" w:sz="0" w:space="0" w:color="auto"/>
      </w:divBdr>
    </w:div>
    <w:div w:id="1545211198">
      <w:bodyDiv w:val="1"/>
      <w:marLeft w:val="0"/>
      <w:marRight w:val="0"/>
      <w:marTop w:val="0"/>
      <w:marBottom w:val="0"/>
      <w:divBdr>
        <w:top w:val="none" w:sz="0" w:space="0" w:color="auto"/>
        <w:left w:val="none" w:sz="0" w:space="0" w:color="auto"/>
        <w:bottom w:val="none" w:sz="0" w:space="0" w:color="auto"/>
        <w:right w:val="none" w:sz="0" w:space="0" w:color="auto"/>
      </w:divBdr>
    </w:div>
    <w:div w:id="1546138584">
      <w:bodyDiv w:val="1"/>
      <w:marLeft w:val="0"/>
      <w:marRight w:val="0"/>
      <w:marTop w:val="0"/>
      <w:marBottom w:val="0"/>
      <w:divBdr>
        <w:top w:val="none" w:sz="0" w:space="0" w:color="auto"/>
        <w:left w:val="none" w:sz="0" w:space="0" w:color="auto"/>
        <w:bottom w:val="none" w:sz="0" w:space="0" w:color="auto"/>
        <w:right w:val="none" w:sz="0" w:space="0" w:color="auto"/>
      </w:divBdr>
    </w:div>
    <w:div w:id="1548563321">
      <w:bodyDiv w:val="1"/>
      <w:marLeft w:val="0"/>
      <w:marRight w:val="0"/>
      <w:marTop w:val="0"/>
      <w:marBottom w:val="0"/>
      <w:divBdr>
        <w:top w:val="none" w:sz="0" w:space="0" w:color="auto"/>
        <w:left w:val="none" w:sz="0" w:space="0" w:color="auto"/>
        <w:bottom w:val="none" w:sz="0" w:space="0" w:color="auto"/>
        <w:right w:val="none" w:sz="0" w:space="0" w:color="auto"/>
      </w:divBdr>
    </w:div>
    <w:div w:id="1555697334">
      <w:bodyDiv w:val="1"/>
      <w:marLeft w:val="0"/>
      <w:marRight w:val="0"/>
      <w:marTop w:val="0"/>
      <w:marBottom w:val="0"/>
      <w:divBdr>
        <w:top w:val="none" w:sz="0" w:space="0" w:color="auto"/>
        <w:left w:val="none" w:sz="0" w:space="0" w:color="auto"/>
        <w:bottom w:val="none" w:sz="0" w:space="0" w:color="auto"/>
        <w:right w:val="none" w:sz="0" w:space="0" w:color="auto"/>
      </w:divBdr>
    </w:div>
    <w:div w:id="1556968852">
      <w:bodyDiv w:val="1"/>
      <w:marLeft w:val="0"/>
      <w:marRight w:val="0"/>
      <w:marTop w:val="0"/>
      <w:marBottom w:val="0"/>
      <w:divBdr>
        <w:top w:val="none" w:sz="0" w:space="0" w:color="auto"/>
        <w:left w:val="none" w:sz="0" w:space="0" w:color="auto"/>
        <w:bottom w:val="none" w:sz="0" w:space="0" w:color="auto"/>
        <w:right w:val="none" w:sz="0" w:space="0" w:color="auto"/>
      </w:divBdr>
    </w:div>
    <w:div w:id="1557232384">
      <w:bodyDiv w:val="1"/>
      <w:marLeft w:val="0"/>
      <w:marRight w:val="0"/>
      <w:marTop w:val="0"/>
      <w:marBottom w:val="0"/>
      <w:divBdr>
        <w:top w:val="none" w:sz="0" w:space="0" w:color="auto"/>
        <w:left w:val="none" w:sz="0" w:space="0" w:color="auto"/>
        <w:bottom w:val="none" w:sz="0" w:space="0" w:color="auto"/>
        <w:right w:val="none" w:sz="0" w:space="0" w:color="auto"/>
      </w:divBdr>
    </w:div>
    <w:div w:id="1561599459">
      <w:bodyDiv w:val="1"/>
      <w:marLeft w:val="0"/>
      <w:marRight w:val="0"/>
      <w:marTop w:val="0"/>
      <w:marBottom w:val="0"/>
      <w:divBdr>
        <w:top w:val="none" w:sz="0" w:space="0" w:color="auto"/>
        <w:left w:val="none" w:sz="0" w:space="0" w:color="auto"/>
        <w:bottom w:val="none" w:sz="0" w:space="0" w:color="auto"/>
        <w:right w:val="none" w:sz="0" w:space="0" w:color="auto"/>
      </w:divBdr>
    </w:div>
    <w:div w:id="1568497025">
      <w:bodyDiv w:val="1"/>
      <w:marLeft w:val="0"/>
      <w:marRight w:val="0"/>
      <w:marTop w:val="0"/>
      <w:marBottom w:val="0"/>
      <w:divBdr>
        <w:top w:val="none" w:sz="0" w:space="0" w:color="auto"/>
        <w:left w:val="none" w:sz="0" w:space="0" w:color="auto"/>
        <w:bottom w:val="none" w:sz="0" w:space="0" w:color="auto"/>
        <w:right w:val="none" w:sz="0" w:space="0" w:color="auto"/>
      </w:divBdr>
    </w:div>
    <w:div w:id="1574244089">
      <w:bodyDiv w:val="1"/>
      <w:marLeft w:val="0"/>
      <w:marRight w:val="0"/>
      <w:marTop w:val="0"/>
      <w:marBottom w:val="0"/>
      <w:divBdr>
        <w:top w:val="none" w:sz="0" w:space="0" w:color="auto"/>
        <w:left w:val="none" w:sz="0" w:space="0" w:color="auto"/>
        <w:bottom w:val="none" w:sz="0" w:space="0" w:color="auto"/>
        <w:right w:val="none" w:sz="0" w:space="0" w:color="auto"/>
      </w:divBdr>
    </w:div>
    <w:div w:id="1584948039">
      <w:bodyDiv w:val="1"/>
      <w:marLeft w:val="0"/>
      <w:marRight w:val="0"/>
      <w:marTop w:val="0"/>
      <w:marBottom w:val="0"/>
      <w:divBdr>
        <w:top w:val="none" w:sz="0" w:space="0" w:color="auto"/>
        <w:left w:val="none" w:sz="0" w:space="0" w:color="auto"/>
        <w:bottom w:val="none" w:sz="0" w:space="0" w:color="auto"/>
        <w:right w:val="none" w:sz="0" w:space="0" w:color="auto"/>
      </w:divBdr>
    </w:div>
    <w:div w:id="1585067019">
      <w:bodyDiv w:val="1"/>
      <w:marLeft w:val="0"/>
      <w:marRight w:val="0"/>
      <w:marTop w:val="0"/>
      <w:marBottom w:val="0"/>
      <w:divBdr>
        <w:top w:val="none" w:sz="0" w:space="0" w:color="auto"/>
        <w:left w:val="none" w:sz="0" w:space="0" w:color="auto"/>
        <w:bottom w:val="none" w:sz="0" w:space="0" w:color="auto"/>
        <w:right w:val="none" w:sz="0" w:space="0" w:color="auto"/>
      </w:divBdr>
    </w:div>
    <w:div w:id="1590120188">
      <w:bodyDiv w:val="1"/>
      <w:marLeft w:val="0"/>
      <w:marRight w:val="0"/>
      <w:marTop w:val="0"/>
      <w:marBottom w:val="0"/>
      <w:divBdr>
        <w:top w:val="none" w:sz="0" w:space="0" w:color="auto"/>
        <w:left w:val="none" w:sz="0" w:space="0" w:color="auto"/>
        <w:bottom w:val="none" w:sz="0" w:space="0" w:color="auto"/>
        <w:right w:val="none" w:sz="0" w:space="0" w:color="auto"/>
      </w:divBdr>
    </w:div>
    <w:div w:id="1600139067">
      <w:bodyDiv w:val="1"/>
      <w:marLeft w:val="0"/>
      <w:marRight w:val="0"/>
      <w:marTop w:val="0"/>
      <w:marBottom w:val="0"/>
      <w:divBdr>
        <w:top w:val="none" w:sz="0" w:space="0" w:color="auto"/>
        <w:left w:val="none" w:sz="0" w:space="0" w:color="auto"/>
        <w:bottom w:val="none" w:sz="0" w:space="0" w:color="auto"/>
        <w:right w:val="none" w:sz="0" w:space="0" w:color="auto"/>
      </w:divBdr>
    </w:div>
    <w:div w:id="1624968412">
      <w:bodyDiv w:val="1"/>
      <w:marLeft w:val="0"/>
      <w:marRight w:val="0"/>
      <w:marTop w:val="0"/>
      <w:marBottom w:val="0"/>
      <w:divBdr>
        <w:top w:val="none" w:sz="0" w:space="0" w:color="auto"/>
        <w:left w:val="none" w:sz="0" w:space="0" w:color="auto"/>
        <w:bottom w:val="none" w:sz="0" w:space="0" w:color="auto"/>
        <w:right w:val="none" w:sz="0" w:space="0" w:color="auto"/>
      </w:divBdr>
    </w:div>
    <w:div w:id="1632591631">
      <w:bodyDiv w:val="1"/>
      <w:marLeft w:val="0"/>
      <w:marRight w:val="0"/>
      <w:marTop w:val="0"/>
      <w:marBottom w:val="0"/>
      <w:divBdr>
        <w:top w:val="none" w:sz="0" w:space="0" w:color="auto"/>
        <w:left w:val="none" w:sz="0" w:space="0" w:color="auto"/>
        <w:bottom w:val="none" w:sz="0" w:space="0" w:color="auto"/>
        <w:right w:val="none" w:sz="0" w:space="0" w:color="auto"/>
      </w:divBdr>
    </w:div>
    <w:div w:id="1632635884">
      <w:bodyDiv w:val="1"/>
      <w:marLeft w:val="0"/>
      <w:marRight w:val="0"/>
      <w:marTop w:val="0"/>
      <w:marBottom w:val="0"/>
      <w:divBdr>
        <w:top w:val="none" w:sz="0" w:space="0" w:color="auto"/>
        <w:left w:val="none" w:sz="0" w:space="0" w:color="auto"/>
        <w:bottom w:val="none" w:sz="0" w:space="0" w:color="auto"/>
        <w:right w:val="none" w:sz="0" w:space="0" w:color="auto"/>
      </w:divBdr>
    </w:div>
    <w:div w:id="1633629991">
      <w:bodyDiv w:val="1"/>
      <w:marLeft w:val="0"/>
      <w:marRight w:val="0"/>
      <w:marTop w:val="0"/>
      <w:marBottom w:val="0"/>
      <w:divBdr>
        <w:top w:val="none" w:sz="0" w:space="0" w:color="auto"/>
        <w:left w:val="none" w:sz="0" w:space="0" w:color="auto"/>
        <w:bottom w:val="none" w:sz="0" w:space="0" w:color="auto"/>
        <w:right w:val="none" w:sz="0" w:space="0" w:color="auto"/>
      </w:divBdr>
    </w:div>
    <w:div w:id="1634403590">
      <w:bodyDiv w:val="1"/>
      <w:marLeft w:val="0"/>
      <w:marRight w:val="0"/>
      <w:marTop w:val="0"/>
      <w:marBottom w:val="0"/>
      <w:divBdr>
        <w:top w:val="none" w:sz="0" w:space="0" w:color="auto"/>
        <w:left w:val="none" w:sz="0" w:space="0" w:color="auto"/>
        <w:bottom w:val="none" w:sz="0" w:space="0" w:color="auto"/>
        <w:right w:val="none" w:sz="0" w:space="0" w:color="auto"/>
      </w:divBdr>
    </w:div>
    <w:div w:id="1635019070">
      <w:bodyDiv w:val="1"/>
      <w:marLeft w:val="0"/>
      <w:marRight w:val="0"/>
      <w:marTop w:val="0"/>
      <w:marBottom w:val="0"/>
      <w:divBdr>
        <w:top w:val="none" w:sz="0" w:space="0" w:color="auto"/>
        <w:left w:val="none" w:sz="0" w:space="0" w:color="auto"/>
        <w:bottom w:val="none" w:sz="0" w:space="0" w:color="auto"/>
        <w:right w:val="none" w:sz="0" w:space="0" w:color="auto"/>
      </w:divBdr>
    </w:div>
    <w:div w:id="1659072291">
      <w:bodyDiv w:val="1"/>
      <w:marLeft w:val="0"/>
      <w:marRight w:val="0"/>
      <w:marTop w:val="0"/>
      <w:marBottom w:val="0"/>
      <w:divBdr>
        <w:top w:val="none" w:sz="0" w:space="0" w:color="auto"/>
        <w:left w:val="none" w:sz="0" w:space="0" w:color="auto"/>
        <w:bottom w:val="none" w:sz="0" w:space="0" w:color="auto"/>
        <w:right w:val="none" w:sz="0" w:space="0" w:color="auto"/>
      </w:divBdr>
    </w:div>
    <w:div w:id="1675037960">
      <w:bodyDiv w:val="1"/>
      <w:marLeft w:val="0"/>
      <w:marRight w:val="0"/>
      <w:marTop w:val="0"/>
      <w:marBottom w:val="0"/>
      <w:divBdr>
        <w:top w:val="none" w:sz="0" w:space="0" w:color="auto"/>
        <w:left w:val="none" w:sz="0" w:space="0" w:color="auto"/>
        <w:bottom w:val="none" w:sz="0" w:space="0" w:color="auto"/>
        <w:right w:val="none" w:sz="0" w:space="0" w:color="auto"/>
      </w:divBdr>
    </w:div>
    <w:div w:id="1684940075">
      <w:bodyDiv w:val="1"/>
      <w:marLeft w:val="0"/>
      <w:marRight w:val="0"/>
      <w:marTop w:val="0"/>
      <w:marBottom w:val="0"/>
      <w:divBdr>
        <w:top w:val="none" w:sz="0" w:space="0" w:color="auto"/>
        <w:left w:val="none" w:sz="0" w:space="0" w:color="auto"/>
        <w:bottom w:val="none" w:sz="0" w:space="0" w:color="auto"/>
        <w:right w:val="none" w:sz="0" w:space="0" w:color="auto"/>
      </w:divBdr>
    </w:div>
    <w:div w:id="1685941545">
      <w:bodyDiv w:val="1"/>
      <w:marLeft w:val="0"/>
      <w:marRight w:val="0"/>
      <w:marTop w:val="0"/>
      <w:marBottom w:val="0"/>
      <w:divBdr>
        <w:top w:val="none" w:sz="0" w:space="0" w:color="auto"/>
        <w:left w:val="none" w:sz="0" w:space="0" w:color="auto"/>
        <w:bottom w:val="none" w:sz="0" w:space="0" w:color="auto"/>
        <w:right w:val="none" w:sz="0" w:space="0" w:color="auto"/>
      </w:divBdr>
    </w:div>
    <w:div w:id="1700083300">
      <w:bodyDiv w:val="1"/>
      <w:marLeft w:val="0"/>
      <w:marRight w:val="0"/>
      <w:marTop w:val="0"/>
      <w:marBottom w:val="0"/>
      <w:divBdr>
        <w:top w:val="none" w:sz="0" w:space="0" w:color="auto"/>
        <w:left w:val="none" w:sz="0" w:space="0" w:color="auto"/>
        <w:bottom w:val="none" w:sz="0" w:space="0" w:color="auto"/>
        <w:right w:val="none" w:sz="0" w:space="0" w:color="auto"/>
      </w:divBdr>
    </w:div>
    <w:div w:id="1701399272">
      <w:bodyDiv w:val="1"/>
      <w:marLeft w:val="0"/>
      <w:marRight w:val="0"/>
      <w:marTop w:val="0"/>
      <w:marBottom w:val="0"/>
      <w:divBdr>
        <w:top w:val="none" w:sz="0" w:space="0" w:color="auto"/>
        <w:left w:val="none" w:sz="0" w:space="0" w:color="auto"/>
        <w:bottom w:val="none" w:sz="0" w:space="0" w:color="auto"/>
        <w:right w:val="none" w:sz="0" w:space="0" w:color="auto"/>
      </w:divBdr>
    </w:div>
    <w:div w:id="1719864117">
      <w:bodyDiv w:val="1"/>
      <w:marLeft w:val="0"/>
      <w:marRight w:val="0"/>
      <w:marTop w:val="0"/>
      <w:marBottom w:val="0"/>
      <w:divBdr>
        <w:top w:val="none" w:sz="0" w:space="0" w:color="auto"/>
        <w:left w:val="none" w:sz="0" w:space="0" w:color="auto"/>
        <w:bottom w:val="none" w:sz="0" w:space="0" w:color="auto"/>
        <w:right w:val="none" w:sz="0" w:space="0" w:color="auto"/>
      </w:divBdr>
    </w:div>
    <w:div w:id="1737241781">
      <w:bodyDiv w:val="1"/>
      <w:marLeft w:val="0"/>
      <w:marRight w:val="0"/>
      <w:marTop w:val="0"/>
      <w:marBottom w:val="0"/>
      <w:divBdr>
        <w:top w:val="none" w:sz="0" w:space="0" w:color="auto"/>
        <w:left w:val="none" w:sz="0" w:space="0" w:color="auto"/>
        <w:bottom w:val="none" w:sz="0" w:space="0" w:color="auto"/>
        <w:right w:val="none" w:sz="0" w:space="0" w:color="auto"/>
      </w:divBdr>
    </w:div>
    <w:div w:id="1755589042">
      <w:bodyDiv w:val="1"/>
      <w:marLeft w:val="0"/>
      <w:marRight w:val="0"/>
      <w:marTop w:val="0"/>
      <w:marBottom w:val="0"/>
      <w:divBdr>
        <w:top w:val="none" w:sz="0" w:space="0" w:color="auto"/>
        <w:left w:val="none" w:sz="0" w:space="0" w:color="auto"/>
        <w:bottom w:val="none" w:sz="0" w:space="0" w:color="auto"/>
        <w:right w:val="none" w:sz="0" w:space="0" w:color="auto"/>
      </w:divBdr>
    </w:div>
    <w:div w:id="1763642317">
      <w:bodyDiv w:val="1"/>
      <w:marLeft w:val="0"/>
      <w:marRight w:val="0"/>
      <w:marTop w:val="0"/>
      <w:marBottom w:val="0"/>
      <w:divBdr>
        <w:top w:val="none" w:sz="0" w:space="0" w:color="auto"/>
        <w:left w:val="none" w:sz="0" w:space="0" w:color="auto"/>
        <w:bottom w:val="none" w:sz="0" w:space="0" w:color="auto"/>
        <w:right w:val="none" w:sz="0" w:space="0" w:color="auto"/>
      </w:divBdr>
    </w:div>
    <w:div w:id="1767385399">
      <w:bodyDiv w:val="1"/>
      <w:marLeft w:val="0"/>
      <w:marRight w:val="0"/>
      <w:marTop w:val="0"/>
      <w:marBottom w:val="0"/>
      <w:divBdr>
        <w:top w:val="none" w:sz="0" w:space="0" w:color="auto"/>
        <w:left w:val="none" w:sz="0" w:space="0" w:color="auto"/>
        <w:bottom w:val="none" w:sz="0" w:space="0" w:color="auto"/>
        <w:right w:val="none" w:sz="0" w:space="0" w:color="auto"/>
      </w:divBdr>
    </w:div>
    <w:div w:id="1777217193">
      <w:bodyDiv w:val="1"/>
      <w:marLeft w:val="0"/>
      <w:marRight w:val="0"/>
      <w:marTop w:val="0"/>
      <w:marBottom w:val="0"/>
      <w:divBdr>
        <w:top w:val="none" w:sz="0" w:space="0" w:color="auto"/>
        <w:left w:val="none" w:sz="0" w:space="0" w:color="auto"/>
        <w:bottom w:val="none" w:sz="0" w:space="0" w:color="auto"/>
        <w:right w:val="none" w:sz="0" w:space="0" w:color="auto"/>
      </w:divBdr>
    </w:div>
    <w:div w:id="1782609431">
      <w:bodyDiv w:val="1"/>
      <w:marLeft w:val="0"/>
      <w:marRight w:val="0"/>
      <w:marTop w:val="0"/>
      <w:marBottom w:val="0"/>
      <w:divBdr>
        <w:top w:val="none" w:sz="0" w:space="0" w:color="auto"/>
        <w:left w:val="none" w:sz="0" w:space="0" w:color="auto"/>
        <w:bottom w:val="none" w:sz="0" w:space="0" w:color="auto"/>
        <w:right w:val="none" w:sz="0" w:space="0" w:color="auto"/>
      </w:divBdr>
    </w:div>
    <w:div w:id="1793747467">
      <w:bodyDiv w:val="1"/>
      <w:marLeft w:val="0"/>
      <w:marRight w:val="0"/>
      <w:marTop w:val="0"/>
      <w:marBottom w:val="0"/>
      <w:divBdr>
        <w:top w:val="none" w:sz="0" w:space="0" w:color="auto"/>
        <w:left w:val="none" w:sz="0" w:space="0" w:color="auto"/>
        <w:bottom w:val="none" w:sz="0" w:space="0" w:color="auto"/>
        <w:right w:val="none" w:sz="0" w:space="0" w:color="auto"/>
      </w:divBdr>
    </w:div>
    <w:div w:id="1819608721">
      <w:bodyDiv w:val="1"/>
      <w:marLeft w:val="0"/>
      <w:marRight w:val="0"/>
      <w:marTop w:val="0"/>
      <w:marBottom w:val="0"/>
      <w:divBdr>
        <w:top w:val="none" w:sz="0" w:space="0" w:color="auto"/>
        <w:left w:val="none" w:sz="0" w:space="0" w:color="auto"/>
        <w:bottom w:val="none" w:sz="0" w:space="0" w:color="auto"/>
        <w:right w:val="none" w:sz="0" w:space="0" w:color="auto"/>
      </w:divBdr>
    </w:div>
    <w:div w:id="1828008712">
      <w:bodyDiv w:val="1"/>
      <w:marLeft w:val="0"/>
      <w:marRight w:val="0"/>
      <w:marTop w:val="0"/>
      <w:marBottom w:val="0"/>
      <w:divBdr>
        <w:top w:val="none" w:sz="0" w:space="0" w:color="auto"/>
        <w:left w:val="none" w:sz="0" w:space="0" w:color="auto"/>
        <w:bottom w:val="none" w:sz="0" w:space="0" w:color="auto"/>
        <w:right w:val="none" w:sz="0" w:space="0" w:color="auto"/>
      </w:divBdr>
      <w:divsChild>
        <w:div w:id="3360492">
          <w:marLeft w:val="0"/>
          <w:marRight w:val="0"/>
          <w:marTop w:val="0"/>
          <w:marBottom w:val="0"/>
          <w:divBdr>
            <w:top w:val="none" w:sz="0" w:space="0" w:color="auto"/>
            <w:left w:val="none" w:sz="0" w:space="0" w:color="auto"/>
            <w:bottom w:val="none" w:sz="0" w:space="0" w:color="auto"/>
            <w:right w:val="none" w:sz="0" w:space="0" w:color="auto"/>
          </w:divBdr>
          <w:divsChild>
            <w:div w:id="1942031915">
              <w:marLeft w:val="0"/>
              <w:marRight w:val="0"/>
              <w:marTop w:val="0"/>
              <w:marBottom w:val="0"/>
              <w:divBdr>
                <w:top w:val="none" w:sz="0" w:space="0" w:color="auto"/>
                <w:left w:val="none" w:sz="0" w:space="0" w:color="auto"/>
                <w:bottom w:val="none" w:sz="0" w:space="0" w:color="auto"/>
                <w:right w:val="none" w:sz="0" w:space="0" w:color="auto"/>
              </w:divBdr>
            </w:div>
            <w:div w:id="428700033">
              <w:marLeft w:val="0"/>
              <w:marRight w:val="0"/>
              <w:marTop w:val="0"/>
              <w:marBottom w:val="0"/>
              <w:divBdr>
                <w:top w:val="none" w:sz="0" w:space="0" w:color="auto"/>
                <w:left w:val="none" w:sz="0" w:space="0" w:color="auto"/>
                <w:bottom w:val="none" w:sz="0" w:space="0" w:color="auto"/>
                <w:right w:val="none" w:sz="0" w:space="0" w:color="auto"/>
              </w:divBdr>
            </w:div>
            <w:div w:id="20208191">
              <w:marLeft w:val="0"/>
              <w:marRight w:val="0"/>
              <w:marTop w:val="0"/>
              <w:marBottom w:val="0"/>
              <w:divBdr>
                <w:top w:val="none" w:sz="0" w:space="0" w:color="auto"/>
                <w:left w:val="none" w:sz="0" w:space="0" w:color="auto"/>
                <w:bottom w:val="none" w:sz="0" w:space="0" w:color="auto"/>
                <w:right w:val="none" w:sz="0" w:space="0" w:color="auto"/>
              </w:divBdr>
            </w:div>
            <w:div w:id="988755424">
              <w:marLeft w:val="0"/>
              <w:marRight w:val="0"/>
              <w:marTop w:val="0"/>
              <w:marBottom w:val="0"/>
              <w:divBdr>
                <w:top w:val="none" w:sz="0" w:space="0" w:color="auto"/>
                <w:left w:val="none" w:sz="0" w:space="0" w:color="auto"/>
                <w:bottom w:val="none" w:sz="0" w:space="0" w:color="auto"/>
                <w:right w:val="none" w:sz="0" w:space="0" w:color="auto"/>
              </w:divBdr>
            </w:div>
            <w:div w:id="1870292824">
              <w:marLeft w:val="0"/>
              <w:marRight w:val="0"/>
              <w:marTop w:val="0"/>
              <w:marBottom w:val="0"/>
              <w:divBdr>
                <w:top w:val="none" w:sz="0" w:space="0" w:color="auto"/>
                <w:left w:val="none" w:sz="0" w:space="0" w:color="auto"/>
                <w:bottom w:val="none" w:sz="0" w:space="0" w:color="auto"/>
                <w:right w:val="none" w:sz="0" w:space="0" w:color="auto"/>
              </w:divBdr>
            </w:div>
            <w:div w:id="913976837">
              <w:marLeft w:val="0"/>
              <w:marRight w:val="0"/>
              <w:marTop w:val="0"/>
              <w:marBottom w:val="0"/>
              <w:divBdr>
                <w:top w:val="none" w:sz="0" w:space="0" w:color="auto"/>
                <w:left w:val="none" w:sz="0" w:space="0" w:color="auto"/>
                <w:bottom w:val="none" w:sz="0" w:space="0" w:color="auto"/>
                <w:right w:val="none" w:sz="0" w:space="0" w:color="auto"/>
              </w:divBdr>
            </w:div>
            <w:div w:id="387649164">
              <w:marLeft w:val="0"/>
              <w:marRight w:val="0"/>
              <w:marTop w:val="0"/>
              <w:marBottom w:val="0"/>
              <w:divBdr>
                <w:top w:val="none" w:sz="0" w:space="0" w:color="auto"/>
                <w:left w:val="none" w:sz="0" w:space="0" w:color="auto"/>
                <w:bottom w:val="none" w:sz="0" w:space="0" w:color="auto"/>
                <w:right w:val="none" w:sz="0" w:space="0" w:color="auto"/>
              </w:divBdr>
            </w:div>
            <w:div w:id="657880891">
              <w:marLeft w:val="0"/>
              <w:marRight w:val="0"/>
              <w:marTop w:val="0"/>
              <w:marBottom w:val="0"/>
              <w:divBdr>
                <w:top w:val="none" w:sz="0" w:space="0" w:color="auto"/>
                <w:left w:val="none" w:sz="0" w:space="0" w:color="auto"/>
                <w:bottom w:val="none" w:sz="0" w:space="0" w:color="auto"/>
                <w:right w:val="none" w:sz="0" w:space="0" w:color="auto"/>
              </w:divBdr>
            </w:div>
            <w:div w:id="1300528611">
              <w:marLeft w:val="0"/>
              <w:marRight w:val="0"/>
              <w:marTop w:val="0"/>
              <w:marBottom w:val="0"/>
              <w:divBdr>
                <w:top w:val="none" w:sz="0" w:space="0" w:color="auto"/>
                <w:left w:val="none" w:sz="0" w:space="0" w:color="auto"/>
                <w:bottom w:val="none" w:sz="0" w:space="0" w:color="auto"/>
                <w:right w:val="none" w:sz="0" w:space="0" w:color="auto"/>
              </w:divBdr>
            </w:div>
            <w:div w:id="578633786">
              <w:marLeft w:val="0"/>
              <w:marRight w:val="0"/>
              <w:marTop w:val="0"/>
              <w:marBottom w:val="0"/>
              <w:divBdr>
                <w:top w:val="none" w:sz="0" w:space="0" w:color="auto"/>
                <w:left w:val="none" w:sz="0" w:space="0" w:color="auto"/>
                <w:bottom w:val="none" w:sz="0" w:space="0" w:color="auto"/>
                <w:right w:val="none" w:sz="0" w:space="0" w:color="auto"/>
              </w:divBdr>
            </w:div>
            <w:div w:id="2116360097">
              <w:marLeft w:val="0"/>
              <w:marRight w:val="0"/>
              <w:marTop w:val="0"/>
              <w:marBottom w:val="0"/>
              <w:divBdr>
                <w:top w:val="none" w:sz="0" w:space="0" w:color="auto"/>
                <w:left w:val="none" w:sz="0" w:space="0" w:color="auto"/>
                <w:bottom w:val="none" w:sz="0" w:space="0" w:color="auto"/>
                <w:right w:val="none" w:sz="0" w:space="0" w:color="auto"/>
              </w:divBdr>
            </w:div>
            <w:div w:id="319190489">
              <w:marLeft w:val="0"/>
              <w:marRight w:val="0"/>
              <w:marTop w:val="0"/>
              <w:marBottom w:val="0"/>
              <w:divBdr>
                <w:top w:val="none" w:sz="0" w:space="0" w:color="auto"/>
                <w:left w:val="none" w:sz="0" w:space="0" w:color="auto"/>
                <w:bottom w:val="none" w:sz="0" w:space="0" w:color="auto"/>
                <w:right w:val="none" w:sz="0" w:space="0" w:color="auto"/>
              </w:divBdr>
            </w:div>
            <w:div w:id="967391405">
              <w:marLeft w:val="0"/>
              <w:marRight w:val="0"/>
              <w:marTop w:val="0"/>
              <w:marBottom w:val="0"/>
              <w:divBdr>
                <w:top w:val="none" w:sz="0" w:space="0" w:color="auto"/>
                <w:left w:val="none" w:sz="0" w:space="0" w:color="auto"/>
                <w:bottom w:val="none" w:sz="0" w:space="0" w:color="auto"/>
                <w:right w:val="none" w:sz="0" w:space="0" w:color="auto"/>
              </w:divBdr>
            </w:div>
            <w:div w:id="1396315542">
              <w:marLeft w:val="0"/>
              <w:marRight w:val="0"/>
              <w:marTop w:val="0"/>
              <w:marBottom w:val="0"/>
              <w:divBdr>
                <w:top w:val="none" w:sz="0" w:space="0" w:color="auto"/>
                <w:left w:val="none" w:sz="0" w:space="0" w:color="auto"/>
                <w:bottom w:val="none" w:sz="0" w:space="0" w:color="auto"/>
                <w:right w:val="none" w:sz="0" w:space="0" w:color="auto"/>
              </w:divBdr>
            </w:div>
            <w:div w:id="474952767">
              <w:marLeft w:val="0"/>
              <w:marRight w:val="0"/>
              <w:marTop w:val="0"/>
              <w:marBottom w:val="0"/>
              <w:divBdr>
                <w:top w:val="none" w:sz="0" w:space="0" w:color="auto"/>
                <w:left w:val="none" w:sz="0" w:space="0" w:color="auto"/>
                <w:bottom w:val="none" w:sz="0" w:space="0" w:color="auto"/>
                <w:right w:val="none" w:sz="0" w:space="0" w:color="auto"/>
              </w:divBdr>
            </w:div>
            <w:div w:id="2045473739">
              <w:marLeft w:val="0"/>
              <w:marRight w:val="0"/>
              <w:marTop w:val="0"/>
              <w:marBottom w:val="0"/>
              <w:divBdr>
                <w:top w:val="none" w:sz="0" w:space="0" w:color="auto"/>
                <w:left w:val="none" w:sz="0" w:space="0" w:color="auto"/>
                <w:bottom w:val="none" w:sz="0" w:space="0" w:color="auto"/>
                <w:right w:val="none" w:sz="0" w:space="0" w:color="auto"/>
              </w:divBdr>
            </w:div>
            <w:div w:id="151337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5823">
      <w:bodyDiv w:val="1"/>
      <w:marLeft w:val="0"/>
      <w:marRight w:val="0"/>
      <w:marTop w:val="0"/>
      <w:marBottom w:val="0"/>
      <w:divBdr>
        <w:top w:val="none" w:sz="0" w:space="0" w:color="auto"/>
        <w:left w:val="none" w:sz="0" w:space="0" w:color="auto"/>
        <w:bottom w:val="none" w:sz="0" w:space="0" w:color="auto"/>
        <w:right w:val="none" w:sz="0" w:space="0" w:color="auto"/>
      </w:divBdr>
    </w:div>
    <w:div w:id="1860775453">
      <w:bodyDiv w:val="1"/>
      <w:marLeft w:val="0"/>
      <w:marRight w:val="0"/>
      <w:marTop w:val="0"/>
      <w:marBottom w:val="0"/>
      <w:divBdr>
        <w:top w:val="none" w:sz="0" w:space="0" w:color="auto"/>
        <w:left w:val="none" w:sz="0" w:space="0" w:color="auto"/>
        <w:bottom w:val="none" w:sz="0" w:space="0" w:color="auto"/>
        <w:right w:val="none" w:sz="0" w:space="0" w:color="auto"/>
      </w:divBdr>
    </w:div>
    <w:div w:id="1873416882">
      <w:bodyDiv w:val="1"/>
      <w:marLeft w:val="0"/>
      <w:marRight w:val="0"/>
      <w:marTop w:val="0"/>
      <w:marBottom w:val="0"/>
      <w:divBdr>
        <w:top w:val="none" w:sz="0" w:space="0" w:color="auto"/>
        <w:left w:val="none" w:sz="0" w:space="0" w:color="auto"/>
        <w:bottom w:val="none" w:sz="0" w:space="0" w:color="auto"/>
        <w:right w:val="none" w:sz="0" w:space="0" w:color="auto"/>
      </w:divBdr>
    </w:div>
    <w:div w:id="1880822462">
      <w:bodyDiv w:val="1"/>
      <w:marLeft w:val="0"/>
      <w:marRight w:val="0"/>
      <w:marTop w:val="0"/>
      <w:marBottom w:val="0"/>
      <w:divBdr>
        <w:top w:val="none" w:sz="0" w:space="0" w:color="auto"/>
        <w:left w:val="none" w:sz="0" w:space="0" w:color="auto"/>
        <w:bottom w:val="none" w:sz="0" w:space="0" w:color="auto"/>
        <w:right w:val="none" w:sz="0" w:space="0" w:color="auto"/>
      </w:divBdr>
    </w:div>
    <w:div w:id="1881630263">
      <w:bodyDiv w:val="1"/>
      <w:marLeft w:val="0"/>
      <w:marRight w:val="0"/>
      <w:marTop w:val="0"/>
      <w:marBottom w:val="0"/>
      <w:divBdr>
        <w:top w:val="none" w:sz="0" w:space="0" w:color="auto"/>
        <w:left w:val="none" w:sz="0" w:space="0" w:color="auto"/>
        <w:bottom w:val="none" w:sz="0" w:space="0" w:color="auto"/>
        <w:right w:val="none" w:sz="0" w:space="0" w:color="auto"/>
      </w:divBdr>
    </w:div>
    <w:div w:id="1890724948">
      <w:bodyDiv w:val="1"/>
      <w:marLeft w:val="0"/>
      <w:marRight w:val="0"/>
      <w:marTop w:val="0"/>
      <w:marBottom w:val="0"/>
      <w:divBdr>
        <w:top w:val="none" w:sz="0" w:space="0" w:color="auto"/>
        <w:left w:val="none" w:sz="0" w:space="0" w:color="auto"/>
        <w:bottom w:val="none" w:sz="0" w:space="0" w:color="auto"/>
        <w:right w:val="none" w:sz="0" w:space="0" w:color="auto"/>
      </w:divBdr>
    </w:div>
    <w:div w:id="1894656509">
      <w:bodyDiv w:val="1"/>
      <w:marLeft w:val="0"/>
      <w:marRight w:val="0"/>
      <w:marTop w:val="0"/>
      <w:marBottom w:val="0"/>
      <w:divBdr>
        <w:top w:val="none" w:sz="0" w:space="0" w:color="auto"/>
        <w:left w:val="none" w:sz="0" w:space="0" w:color="auto"/>
        <w:bottom w:val="none" w:sz="0" w:space="0" w:color="auto"/>
        <w:right w:val="none" w:sz="0" w:space="0" w:color="auto"/>
      </w:divBdr>
    </w:div>
    <w:div w:id="1899243036">
      <w:bodyDiv w:val="1"/>
      <w:marLeft w:val="0"/>
      <w:marRight w:val="0"/>
      <w:marTop w:val="0"/>
      <w:marBottom w:val="0"/>
      <w:divBdr>
        <w:top w:val="none" w:sz="0" w:space="0" w:color="auto"/>
        <w:left w:val="none" w:sz="0" w:space="0" w:color="auto"/>
        <w:bottom w:val="none" w:sz="0" w:space="0" w:color="auto"/>
        <w:right w:val="none" w:sz="0" w:space="0" w:color="auto"/>
      </w:divBdr>
    </w:div>
    <w:div w:id="1920943423">
      <w:bodyDiv w:val="1"/>
      <w:marLeft w:val="0"/>
      <w:marRight w:val="0"/>
      <w:marTop w:val="0"/>
      <w:marBottom w:val="0"/>
      <w:divBdr>
        <w:top w:val="none" w:sz="0" w:space="0" w:color="auto"/>
        <w:left w:val="none" w:sz="0" w:space="0" w:color="auto"/>
        <w:bottom w:val="none" w:sz="0" w:space="0" w:color="auto"/>
        <w:right w:val="none" w:sz="0" w:space="0" w:color="auto"/>
      </w:divBdr>
    </w:div>
    <w:div w:id="1922442340">
      <w:bodyDiv w:val="1"/>
      <w:marLeft w:val="0"/>
      <w:marRight w:val="0"/>
      <w:marTop w:val="0"/>
      <w:marBottom w:val="0"/>
      <w:divBdr>
        <w:top w:val="none" w:sz="0" w:space="0" w:color="auto"/>
        <w:left w:val="none" w:sz="0" w:space="0" w:color="auto"/>
        <w:bottom w:val="none" w:sz="0" w:space="0" w:color="auto"/>
        <w:right w:val="none" w:sz="0" w:space="0" w:color="auto"/>
      </w:divBdr>
    </w:div>
    <w:div w:id="1947807126">
      <w:bodyDiv w:val="1"/>
      <w:marLeft w:val="0"/>
      <w:marRight w:val="0"/>
      <w:marTop w:val="0"/>
      <w:marBottom w:val="0"/>
      <w:divBdr>
        <w:top w:val="none" w:sz="0" w:space="0" w:color="auto"/>
        <w:left w:val="none" w:sz="0" w:space="0" w:color="auto"/>
        <w:bottom w:val="none" w:sz="0" w:space="0" w:color="auto"/>
        <w:right w:val="none" w:sz="0" w:space="0" w:color="auto"/>
      </w:divBdr>
    </w:div>
    <w:div w:id="1967007961">
      <w:bodyDiv w:val="1"/>
      <w:marLeft w:val="0"/>
      <w:marRight w:val="0"/>
      <w:marTop w:val="0"/>
      <w:marBottom w:val="0"/>
      <w:divBdr>
        <w:top w:val="none" w:sz="0" w:space="0" w:color="auto"/>
        <w:left w:val="none" w:sz="0" w:space="0" w:color="auto"/>
        <w:bottom w:val="none" w:sz="0" w:space="0" w:color="auto"/>
        <w:right w:val="none" w:sz="0" w:space="0" w:color="auto"/>
      </w:divBdr>
    </w:div>
    <w:div w:id="1968319964">
      <w:bodyDiv w:val="1"/>
      <w:marLeft w:val="0"/>
      <w:marRight w:val="0"/>
      <w:marTop w:val="0"/>
      <w:marBottom w:val="0"/>
      <w:divBdr>
        <w:top w:val="none" w:sz="0" w:space="0" w:color="auto"/>
        <w:left w:val="none" w:sz="0" w:space="0" w:color="auto"/>
        <w:bottom w:val="none" w:sz="0" w:space="0" w:color="auto"/>
        <w:right w:val="none" w:sz="0" w:space="0" w:color="auto"/>
      </w:divBdr>
    </w:div>
    <w:div w:id="2005547756">
      <w:bodyDiv w:val="1"/>
      <w:marLeft w:val="0"/>
      <w:marRight w:val="0"/>
      <w:marTop w:val="0"/>
      <w:marBottom w:val="0"/>
      <w:divBdr>
        <w:top w:val="none" w:sz="0" w:space="0" w:color="auto"/>
        <w:left w:val="none" w:sz="0" w:space="0" w:color="auto"/>
        <w:bottom w:val="none" w:sz="0" w:space="0" w:color="auto"/>
        <w:right w:val="none" w:sz="0" w:space="0" w:color="auto"/>
      </w:divBdr>
    </w:div>
    <w:div w:id="2007249114">
      <w:bodyDiv w:val="1"/>
      <w:marLeft w:val="0"/>
      <w:marRight w:val="0"/>
      <w:marTop w:val="0"/>
      <w:marBottom w:val="0"/>
      <w:divBdr>
        <w:top w:val="none" w:sz="0" w:space="0" w:color="auto"/>
        <w:left w:val="none" w:sz="0" w:space="0" w:color="auto"/>
        <w:bottom w:val="none" w:sz="0" w:space="0" w:color="auto"/>
        <w:right w:val="none" w:sz="0" w:space="0" w:color="auto"/>
      </w:divBdr>
    </w:div>
    <w:div w:id="2010718594">
      <w:bodyDiv w:val="1"/>
      <w:marLeft w:val="0"/>
      <w:marRight w:val="0"/>
      <w:marTop w:val="0"/>
      <w:marBottom w:val="0"/>
      <w:divBdr>
        <w:top w:val="none" w:sz="0" w:space="0" w:color="auto"/>
        <w:left w:val="none" w:sz="0" w:space="0" w:color="auto"/>
        <w:bottom w:val="none" w:sz="0" w:space="0" w:color="auto"/>
        <w:right w:val="none" w:sz="0" w:space="0" w:color="auto"/>
      </w:divBdr>
    </w:div>
    <w:div w:id="2011833267">
      <w:bodyDiv w:val="1"/>
      <w:marLeft w:val="0"/>
      <w:marRight w:val="0"/>
      <w:marTop w:val="0"/>
      <w:marBottom w:val="0"/>
      <w:divBdr>
        <w:top w:val="none" w:sz="0" w:space="0" w:color="auto"/>
        <w:left w:val="none" w:sz="0" w:space="0" w:color="auto"/>
        <w:bottom w:val="none" w:sz="0" w:space="0" w:color="auto"/>
        <w:right w:val="none" w:sz="0" w:space="0" w:color="auto"/>
      </w:divBdr>
    </w:div>
    <w:div w:id="2040930250">
      <w:bodyDiv w:val="1"/>
      <w:marLeft w:val="0"/>
      <w:marRight w:val="0"/>
      <w:marTop w:val="0"/>
      <w:marBottom w:val="0"/>
      <w:divBdr>
        <w:top w:val="none" w:sz="0" w:space="0" w:color="auto"/>
        <w:left w:val="none" w:sz="0" w:space="0" w:color="auto"/>
        <w:bottom w:val="none" w:sz="0" w:space="0" w:color="auto"/>
        <w:right w:val="none" w:sz="0" w:space="0" w:color="auto"/>
      </w:divBdr>
    </w:div>
    <w:div w:id="2049448741">
      <w:bodyDiv w:val="1"/>
      <w:marLeft w:val="0"/>
      <w:marRight w:val="0"/>
      <w:marTop w:val="0"/>
      <w:marBottom w:val="0"/>
      <w:divBdr>
        <w:top w:val="none" w:sz="0" w:space="0" w:color="auto"/>
        <w:left w:val="none" w:sz="0" w:space="0" w:color="auto"/>
        <w:bottom w:val="none" w:sz="0" w:space="0" w:color="auto"/>
        <w:right w:val="none" w:sz="0" w:space="0" w:color="auto"/>
      </w:divBdr>
    </w:div>
    <w:div w:id="2049720207">
      <w:bodyDiv w:val="1"/>
      <w:marLeft w:val="0"/>
      <w:marRight w:val="0"/>
      <w:marTop w:val="0"/>
      <w:marBottom w:val="0"/>
      <w:divBdr>
        <w:top w:val="none" w:sz="0" w:space="0" w:color="auto"/>
        <w:left w:val="none" w:sz="0" w:space="0" w:color="auto"/>
        <w:bottom w:val="none" w:sz="0" w:space="0" w:color="auto"/>
        <w:right w:val="none" w:sz="0" w:space="0" w:color="auto"/>
      </w:divBdr>
    </w:div>
    <w:div w:id="2056614460">
      <w:bodyDiv w:val="1"/>
      <w:marLeft w:val="0"/>
      <w:marRight w:val="0"/>
      <w:marTop w:val="0"/>
      <w:marBottom w:val="0"/>
      <w:divBdr>
        <w:top w:val="none" w:sz="0" w:space="0" w:color="auto"/>
        <w:left w:val="none" w:sz="0" w:space="0" w:color="auto"/>
        <w:bottom w:val="none" w:sz="0" w:space="0" w:color="auto"/>
        <w:right w:val="none" w:sz="0" w:space="0" w:color="auto"/>
      </w:divBdr>
    </w:div>
    <w:div w:id="2064330526">
      <w:bodyDiv w:val="1"/>
      <w:marLeft w:val="0"/>
      <w:marRight w:val="0"/>
      <w:marTop w:val="0"/>
      <w:marBottom w:val="0"/>
      <w:divBdr>
        <w:top w:val="none" w:sz="0" w:space="0" w:color="auto"/>
        <w:left w:val="none" w:sz="0" w:space="0" w:color="auto"/>
        <w:bottom w:val="none" w:sz="0" w:space="0" w:color="auto"/>
        <w:right w:val="none" w:sz="0" w:space="0" w:color="auto"/>
      </w:divBdr>
    </w:div>
    <w:div w:id="2078698127">
      <w:bodyDiv w:val="1"/>
      <w:marLeft w:val="0"/>
      <w:marRight w:val="0"/>
      <w:marTop w:val="0"/>
      <w:marBottom w:val="0"/>
      <w:divBdr>
        <w:top w:val="none" w:sz="0" w:space="0" w:color="auto"/>
        <w:left w:val="none" w:sz="0" w:space="0" w:color="auto"/>
        <w:bottom w:val="none" w:sz="0" w:space="0" w:color="auto"/>
        <w:right w:val="none" w:sz="0" w:space="0" w:color="auto"/>
      </w:divBdr>
    </w:div>
    <w:div w:id="2105105679">
      <w:bodyDiv w:val="1"/>
      <w:marLeft w:val="0"/>
      <w:marRight w:val="0"/>
      <w:marTop w:val="0"/>
      <w:marBottom w:val="0"/>
      <w:divBdr>
        <w:top w:val="none" w:sz="0" w:space="0" w:color="auto"/>
        <w:left w:val="none" w:sz="0" w:space="0" w:color="auto"/>
        <w:bottom w:val="none" w:sz="0" w:space="0" w:color="auto"/>
        <w:right w:val="none" w:sz="0" w:space="0" w:color="auto"/>
      </w:divBdr>
    </w:div>
    <w:div w:id="2110808218">
      <w:bodyDiv w:val="1"/>
      <w:marLeft w:val="0"/>
      <w:marRight w:val="0"/>
      <w:marTop w:val="0"/>
      <w:marBottom w:val="0"/>
      <w:divBdr>
        <w:top w:val="none" w:sz="0" w:space="0" w:color="auto"/>
        <w:left w:val="none" w:sz="0" w:space="0" w:color="auto"/>
        <w:bottom w:val="none" w:sz="0" w:space="0" w:color="auto"/>
        <w:right w:val="none" w:sz="0" w:space="0" w:color="auto"/>
      </w:divBdr>
    </w:div>
    <w:div w:id="2120946011">
      <w:bodyDiv w:val="1"/>
      <w:marLeft w:val="0"/>
      <w:marRight w:val="0"/>
      <w:marTop w:val="0"/>
      <w:marBottom w:val="0"/>
      <w:divBdr>
        <w:top w:val="none" w:sz="0" w:space="0" w:color="auto"/>
        <w:left w:val="none" w:sz="0" w:space="0" w:color="auto"/>
        <w:bottom w:val="none" w:sz="0" w:space="0" w:color="auto"/>
        <w:right w:val="none" w:sz="0" w:space="0" w:color="auto"/>
      </w:divBdr>
    </w:div>
    <w:div w:id="2124956323">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microsoft.com/office/2011/relationships/people" Target="people.xml"/><Relationship Id="rId16" Type="http://schemas.openxmlformats.org/officeDocument/2006/relationships/hyperlink" Target="http://www.binaracademy.com" TargetMode="External"/><Relationship Id="rId11" Type="http://schemas.openxmlformats.org/officeDocument/2006/relationships/footer" Target="footer1.xm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footer" Target="footer3.xml"/><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User\Downloads\edit%20TA%20Ackyra.docx" TargetMode="External"/><Relationship Id="rId18" Type="http://schemas.openxmlformats.org/officeDocument/2006/relationships/image" Target="media/image5.pn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61" Type="http://schemas.openxmlformats.org/officeDocument/2006/relationships/image" Target="media/image47.png"/><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lkcrypcf7cPnIq8CYXZaUi8QYw==">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Win20</b:Tag>
    <b:SourceType>JournalArticle</b:SourceType>
    <b:Guid>{78D02325-2716-4DCE-B59E-1C76E53AF26D}</b:Guid>
    <b:Title>Sistem Manajemen Basis Data</b:Title>
    <b:Year>2020</b:Year>
    <b:Author>
      <b:Author>
        <b:NameList>
          <b:Person>
            <b:Last>Windiarti</b:Last>
            <b:First>Sri</b:First>
            <b:Middle>Winda</b:Middle>
          </b:Person>
        </b:NameList>
      </b:Author>
    </b:Author>
    <b:Month>Oktober</b:Month>
    <b:JournalName>Jurnal Manajemen Sistem Informasi</b:JournalName>
    <b:RefOrder>21</b:RefOrder>
  </b:Source>
  <b:Source>
    <b:Tag>Ros11</b:Tag>
    <b:SourceType>JournalArticle</b:SourceType>
    <b:Guid>{F69568B5-F250-4EDD-B492-1D2AAC7B22A1}</b:Guid>
    <b:Title>Modul Pembelajaran Rekayasa Perangkat Lunak (Terstruktur dan Berorientasi Objek)</b:Title>
    <b:JournalName>Bandung : modula</b:JournalName>
    <b:Year>2011</b:Year>
    <b:Author>
      <b:Author>
        <b:NameList>
          <b:Person>
            <b:Last>Rosa</b:Last>
            <b:Middle>Sukamto</b:Middle>
            <b:First>Ariani</b:First>
          </b:Person>
          <b:Person>
            <b:Last>Salahuddin</b:Last>
            <b:First>M</b:First>
          </b:Person>
        </b:NameList>
      </b:Author>
    </b:Author>
    <b:RefOrder>25</b:RefOrder>
  </b:Source>
  <b:Source>
    <b:Tag>Ima14</b:Tag>
    <b:SourceType>JournalArticle</b:SourceType>
    <b:Guid>{FCC20F1B-5B53-488A-8F1A-471886CC7CB2}</b:Guid>
    <b:Author>
      <b:Author>
        <b:NameList>
          <b:Person>
            <b:Last>Solikin</b:Last>
            <b:First>Imam</b:First>
          </b:Person>
        </b:NameList>
      </b:Author>
    </b:Author>
    <b:Title>Perancangan Sistem Informasi Penjualan Berbasis Framework Model View Controller (MVC) pada  PT. Thamrin Brother Cabang Oki</b:Title>
    <b:JournalName>Jurnal Ilmiah Media Informatika</b:JournalName>
    <b:Year>2014</b:Year>
    <b:Pages>173-191</b:Pages>
    <b:Volume>4</b:Volume>
    <b:Issue>1</b:Issue>
    <b:RefOrder>26</b:RefOrder>
  </b:Source>
  <b:Source>
    <b:Tag>Med20</b:Tag>
    <b:SourceType>JournalArticle</b:SourceType>
    <b:Guid>{32A0C057-B784-4261-8D40-DC1683F3D8AA}</b:Guid>
    <b:Author>
      <b:Author>
        <b:NameList>
          <b:Person>
            <b:Last>Azizah</b:Last>
            <b:First>Medina</b:First>
          </b:Person>
        </b:NameList>
      </b:Author>
    </b:Author>
    <b:Title>Pengaruh Kemajuan Teknologi Terhadap Pola Komunikasi Mahasiswa Universitas Muhammadiyah Malang (UMM)</b:Title>
    <b:JournalName>Jurnal Sosiologi Nusantara</b:JournalName>
    <b:Year>2020</b:Year>
    <b:Pages>45-54</b:Pages>
    <b:Volume>6</b:Volume>
    <b:Issue>1</b:Issue>
    <b:RefOrder>1</b:RefOrder>
  </b:Source>
  <b:Source>
    <b:Tag>YRu17</b:Tag>
    <b:SourceType>JournalArticle</b:SourceType>
    <b:Guid>{F258E33D-760A-4E65-843D-7AB01FABC095}</b:Guid>
    <b:Author>
      <b:Author>
        <b:NameList>
          <b:Person>
            <b:Last>Rukayat</b:Last>
            <b:First>Y.</b:First>
          </b:Person>
        </b:NameList>
      </b:Author>
    </b:Author>
    <b:Title>Kualitas Pelayanan Publik Bidang Administrasi Kependudukan di Kecamatan Pasir Jambu</b:Title>
    <b:JournalName>Jurnal Ilmiah Ilmu Administrasi</b:JournalName>
    <b:Year>2017</b:Year>
    <b:Volume>11</b:Volume>
    <b:Issue>2</b:Issue>
    <b:RefOrder>2</b:RefOrder>
  </b:Source>
  <b:Source>
    <b:Tag>EDe</b:Tag>
    <b:SourceType>JournalArticle</b:SourceType>
    <b:Guid>{0E14D287-5F79-4BAE-80E4-01E26E11E7E2}</b:Guid>
    <b:Author>
      <b:Author>
        <b:NameList>
          <b:Person>
            <b:Last>Dermawan</b:Last>
            <b:First>E.</b:First>
          </b:Person>
        </b:NameList>
      </b:Author>
    </b:Author>
    <b:Title>Implementasi E-Goverment Dalam Perancangan Sistem Informasi Pelayanan Pelanggan pada Kantor Urusan Agama Berbasis Web</b:Title>
    <b:JournalName>Jurnal Cloud Information</b:JournalName>
    <b:Pages>15-22</b:Pages>
    <b:Volume>1</b:Volume>
    <b:Issue>1</b:Issue>
    <b:RefOrder>3</b:RefOrder>
  </b:Source>
  <b:Source>
    <b:Tag>Tob21</b:Tag>
    <b:SourceType>JournalArticle</b:SourceType>
    <b:Guid>{9BDDDF49-49EC-4FD7-8DDB-516DC80BD412}</b:Guid>
    <b:Author>
      <b:Author>
        <b:NameList>
          <b:Person>
            <b:Last>Toba</b:Last>
            <b:First>P.K.</b:First>
          </b:Person>
        </b:NameList>
      </b:Author>
    </b:Author>
    <b:Title>Sejarah Daerah</b:Title>
    <b:JournalName>DISKOMINFO TOBA</b:JournalName>
    <b:Year>2021</b:Year>
    <b:City>Kabupaten Toba</b:City>
    <b:RefOrder>4</b:RefOrder>
  </b:Source>
  <b:Source>
    <b:Tag>Tob211</b:Tag>
    <b:SourceType>JournalArticle</b:SourceType>
    <b:Guid>{46672752-3EBA-462C-8937-B9A8E662CA66}</b:Guid>
    <b:Author>
      <b:Author>
        <b:NameList>
          <b:Person>
            <b:Last>Toba</b:Last>
            <b:First>D.P.K</b:First>
          </b:Person>
        </b:NameList>
      </b:Author>
    </b:Author>
    <b:Title>Rencana Strategis (RENSTRA) 2021-2026</b:Title>
    <b:Year>2021</b:Year>
    <b:City>Kabupaten Toba</b:City>
    <b:RefOrder>5</b:RefOrder>
  </b:Source>
  <b:Source>
    <b:Tag>Nur11</b:Tag>
    <b:SourceType>JournalArticle</b:SourceType>
    <b:Guid>{ADC511F6-8853-4509-97D1-A313B79A9C4A}</b:Guid>
    <b:Title>Peran Kelompok Tani Dalam Penerapan Teknologi Pertanian</b:Title>
    <b:JournalName>Forum Penelitian Agro Ekonomi</b:JournalName>
    <b:Year>2011</b:Year>
    <b:Pages>115-128</b:Pages>
    <b:Volume>29</b:Volume>
    <b:Author>
      <b:Author>
        <b:NameList>
          <b:Person>
            <b:Last>Nuryanti</b:Last>
            <b:First>Sri</b:First>
          </b:Person>
          <b:Person>
            <b:Last>Swastika</b:Last>
            <b:Middle>Dewa</b:Middle>
            <b:First>K.S</b:First>
          </b:Person>
        </b:NameList>
      </b:Author>
    </b:Author>
    <b:RefOrder>6</b:RefOrder>
  </b:Source>
  <b:Source>
    <b:Tag>KMS19</b:Tag>
    <b:SourceType>JournalArticle</b:SourceType>
    <b:Guid>{DDF75934-62D5-404E-9373-7EC07CEA2005}</b:Guid>
    <b:Author>
      <b:Author>
        <b:NameList>
          <b:Person>
            <b:Last>Haryana</b:Last>
            <b:First>KM.</b:First>
            <b:Middle>Syarif</b:Middle>
          </b:Person>
        </b:NameList>
      </b:Author>
    </b:Author>
    <b:Title>“Penerapan Agile DEvelopment Methods dengan Framework Scrum pada Perancangan Perangkat Lunak Kehadiran Rapat Umum Berbasis QR-Code</b:Title>
    <b:JournalName>Jurnal Computech &amp; Bisnis</b:JournalName>
    <b:Year>2019</b:Year>
    <b:Volume>13</b:Volume>
    <b:Issue>2</b:Issue>
    <b:RefOrder>8</b:RefOrder>
  </b:Source>
  <b:Source>
    <b:Tag>Wig17</b:Tag>
    <b:SourceType>JournalArticle</b:SourceType>
    <b:Guid>{7EC133F3-F4D1-4D4A-9C6F-12A3E2F99BB7}</b:Guid>
    <b:Author>
      <b:Author>
        <b:NameList>
          <b:Person>
            <b:Last>Wiguna</b:Last>
            <b:First>R.</b:First>
          </b:Person>
        </b:NameList>
      </b:Author>
    </b:Author>
    <b:Title>Penerapan Metode Agile dalam Pengembangan Sistem Infomasi Perpustakaan SMA N 1 Temon</b:Title>
    <b:Year>2017</b:Year>
    <b:City>Yogyakarta</b:City>
    <b:Publisher>Skripsi</b:Publisher>
    <b:RefOrder>9</b:RefOrder>
  </b:Source>
  <b:Source>
    <b:Tag>Mah18</b:Tag>
    <b:SourceType>JournalArticle</b:SourceType>
    <b:Guid>{12A7E389-BFA1-4D20-BE14-B7CD4230B9BC}</b:Guid>
    <b:Title>Sistem Informasi Pengajuan Kredit Berbasis Web Menggunakan Agile Development Methods pada Bank BRI Unit Kolonel Sugiono</b:Title>
    <b:JournalName>Jurnal Teknologi dan Open Source</b:JournalName>
    <b:Year>2018</b:Year>
    <b:Volume>1</b:Volume>
    <b:Issue>2</b:Issue>
    <b:Author>
      <b:Author>
        <b:NameList>
          <b:Person>
            <b:Last>Mahendra</b:Last>
            <b:First>Irfan</b:First>
          </b:Person>
          <b:Person>
            <b:Last>Yanto</b:Last>
            <b:Middle>Tresno Eby</b:Middle>
            <b:First>Deny</b:First>
          </b:Person>
        </b:NameList>
      </b:Author>
    </b:Author>
    <b:RefOrder>39</b:RefOrder>
  </b:Source>
  <b:Source>
    <b:Tag>Dzh09</b:Tag>
    <b:SourceType>JournalArticle</b:SourceType>
    <b:Guid>{6C5E0AC8-F153-42CF-8BEF-9F8960DEC0B3}</b:Guid>
    <b:Title>Personal Extreme Programming - An Agile Process for Autonomous Developers</b:Title>
    <b:JournalName>Researchgate</b:JournalName>
    <b:Year>2009</b:Year>
    <b:Author>
      <b:Author>
        <b:NameList>
          <b:Person>
            <b:Last>Dzhurov</b:Last>
            <b:First>Yani</b:First>
          </b:Person>
          <b:Person>
            <b:Last>Krasteva</b:Last>
            <b:First>Iva</b:First>
          </b:Person>
          <b:Person>
            <b:Last>llieva</b:Last>
            <b:First>Sylvia</b:First>
          </b:Person>
        </b:NameList>
      </b:Author>
    </b:Author>
    <b:RefOrder>10</b:RefOrder>
  </b:Source>
  <b:Source>
    <b:Tag>Mar21</b:Tag>
    <b:SourceType>JournalArticle</b:SourceType>
    <b:Guid>{1CA04206-CD7D-460F-A425-239FAF0981CD}</b:Guid>
    <b:Title>Sistem Informasi Penyaluran Bantuan Pupuk Bersubsidi Pada Dinas Pertanian dan Pangan Kabupaten Rembang Berbasis Web</b:Title>
    <b:JournalName>Jurnal Sistem Informasi dan Teknologi</b:JournalName>
    <b:Year>2021</b:Year>
    <b:Volume>4</b:Volume>
    <b:Issue>1</b:Issue>
    <b:Author>
      <b:Author>
        <b:NameList>
          <b:Person>
            <b:Last>Marfuah</b:Last>
            <b:Middle>Siti</b:Middle>
            <b:First>Ida</b:First>
          </b:Person>
          <b:Person>
            <b:Last>Irawan</b:Last>
            <b:First>Yudie</b:First>
          </b:Person>
        </b:NameList>
      </b:Author>
    </b:Author>
    <b:RefOrder>12</b:RefOrder>
  </b:Source>
  <b:Source>
    <b:Tag>Tit22</b:Tag>
    <b:SourceType>JournalArticle</b:SourceType>
    <b:Guid>{A7B87865-C6BB-4193-BF4A-738C2545ED29}</b:Guid>
    <b:Author>
      <b:Author>
        <b:NameList>
          <b:Person>
            <b:Last>Mustikawati</b:Last>
            <b:First>Titis</b:First>
            <b:Middle>Ulfa</b:Middle>
          </b:Person>
        </b:NameList>
      </b:Author>
    </b:Author>
    <b:Title>Sistem Informasi Pengelolaan Bantuan Desa Banjardowo</b:Title>
    <b:JournalName>Skripsi</b:JournalName>
    <b:Year>2022</b:Year>
    <b:RefOrder>13</b:RefOrder>
  </b:Source>
  <b:Source>
    <b:Tag>Sam20</b:Tag>
    <b:SourceType>JournalArticle</b:SourceType>
    <b:Guid>{AE910475-38E6-4023-80BB-CC9FF445DDE0}</b:Guid>
    <b:Title>Sistem Informasi Pengadaan dan Pengalokasian Pupuk pada Dinas Pertanian, Peternakan, dan Perkebunan Kabupaten Majene Berbasis Web</b:Title>
    <b:JournalName>Jurnal Peqguruang : Conference Series</b:JournalName>
    <b:Year>2020</b:Year>
    <b:Volume>2</b:Volume>
    <b:Issue>1</b:Issue>
    <b:Author>
      <b:Author>
        <b:NameList>
          <b:Person>
            <b:First>Samsuriati</b:First>
          </b:Person>
          <b:Person>
            <b:Last>Tamin</b:Last>
            <b:First>Rosmawati</b:First>
          </b:Person>
          <b:Person>
            <b:Last>Khairat</b:Last>
            <b:First>UL</b:First>
          </b:Person>
        </b:NameList>
      </b:Author>
    </b:Author>
    <b:RefOrder>14</b:RefOrder>
  </b:Source>
  <b:Source>
    <b:Tag>Per20</b:Tag>
    <b:SourceType>JournalArticle</b:SourceType>
    <b:Guid>{E2A65E18-1F0A-44E0-A5B7-8544FC7A54A5}</b:Guid>
    <b:Title>Sistem Informasi Permohonan Pengajuan Bantuan Bibit Perkebunan pada Dinas Pertanian dan Pangan Kabupaten Kudus</b:Title>
    <b:JournalName>Jurnal Sistem Informasi Dan Teknologi</b:JournalName>
    <b:Year>2020</b:Year>
    <b:Volume>3</b:Volume>
    <b:Issue>2</b:Issue>
    <b:Author>
      <b:Author>
        <b:NameList>
          <b:Person>
            <b:Last>Pernama Sari</b:Last>
            <b:Middle>Indah</b:Middle>
            <b:First>Syafira</b:First>
          </b:Person>
          <b:Person>
            <b:Last>Nugraha</b:Last>
            <b:First>Fajar</b:First>
          </b:Person>
          <b:Person>
            <b:Last>Utomo</b:Last>
            <b:Middle>Prasetyo</b:Middle>
            <b:First>Andy</b:First>
          </b:Person>
        </b:NameList>
      </b:Author>
    </b:Author>
    <b:RefOrder>15</b:RefOrder>
  </b:Source>
  <b:Source>
    <b:Tag>YTr17</b:Tag>
    <b:SourceType>JournalArticle</b:SourceType>
    <b:Guid>{46EB35B3-3919-4233-9D66-F12F11C836DB}</b:Guid>
    <b:Title>Analisis dan Lembaga Website Sebagai Sarana Informasi pada Lembaga Bahasa Kewirausahaan dan Komputer AKMI Baturaja</b:Title>
    <b:JournalName>Jurnal Ilmiah Matrik</b:JournalName>
    <b:Year>2017</b:Year>
    <b:Pages>1-10</b:Pages>
    <b:Volume>19</b:Volume>
    <b:Issue>1</b:Issue>
    <b:Author>
      <b:Author>
        <b:NameList>
          <b:Person>
            <b:Last>Y</b:Last>
            <b:First>Trimarsiah</b:First>
          </b:Person>
          <b:Person>
            <b:Last>M</b:Last>
            <b:First>Arafat</b:First>
          </b:Person>
        </b:NameList>
      </b:Author>
    </b:Author>
    <b:RefOrder>16</b:RefOrder>
  </b:Source>
  <b:Source>
    <b:Tag>Ahm17</b:Tag>
    <b:SourceType>JournalArticle</b:SourceType>
    <b:Guid>{1F29987E-709F-40C0-AF6B-0B202358F52F}</b:Guid>
    <b:Author>
      <b:Author>
        <b:NameList>
          <b:Person>
            <b:Last>Josi</b:Last>
            <b:First>Ahmat</b:First>
          </b:Person>
        </b:NameList>
      </b:Author>
    </b:Author>
    <b:Title>Penerapan Metode Prototiping dalam Pembangunan Website Desa (Studi Kasus Desa Sugihan Kecamatan Rambang)</b:Title>
    <b:JournalName>Jurnal Teknologi Informasi MURA</b:JournalName>
    <b:Year>2017</b:Year>
    <b:Volume>9</b:Volume>
    <b:Issue>1</b:Issue>
    <b:RefOrder>7</b:RefOrder>
  </b:Source>
  <b:Source>
    <b:Tag>Wah10</b:Tag>
    <b:SourceType>Book</b:SourceType>
    <b:Guid>{2174D68C-570A-4814-B2B3-6756849CD2E4}</b:Guid>
    <b:Title>Panduan MySQL Database Server</b:Title>
    <b:Year>2010</b:Year>
    <b:Author>
      <b:Author>
        <b:NameList>
          <b:Person>
            <b:Last>Komputer</b:Last>
            <b:First>Wahana</b:First>
          </b:Person>
        </b:NameList>
      </b:Author>
    </b:Author>
    <b:Publisher>mediakita</b:Publisher>
    <b:RefOrder>22</b:RefOrder>
  </b:Source>
  <b:Source>
    <b:Tag>Han18</b:Tag>
    <b:SourceType>JournalArticle</b:SourceType>
    <b:Guid>{8A46B8DC-E601-4A15-B2C2-02DC06125716}</b:Guid>
    <b:Title>Pemanfaatan Framework Laravel dalam Pembangunan Aplikasi E-Travel Berbasis Website</b:Title>
    <b:Year>2018</b:Year>
    <b:JournalName>Konferensi Nasional Sistem Informasi</b:JournalName>
    <b:Pages>1329-1334</b:Pages>
    <b:Author>
      <b:Author>
        <b:NameList>
          <b:Person>
            <b:Last>Handika</b:Last>
            <b:Middle>Gede</b:Middle>
            <b:First>I</b:First>
          </b:Person>
          <b:Person>
            <b:Last>Purbasari</b:Last>
            <b:First>Ayi</b:First>
          </b:Person>
        </b:NameList>
      </b:Author>
    </b:Author>
    <b:RefOrder>27</b:RefOrder>
  </b:Source>
  <b:Source>
    <b:Tag>Mah181</b:Tag>
    <b:SourceType>JournalArticle</b:SourceType>
    <b:Guid>{470CE917-2B67-4B3F-89FF-F6D7481550A3}</b:Guid>
    <b:Author>
      <b:Author>
        <b:NameList>
          <b:Person>
            <b:Last>Mahendra</b:Last>
            <b:First>Irfan</b:First>
          </b:Person>
          <b:Person>
            <b:Last>Eby Yanto</b:Last>
            <b:Middle>Tresno</b:Middle>
            <b:First>Deny</b:First>
          </b:Person>
        </b:NameList>
      </b:Author>
    </b:Author>
    <b:Title>Sistem Informasi Pengajuan Kredit Berbasi Web Menggunakan Agile Development Methods pada Bank BRI Unit Kolonel Sugiono</b:Title>
    <b:JournalName>Jurnal Teknologi dan Open Source</b:JournalName>
    <b:Year>2018</b:Year>
    <b:Volume>1</b:Volume>
    <b:Issue>2</b:Issue>
    <b:RefOrder>28</b:RefOrder>
  </b:Source>
  <b:Source>
    <b:Tag>Asr17</b:Tag>
    <b:SourceType>JournalArticle</b:SourceType>
    <b:Guid>{A7059677-EA0A-4CB0-BFD9-67E47647C83D}</b:Guid>
    <b:Title>Alternatif Penggunaan Model Pendekatan Agile pada Perancangan Sistem Informasi PKL Online</b:Title>
    <b:JournalName>Jurnal Manajemen Teknologi dan Informatika</b:JournalName>
    <b:Year>2017</b:Year>
    <b:Volume>5</b:Volume>
    <b:Issue>3</b:Issue>
    <b:Author>
      <b:Author>
        <b:NameList>
          <b:Person>
            <b:Last>Asri</b:Last>
            <b:Middle>Andriati</b:Middle>
            <b:First>Sri </b:First>
          </b:Person>
          <b:Person>
            <b:Last>Setiawan</b:Last>
            <b:First>Widyadi</b:First>
          </b:Person>
        </b:NameList>
      </b:Author>
    </b:Author>
    <b:RefOrder>30</b:RefOrder>
  </b:Source>
  <b:Source>
    <b:Tag>Dzh091</b:Tag>
    <b:SourceType>JournalArticle</b:SourceType>
    <b:Guid>{1C3F8402-E909-4A39-AF4E-C2CF7F3F8B4D}</b:Guid>
    <b:Title>Personal Ectreme Programming - An Agile Process for Autonomous Developers</b:Title>
    <b:Year>2009</b:Year>
    <b:Author>
      <b:Author>
        <b:NameList>
          <b:Person>
            <b:Last>Dzhurov</b:Last>
            <b:First>Yani</b:First>
          </b:Person>
          <b:Person>
            <b:Last>Krasteva</b:Last>
            <b:First>Iva</b:First>
          </b:Person>
          <b:Person>
            <b:Last>llieva</b:Last>
            <b:First>Sylvia</b:First>
          </b:Person>
        </b:NameList>
      </b:Author>
    </b:Author>
    <b:RefOrder>31</b:RefOrder>
  </b:Source>
  <b:Source>
    <b:Tag>MUl20</b:Tag>
    <b:SourceType>JournalArticle</b:SourceType>
    <b:Guid>{97BC501E-A5D8-4558-A602-BEFC14096E01}</b:Guid>
    <b:Title>Implementasi Metode Personal Extreme Programming dalam Pengembangan Sistem Manajemen Transaksi Perusahaan (Studi Kasus : CV. Todjoe sinar Group)</b:Title>
    <b:JournalName>Jurnal Repositor</b:JournalName>
    <b:Year>2020</b:Year>
    <b:Pages>261-268</b:Pages>
    <b:Volume>2</b:Volume>
    <b:Issue>3</b:Issue>
    <b:Author>
      <b:Author>
        <b:NameList>
          <b:Person>
            <b:Last>M</b:Last>
            <b:First>Ulfi</b:First>
          </b:Person>
          <b:Person>
            <b:Last>I</b:Last>
            <b:Middle>G</b:Middle>
            <b:First>Marthasari</b:First>
          </b:Person>
          <b:Person>
            <b:Last>i</b:Last>
            <b:First>Nuryasin</b:First>
          </b:Person>
        </b:NameList>
      </b:Author>
    </b:Author>
    <b:RefOrder>32</b:RefOrder>
  </b:Source>
  <b:Source>
    <b:Tag>Cho18</b:Tag>
    <b:SourceType>JournalArticle</b:SourceType>
    <b:Guid>{8445F4FB-6ED5-4676-B1B4-FB325984392F}</b:Guid>
    <b:Title>Pengujian Black Box Testing pada Aplikasi Action &amp; Strategi Berbasis Android dengan Teknologi Phonegap</b:Title>
    <b:JournalName>Satuan Tulisan Riset dan Inovasi Teknologi</b:JournalName>
    <b:Year>2018</b:Year>
    <b:Pages>206-210</b:Pages>
    <b:Volume>3</b:Volume>
    <b:Issue>2</b:Issue>
    <b:Author>
      <b:Author>
        <b:NameList>
          <b:Person>
            <b:Last>Cholifah</b:Last>
            <b:Middle>Nur</b:Middle>
            <b:First>Wahyu</b:First>
          </b:Person>
          <b:Person>
            <b:Last>Yulianingsih</b:Last>
            <b:First>Yulianingsih</b:First>
          </b:Person>
          <b:Person>
            <b:Last>Sagita</b:Last>
            <b:Middle>Melati</b:Middle>
            <b:First>Sri</b:First>
          </b:Person>
        </b:NameList>
      </b:Author>
    </b:Author>
    <b:RefOrder>33</b:RefOrder>
  </b:Source>
  <b:Source>
    <b:Tag>Dan22</b:Tag>
    <b:SourceType>JournalArticle</b:SourceType>
    <b:Guid>{3967123C-3208-43A9-B5F8-5D689FE24F4A}</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Pages>1142-1148</b:Pages>
    <b:Volume>10</b:Volume>
    <b:Issue>4</b:Issue>
    <b:RefOrder>34</b:RefOrder>
  </b:Source>
  <b:Source>
    <b:Tag>Med201</b:Tag>
    <b:SourceType>JournalArticle</b:SourceType>
    <b:Guid>{CB5A3FA9-C9C4-45ED-B57D-6419AD3A0613}</b:Guid>
    <b:Author>
      <b:Author>
        <b:NameList>
          <b:Person>
            <b:Last>Azizah</b:Last>
            <b:First>Medina</b:First>
          </b:Person>
        </b:NameList>
      </b:Author>
    </b:Author>
    <b:Title>Pengaruh Kemajuan Teknologi Terhadap Pola Komunikasi Mahasiswa Universitas Muhammadiyah Malang (UMM)</b:Title>
    <b:JournalName>Jurnal Sosiologi Nusantara</b:JournalName>
    <b:Year>2020</b:Year>
    <b:Pages>45-54</b:Pages>
    <b:Volume>6</b:Volume>
    <b:Issue>1</b:Issue>
    <b:RefOrder>35</b:RefOrder>
  </b:Source>
  <b:Source>
    <b:Tag>Dan221</b:Tag>
    <b:SourceType>JournalArticle</b:SourceType>
    <b:Guid>{40CD174D-86E8-4547-9F2F-C15852691BAB}</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Volume>10</b:Volume>
    <b:Issue>4</b:Issue>
    <b:RefOrder>36</b:RefOrder>
  </b:Source>
  <b:Source>
    <b:Tag>Cha21</b:Tag>
    <b:SourceType>JournalArticle</b:SourceType>
    <b:Guid>{BC69AA87-E683-4C2C-9F30-9E7A159CC813}</b:Guid>
    <b:Title>Analisa User Acceptance Testing Terhadap Sistem Informasi Pengelolaan Bedah Rumah Di Dinas Perumahan Rakyat Dan Kawasan Permukiman Kabupaten Jepara</b:Title>
    <b:JournalName>Indonesian Journal of Technology Informatics and Science (IJTIS)</b:JournalName>
    <b:Year>2021</b:Year>
    <b:Pages>26-41</b:Pages>
    <b:Volume>3</b:Volume>
    <b:Issue>1</b:Issue>
    <b:Author>
      <b:Author>
        <b:NameList>
          <b:Person>
            <b:Last>Chamida</b:Last>
            <b:Middle>Ainul</b:Middle>
            <b:First>Miftha</b:First>
          </b:Person>
          <b:Person>
            <b:Last>Susanto</b:Last>
            <b:First>Arief</b:First>
          </b:Person>
          <b:Person>
            <b:Last>Latubessy</b:Last>
            <b:First>Anastasya</b:First>
          </b:Person>
        </b:NameList>
      </b:Author>
    </b:Author>
    <b:RefOrder>37</b:RefOrder>
  </b:Source>
  <b:Source>
    <b:Tag>Rud18</b:Tag>
    <b:SourceType>JournalArticle</b:SourceType>
    <b:Guid>{AF38EEF1-A57E-4D66-B32C-24E36387D5B6}</b:Guid>
    <b:Author>
      <b:Author>
        <b:NameList>
          <b:Person>
            <b:Last>Supriatna</b:Last>
            <b:First>Rudi</b:First>
          </b:Person>
        </b:NameList>
      </b:Author>
    </b:Author>
    <b:Title>Implementasi dan User Acceptance Test (UAT) Terhadap Aplikasi E-Learning pada Madrasah Aliyah Negeri (MAN) 3 Kota Banda Aceh</b:Title>
    <b:JournalName>Skripsi</b:JournalName>
    <b:Year>2018</b:Year>
    <b:RefOrder>38</b:RefOrder>
  </b:Source>
  <b:Source>
    <b:Tag>Sup18</b:Tag>
    <b:SourceType>ConferenceProceedings</b:SourceType>
    <b:Guid>{67399BE5-8EAA-4829-8C70-38C365E268EC}</b:Guid>
    <b:Title>Implementasi dan User Acceptance Test (UAT) Terhadap Aplikasi E-Learning pada Madrasah Aliyah Negero (MAN) 3 Kota Banda Aceh</b:Title>
    <b:Year>2018</b:Year>
    <b:Author>
      <b:Author>
        <b:NameList>
          <b:Person>
            <b:Last>Supriatna</b:Last>
            <b:First>Rudi</b:First>
          </b:Person>
        </b:NameList>
      </b:Author>
    </b:Author>
    <b:JournalName>Skripsi</b:JournalName>
    <b:RefOrder>11</b:RefOrder>
  </b:Source>
  <b:Source>
    <b:Tag>Uni13</b:Tag>
    <b:SourceType>BookSection</b:SourceType>
    <b:Guid>{E200892F-9ABE-4143-B774-4789B642A571}</b:Guid>
    <b:Title>Teori Sistem Informasi Manajemen</b:Title>
    <b:Year>2013</b:Year>
    <b:Author>
      <b:Author>
        <b:NameList>
          <b:Person>
            <b:Last>Timur</b:Last>
            <b:First>Universitas</b:First>
            <b:Middle>Pembangunan Nasional " Veteran" Jawa</b:Middle>
          </b:Person>
        </b:NameList>
      </b:Author>
    </b:Author>
    <b:BookTitle>Sistem Infomasi Manajemen (SIM)</b:BookTitle>
    <b:RefOrder>19</b:RefOrder>
  </b:Source>
  <b:Source>
    <b:Tag>Her18</b:Tag>
    <b:SourceType>JournalArticle</b:SourceType>
    <b:Guid>{559DAA89-8259-460E-BC5A-0834395EA620}</b:Guid>
    <b:Title>Perancangan Sistem Informasi Rental Mobil Berbasis Web pada PT. APM RENT CAR</b:Title>
    <b:Year>2018</b:Year>
    <b:Pages>64-77</b:Pages>
    <b:Author>
      <b:Author>
        <b:NameList>
          <b:Person>
            <b:Last>Heriyanto</b:Last>
            <b:First>Yunahar</b:First>
          </b:Person>
        </b:NameList>
      </b:Author>
    </b:Author>
    <b:JournalName>Jurnal Intra-Tech</b:JournalName>
    <b:Volume>2</b:Volume>
    <b:RefOrder>20</b:RefOrder>
  </b:Source>
  <b:Source>
    <b:Tag>Lim</b:Tag>
    <b:SourceType>JournalArticle</b:SourceType>
    <b:Guid>{8573DA6C-2A4A-4DF6-87B9-A72FAC47E9A4}</b:Guid>
    <b:Author>
      <b:Author>
        <b:NameList>
          <b:Person>
            <b:Last>Lim</b:Last>
            <b:Middle>Surya Halim</b:Middle>
            <b:First>Felix</b:First>
          </b:Person>
          <b:Person>
            <b:Last>Gantini</b:Last>
            <b:First>Tiur</b:First>
          </b:Person>
        </b:NameList>
      </b:Author>
    </b:Author>
    <b:Title>Model Perancangan Aplikasi Konsultasi Pengobatan Herbal</b:Title>
    <b:JournalName>Sarana Tugas Akhir Mahasiswa Teknologi Informasi</b:JournalName>
    <b:Year>2021</b:Year>
    <b:Volume>3</b:Volume>
    <b:Issue>2</b:Issue>
    <b:RefOrder>23</b:RefOrder>
  </b:Source>
  <b:Source>
    <b:Tag>Man11</b:Tag>
    <b:SourceType>Book</b:SourceType>
    <b:Guid>{CB4DEFD2-6E1B-4A66-9BE1-1BF488D057FB}</b:Guid>
    <b:Title>Database Design, Application Development, and Administration</b:Title>
    <b:Year>2011</b:Year>
    <b:Author>
      <b:Author>
        <b:NameList>
          <b:Person>
            <b:Last>Michael</b:Last>
            <b:First>Mannino</b:First>
          </b:Person>
        </b:NameList>
      </b:Author>
    </b:Author>
    <b:Publisher>Chicago Business Press</b:Publisher>
    <b:RefOrder>24</b:RefOrder>
  </b:Source>
  <b:Source>
    <b:Tag>MDe17</b:Tag>
    <b:SourceType>JournalArticle</b:SourceType>
    <b:Guid>{E83010E9-C854-4C73-BD91-ABE1F44DEFC1}</b:Guid>
    <b:Title>Sistem Informasi Penjadwalan Dokter Berbasis Web dengan Menggunakan Framework Codeigniter (Studi Kasus: Rumah sakit Yukum Medical Centre)</b:Title>
    <b:Year>2017</b:Year>
    <b:JournalName>TEKNOINFO</b:JournalName>
    <b:Pages>30-37</b:Pages>
    <b:Volume>11</b:Volume>
    <b:Issue>2</b:Issue>
    <b:Author>
      <b:Author>
        <b:NameList>
          <b:Person>
            <b:Last>M</b:Last>
            <b:First>Destiningrum</b:First>
          </b:Person>
          <b:Person>
            <b:Last>Adrian</b:Last>
            <b:First>Q. J</b:First>
          </b:Person>
        </b:NameList>
      </b:Author>
    </b:Author>
    <b:RefOrder>17</b:RefOrder>
  </b:Source>
  <b:Source>
    <b:Tag>Tri17</b:Tag>
    <b:SourceType>JournalArticle</b:SourceType>
    <b:Guid>{AEE077C9-8A53-42ED-A632-2A2DF206B362}</b:Guid>
    <b:Title>Analisis dan Perancangan Website  Sebagai Sarana Informasi pada Lembaga Bahasa Kewirausahaan dan Komputer AKMI BATURAJA Menggunakan PHP dan MySQL</b:Title>
    <b:JournalName>Jurnal Ilmiah Matrik</b:JournalName>
    <b:Year>2017</b:Year>
    <b:Pages>1-10</b:Pages>
    <b:Volume>19</b:Volume>
    <b:Issue>1</b:Issue>
    <b:Author>
      <b:Author>
        <b:NameList>
          <b:Person>
            <b:Last>Trimarsiah</b:Last>
            <b:First>Yunita</b:First>
          </b:Person>
          <b:Person>
            <b:Last>Arafat</b:Last>
            <b:First>Muhajir</b:First>
          </b:Person>
        </b:NameList>
      </b:Author>
    </b:Author>
    <b:RefOrder>18</b:RefOrder>
  </b:Source>
  <b:Source>
    <b:Tag>Put21</b:Tag>
    <b:SourceType>JournalArticle</b:SourceType>
    <b:Guid>{1E7F60C1-C834-4FB7-84FD-8CCE007A9FB6}</b:Guid>
    <b:Title>Implementasi Waterfall dan Agile dalam Perancangan E-commerce alat Musik Berbasis Website</b:Title>
    <b:JournalName>Jurnal JTIK</b:JournalName>
    <b:Year>2021</b:Year>
    <b:Author>
      <b:Author>
        <b:NameList>
          <b:Person>
            <b:Last>Putra</b:Last>
            <b:Middle>Andika</b:Middle>
            <b:First>Wisnu</b:First>
          </b:Person>
          <b:Person>
            <b:Last>Fitri</b:Last>
            <b:First>Iskandar</b:First>
          </b:Person>
          <b:Person>
            <b:Last>Hidayatullah</b:Last>
            <b:First>Deny</b:First>
          </b:Person>
        </b:NameList>
      </b:Author>
    </b:Author>
    <b:RefOrder>29</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DEE9508-D763-4D2F-9C58-1DAC83D9A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2164</TotalTime>
  <Pages>1</Pages>
  <Words>17271</Words>
  <Characters>98448</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MSI GAMING</dc:creator>
  <cp:lastModifiedBy>Ackyras</cp:lastModifiedBy>
  <cp:revision>33</cp:revision>
  <cp:lastPrinted>2023-03-14T02:36:00Z</cp:lastPrinted>
  <dcterms:created xsi:type="dcterms:W3CDTF">2023-12-02T16:02:00Z</dcterms:created>
  <dcterms:modified xsi:type="dcterms:W3CDTF">2023-12-07T15:19:00Z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